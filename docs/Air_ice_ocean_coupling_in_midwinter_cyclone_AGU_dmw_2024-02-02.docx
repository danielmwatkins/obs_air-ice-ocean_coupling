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20595086" w14:textId="54A5451B"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 xml:space="preserve">Cooperative Institute for Research in Environmental Sciences, University of Colorado, Boulder CO and NOAA/Physical Sciences Laboratory, Boulder CO, USA.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proofErr w:type="spellStart"/>
      <w:r w:rsidR="005226BC">
        <w:t>Finnland</w:t>
      </w:r>
      <w:proofErr w:type="spellEnd"/>
      <w:r w:rsidR="005226BC">
        <w:t>.</w:t>
      </w:r>
      <w:r w:rsidR="001D307B">
        <w:t xml:space="preserve"> </w:t>
      </w:r>
      <w:r w:rsidR="005226BC">
        <w:rPr>
          <w:vertAlign w:val="superscript"/>
        </w:rPr>
        <w:t>6</w:t>
      </w:r>
      <w:r w:rsidR="005226BC">
        <w:t>Stockholm University, Stockholm, Sweden</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52EAA876" w14:textId="0F4D9CB3" w:rsidR="00C94AA5" w:rsidRDefault="00C94AA5" w:rsidP="005358D5">
      <w:pPr>
        <w:pStyle w:val="Heading-Main"/>
      </w:pPr>
      <w:r>
        <w:t>Key Points:</w:t>
      </w:r>
    </w:p>
    <w:p w14:paraId="02BB4FFB" w14:textId="7B8CCEC9" w:rsidR="00C94AA5" w:rsidRDefault="005226BC" w:rsidP="00C81368">
      <w:pPr>
        <w:pStyle w:val="KeyPoints"/>
        <w:numPr>
          <w:ilvl w:val="0"/>
          <w:numId w:val="9"/>
        </w:numPr>
      </w:pPr>
      <w:r>
        <w:t>A pair of cyclones crossed the Multidisciplinary drifting Observatory for the Study of the Arctic Climate in short succession during midwinter 2020</w:t>
      </w:r>
    </w:p>
    <w:p w14:paraId="492C3C08" w14:textId="7593666C" w:rsidR="00E2196C" w:rsidRDefault="009B465A" w:rsidP="00E2196C">
      <w:pPr>
        <w:pStyle w:val="KeyPoints"/>
        <w:numPr>
          <w:ilvl w:val="0"/>
          <w:numId w:val="9"/>
        </w:numPr>
      </w:pPr>
      <w:r>
        <w:t>Detailed</w:t>
      </w:r>
      <w:r w:rsidR="00E2196C">
        <w:t>, multi-platform observations enable characterization of coupled air-ice-ocean interactions during the cyclones</w:t>
      </w:r>
      <w:r w:rsidR="00E2196C" w:rsidRPr="00E2196C">
        <w:t xml:space="preserve"> </w:t>
      </w:r>
    </w:p>
    <w:p w14:paraId="040A45B3" w14:textId="05827FE9" w:rsidR="005226BC" w:rsidRDefault="00E2196C" w:rsidP="00E2196C">
      <w:pPr>
        <w:pStyle w:val="KeyPoints"/>
        <w:numPr>
          <w:ilvl w:val="0"/>
          <w:numId w:val="9"/>
        </w:numPr>
      </w:pPr>
      <w:r>
        <w:t>The development of a low-level atmospheric jet is a key factor in the spatially</w:t>
      </w:r>
      <w:r w:rsidR="00987B69">
        <w:t xml:space="preserve"> and temporally </w:t>
      </w:r>
      <w:r>
        <w:t>varying sea ice and ocean response to the cyclone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0"/>
      <w:r w:rsidRPr="00987EE5">
        <w:lastRenderedPageBreak/>
        <w:t>Abstract</w:t>
      </w:r>
      <w:commentRangeEnd w:id="0"/>
      <w:r w:rsidR="00BA3E67">
        <w:rPr>
          <w:rStyle w:val="CommentReference"/>
          <w:rFonts w:asciiTheme="minorHAnsi" w:eastAsiaTheme="minorHAnsi" w:hAnsiTheme="minorHAnsi" w:cstheme="minorBidi"/>
          <w:b w:val="0"/>
          <w:bCs w:val="0"/>
          <w:kern w:val="0"/>
        </w:rPr>
        <w:commentReference w:id="0"/>
      </w:r>
    </w:p>
    <w:p w14:paraId="6808941A" w14:textId="4B283060"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w:t>
      </w:r>
      <w:r w:rsidR="00987B69">
        <w:t>multiple</w:t>
      </w:r>
      <w:r w:rsidR="00A82C3F">
        <w:t xml:space="preserve"> spatial scales. </w:t>
      </w:r>
      <w:r w:rsidR="001A16D2">
        <w:t>Here</w:t>
      </w:r>
      <w:r w:rsidR="00A82C3F">
        <w:t>, we present observations of a pair of strong mid-winter cyclones that impacted the MOSAiC site as it drifted in the central Arctic pack ice</w:t>
      </w:r>
      <w:r w:rsidR="00987B69">
        <w:t>, with analytic emphasis on the second cyclone</w:t>
      </w:r>
      <w:r w:rsidR="00A82C3F">
        <w:t xml:space="preserve">. </w:t>
      </w:r>
      <w:r w:rsidR="001A2EDE">
        <w:t>The sea ice dynamical response showed spatial structure at the scale of the</w:t>
      </w:r>
      <w:r w:rsidR="00987B69">
        <w:t xml:space="preserve"> evolving</w:t>
      </w:r>
      <w:r w:rsidR="001A2EDE">
        <w:t xml:space="preserv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xml:space="preserve">.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passing</w:t>
      </w:r>
      <w:r w:rsidR="00987B69">
        <w:t xml:space="preserve"> cyclone</w:t>
      </w:r>
      <w:r w:rsidR="001A16D2">
        <w:t xml:space="preserve"> occur as a result of the surface </w:t>
      </w:r>
      <w:r w:rsidR="00987B69">
        <w:t>impacts</w:t>
      </w:r>
      <w:r w:rsidR="001A16D2">
        <w:t xml:space="preserve"> of a strong</w:t>
      </w:r>
      <w:r w:rsidR="00987B69">
        <w:t xml:space="preserve"> atmospheric</w:t>
      </w:r>
      <w:r w:rsidR="001A16D2">
        <w:t xml:space="preserve"> low-level jet</w:t>
      </w:r>
      <w:r w:rsidR="00987B69">
        <w:t xml:space="preserve"> (LLJ)</w:t>
      </w:r>
      <w:r w:rsidR="001A16D2">
        <w:t xml:space="preserve"> behind the </w:t>
      </w:r>
      <w:r w:rsidR="00987B69">
        <w:t xml:space="preserve">trailing </w:t>
      </w:r>
      <w:r w:rsidR="001A16D2">
        <w:t xml:space="preserve">cold front. </w:t>
      </w:r>
      <w:r w:rsidR="00987B69">
        <w:t>I</w:t>
      </w:r>
      <w:r w:rsidR="00296153">
        <w:t xml:space="preserve">mpacts of the cyclone are prolonged through the coupled ice-ocean inertial response. </w:t>
      </w:r>
      <w:r w:rsidR="001A16D2">
        <w:t xml:space="preserve">The local impacts of the </w:t>
      </w:r>
      <w:r w:rsidR="00987B69">
        <w:t xml:space="preserve">approximately </w:t>
      </w:r>
      <w:r w:rsidR="001A16D2">
        <w:t>1</w:t>
      </w:r>
      <w:r w:rsidR="00DE3833">
        <w:t>2</w:t>
      </w:r>
      <w:r w:rsidR="001A16D2">
        <w:t>0</w:t>
      </w:r>
      <w:r w:rsidR="00DE3833">
        <w:t xml:space="preserve"> </w:t>
      </w:r>
      <w:r w:rsidR="001A16D2">
        <w:t xml:space="preserve">km wide </w:t>
      </w:r>
      <w:r w:rsidR="00987B69">
        <w:t>LLJ</w:t>
      </w:r>
      <w:r w:rsidR="001A16D2">
        <w:t xml:space="preserve"> occur over a </w:t>
      </w:r>
      <w:proofErr w:type="gramStart"/>
      <w:r w:rsidR="001A16D2">
        <w:t>12 hour</w:t>
      </w:r>
      <w:proofErr w:type="gramEnd"/>
      <w:r w:rsidR="001A16D2">
        <w:t xml:space="preserve"> period, meaning that these impacts occur at smaller spatial scales and faster time scales than </w:t>
      </w:r>
      <w:r w:rsidR="00987B69">
        <w:t>many</w:t>
      </w:r>
      <w:r w:rsidR="001A16D2">
        <w:t xml:space="preserve"> satellite observations and</w:t>
      </w:r>
      <w:r w:rsidR="00296153">
        <w:t xml:space="preserve"> coupled</w:t>
      </w:r>
      <w:r w:rsidR="001A16D2">
        <w:t xml:space="preserve"> </w:t>
      </w:r>
      <w:r w:rsidR="00296153">
        <w:t xml:space="preserve">Earth system </w:t>
      </w:r>
      <w:r w:rsidR="001A16D2">
        <w:t>model</w:t>
      </w:r>
      <w:r w:rsidR="00DE3833">
        <w:t>s can resolve</w:t>
      </w:r>
      <w:r w:rsidR="001A16D2">
        <w:t>.</w:t>
      </w:r>
      <w:r w:rsidR="00DE3833">
        <w:t xml:space="preserve"> </w:t>
      </w:r>
    </w:p>
    <w:p w14:paraId="69A5DBFD" w14:textId="5331CD54" w:rsidR="00FC3EAC" w:rsidRPr="00FC3EAC" w:rsidRDefault="00FC3EAC" w:rsidP="00DE3F91">
      <w:pPr>
        <w:pStyle w:val="Abstract"/>
        <w:rPr>
          <w:b/>
        </w:rPr>
      </w:pPr>
      <w:r w:rsidRPr="00FC3EAC">
        <w:rPr>
          <w:b/>
        </w:rPr>
        <w:t>Plain Language Summary</w:t>
      </w:r>
    </w:p>
    <w:p w14:paraId="1AF56509" w14:textId="5456C554" w:rsidR="00FC3EAC" w:rsidRDefault="00DE3833" w:rsidP="00DE3F91">
      <w:pPr>
        <w:pStyle w:val="Abstract"/>
      </w:pPr>
      <w:r>
        <w:t xml:space="preserve">Arctic winter cyclones are an important part of the Arctic climate system. Yet, due to sparse observations, processes of the coupled sea ice-ocean response to cyclones are not fully understood. During the 2019-2020 Multidisciplinary drifting Observatory for the Study of Arctic Climate (MOSAiC) expedition, observations of the atmosphere, sea ice, and ocean were collected at a range of spatial scales. In January and February 2020, a pair of cyclones passed nearly directly over the MOSAiC observatory, making it possible to study the cyclone structure and the associated sea ice and ocean response in detail. In this study, we describe the storm structure </w:t>
      </w:r>
      <w:r w:rsidR="00296153">
        <w:t>using data from surface weather stations, weather balloons, radar, and a reanalysis model. We then describe the sea ice motion using a large set of GPS buoys and ice radar images. Finally, we examine the upper ocean currents and structure using ocean buoy data. We find that the most important part of the storm structure for the sea ice is the development of a</w:t>
      </w:r>
      <w:r w:rsidR="00987B69">
        <w:t>n atmospheric</w:t>
      </w:r>
      <w:r w:rsidR="00296153">
        <w:t xml:space="preserve"> low-level jet</w:t>
      </w:r>
      <w:r w:rsidR="00987B69">
        <w:t xml:space="preserve"> (LLJ)</w:t>
      </w:r>
      <w:r w:rsidR="00296153">
        <w:t xml:space="preserve">, a narrow region of </w:t>
      </w:r>
      <w:proofErr w:type="gramStart"/>
      <w:r w:rsidR="00296153">
        <w:t>fast moving</w:t>
      </w:r>
      <w:proofErr w:type="gramEnd"/>
      <w:r w:rsidR="00296153">
        <w:t xml:space="preserve"> air that eventually circles around the storm. The sudden change in sea ice drift speed at the time that the low-level jet passes overhead produces a pulse of momentum into the ocean. Circular motion in the ocean initiated by this pulse of momentum </w:t>
      </w:r>
      <w:proofErr w:type="gramStart"/>
      <w:r w:rsidR="00296153">
        <w:t>continue</w:t>
      </w:r>
      <w:proofErr w:type="gramEnd"/>
      <w:r w:rsidR="00296153">
        <w:t xml:space="preserve"> for days following the passage of the storm, prolonging its effects.  </w:t>
      </w:r>
    </w:p>
    <w:p w14:paraId="16752E20" w14:textId="77777777" w:rsidR="002F3B11" w:rsidRDefault="002F3B11" w:rsidP="00C81368">
      <w:pPr>
        <w:pStyle w:val="Heading-Main"/>
      </w:pPr>
      <w:r>
        <w:t>1 Introduction</w:t>
      </w:r>
    </w:p>
    <w:p w14:paraId="20010D8B" w14:textId="4B3D8A89"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4F7753">
        <w:instrText xml:space="preserve"> ADDIN ZOTERO_ITEM CSL_CITATION {"citationID":"IKtVmmdg","properties":{"formattedCitation":"(Brenner et al., 2023; Deser et al., 2015; P. O. G. Persson et al., 2017; Petty et al., 2016; Webster et al., 2019)","plainCitation":"(Brenner et al., 2023; Deser et al., 2015; P. O. G. Persson et al., 2017;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WFmaZPIf/sfOJMzL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322BB">
        <w:rPr>
          <w:noProof/>
        </w:rPr>
        <w:t>(Brenner et al., 2023; Deser et al., 2015; P. O. G. Persson et al., 2017;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322BB">
        <w:instrText xml:space="preserve"> ADDIN ZOTERO_ITEM CSL_CITATION {"citationID":"fTOGmMII","properties":{"formattedCitation":"(Maykut, 1982; Overland, 1985; P. O. G. Persson, 2002, 2012; Pinto et al., 2003; Ruffieux et al., 1995; von Albedyll et al., 2022)","plainCitation":"(Maykut, 1982; Overland, 1985; P. O. G. Persson, 2002, 2012; Pinto et al., 2003; Ruffieux et al., 1995; von Albedyll et al., 2022)","noteIndex":0},"citationItems":[{"id":8747,"uris":["http://zotero.org/users/6124969/items/CEVMSX9C"],"itemData":{"id":8747,"type":"article-journal","abstract":"The arctic ice pack is a mixture of ice of many different thicknesses. Ice growth and heat exchange are strongly influenced by thickness, particularly when the ice is thin. For this reason measurements at a particular location do not necessarily represent conditions elsewhere within the region. Large‐scale heat exchange estimates must take into account contributions made by different thicknesses of ice. This requires information on the relative area covered by ice of any given thickness and on how each flux varies with thickness. Strain histories derived from the motions of several buoy and drifting station arrays were combined with climatological data on air temperatures and incoming radiation to estimate time dependent changes in the distribution of ice thickness in the Central Arctic. Thermodynamic ice models were used to determine the dependence of heat exchange and ice production on ice thickness. Large‐scale fluxes were then obtained by summing the area weighted contributions made by each ice thickness category. Differences between the large‐scale fluxes and those based on local measurements over perennial ice were due almost entirely to the effects of young ice less than a meter in thickness. Net annual ice production in areas of thin ice totaled about 1 m when averaged over the entire area of the strain array. In contrast to the very small annual values measured over multiyear ice, large‐scale turbulent heat losses were close to 200 MJ m\n              −2\n              year\n              −1\n              , similar in magnitude to the net radiation. Absorption of shortwave radiation by summer leads resulted in annual net radiation totals for the region which were more than double those over the ice. Solar energy absorbed in the water played a major role in the mass balance of the ice cover. Intermediate thicknesses (0.2–0.8 m) of young ice, rather than open leads, exerted the greatest influence on ice production, heat input to the atmosphere, and salt input to the ocean. Monthly and annual heat flux totals obtained with different strain histories showed little correlation with the average divergence, suggesting that the variability of the strain field may be more important than the long‐term average of the strain components.","container-title":"Journal of Geophysical Research: Oceans","DOI":"10.1029/JC087iC10p07971","ISSN":"0148-0227","issue":"C10","journalAbbreviation":"J. Geophys. Res.","language":"en","page":"7971-7984","source":"DOI.org (Crossref)","title":"Large‐scale heat exchange and ice production in the central Arctic","volume":"87","author":[{"family":"Maykut","given":"Gary A."}],"issued":{"date-parts":[["1982",9,20]]},"citation-key":"maykut1982_LargeScale"}},{"id":1149,"uris":["http://zotero.org/users/6124969/items/6PKF2ZDT"],"itemData":{"id":1149,"type":"article-journal","abstract":"This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S"}],"issued":{"date-parts":[["2003"]]},"citation-key":"Pinto2003"}},{"id":8745,"uris":["http://zotero.org/users/6124969/items/ETEPXUW7"],"itemData":{"id":8745,"type":"article-journal","abstract":"During a 1-monthdeploymentfor the Arctic LeadsExperiment(LEADEX) in March andApril 1992 on the Arctic ice caproughly200 km northof PrudhoeBay, Alaska,surface-basedmeanmeteorologicaal nd flux instrumentsplusa variety of remote sensorswere operatedat the mainbasecamp. Identicalsystemswere alsodeployedby helicopteron the upwindanddownwindedgesof severalArcticleads,two of whichwe describein thispaper. At the basecampthe diurnalamplitudefor sensibleheatflux was+10 W m-2abouta meanof-3 W m-2,netradiationwas+30 W m-2abouta meanof -15W m'2,andnetsurfacenergyfluxwas+20W m-2abouta meanof-12 W m-2. The mean latent heat flux was +1 W m-2with a diurnal variation of about +1.5 W m-2. Mean valuesfor the momentumandsensibleheattransfercoefficientswere Co = (1.20 + 0.20) x 10'3andCn= (0.75+ 0.25)x 10-3ata 10-mreferencheeighwt ithonlymodesdtiurnal variations.Two leaddeploymentswere examined. Lead 3 wasapproximately1 km across.Only limitedmeteorologicadl atawere obtainedfor about6 hoursat the endof April 7 andbeginningof April 8 whenthe leadwascoveredwith about10 cm of ice. Downwindof thelead,thesensibleheatflux increasedto about170W m-2andthe stress doubleds,uggestinagnice-covereledad10-mdragcoefficienotf 2.2x 10-3. Morethan 36 hoursof datawere obtainedupwindand downwindof lead4, which variedin width from 80 to 120 m. Dopplerminisodarsupwindand downwindof the lead indicateda doublingin the depth(5 to 10 m) of the shear-driventurbulentsurfacelayer downwind of the lead and an intensificationof intermittentwave interactionsexceeding60 m (sodar rangemaximum). Three prominentwaveswith strongdownwardmotionwere observed in thisperiod,apparentlycausingincreasesin the downwindstressmagnitude.Various sourcesof datawere usedto computeestimatesover a 36-hourperiodof the net surface heaftluxQgovertheleadt,headjacenptackice,andanyopenwatetrhatmighht ave occurredin the lead. The resultsindicatethat oncesignificantice forms,the sunis increasinglymoreeffectivein reducingthe surfacefreezingrateandin shuttingoff convectivemixingin the oceanunderthe lead. Over the periodof observationsthe averagneetsurfacheeatfluxwas-75W m-2overthepackice,-130W m-2overthelead, and-250W m'2overtheopenwater.","container-title":"Journal of Geophysical Research: Oceans","DOI":"10.1029/94JC02485","ISSN":"0148-0227","issue":"C3","journalAbbreviation":"J. Geophys. Res.","language":"en","page":"4593-4612","source":"DOI.org (Crossref)","title":"Ice pack and lead surface energy budgets during LEADEX 1992","volume":"100","author":[{"family":"Ruffieux","given":"Dominique"},{"family":"Persson","given":"P. Ola G."},{"family":"Fairall","given":"C. W."},{"family":"Wolfe","given":"Daniel E."}],"issued":{"date-parts":[["1995",3,15]]},"citation-key":"ruffieux1995_IcePack"}},{"id":6891,"uris":["http://zotero.org/users/6124969/items/R5F4H9Z6"],"itemData":{"id":6891,"type":"article-journal","abstract":"Sea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322BB">
        <w:rPr>
          <w:noProof/>
        </w:rPr>
        <w:t>(Maykut, 1982; Overland, 1985; P. O. G. Persson, 2002, 2012; Pinto et al., 2003; Ruffieux et al., 1995; von Albedyll et al., 2022)</w:t>
      </w:r>
      <w:r w:rsidR="00357A4A">
        <w:fldChar w:fldCharType="end"/>
      </w:r>
      <w:r w:rsidRPr="00BB4619">
        <w:t xml:space="preserve">. In turn, the stability of the atmospheric and ocean boundary layers governs the evolution of turbulent eddies, affecting the magnitude of turbulent fluxes of </w:t>
      </w:r>
      <w:r w:rsidRPr="00BB4619">
        <w:lastRenderedPageBreak/>
        <w:t>heat and momentum</w:t>
      </w:r>
      <w:r w:rsidR="00FE627A">
        <w:t xml:space="preserve"> </w:t>
      </w:r>
      <w:r w:rsidR="00FE627A">
        <w:fldChar w:fldCharType="begin"/>
      </w:r>
      <w:r w:rsidR="004F7753">
        <w:instrText xml:space="preserve"> ADDIN ZOTERO_ITEM CSL_CITATION {"citationID":"uaPdBS4S","properties":{"formattedCitation":"(Andreas, Horst, et al., 2010; Andreas, Persson, et al., 2010; Grachev et al., 2007; L\\uc0\\u252{}pkes et al., 2008; L\\uc0\\u252{}pkes &amp; Gryanik, 2015; Taylor et al., 2018)","plainCitation":"(Andreas, Horst, et al., 2010; Andreas, Persson, et al., 2010; Grachev et al., 2007; Lüpkes et al., 2008; Lüpkes &amp; Gryanik, 2015; Taylor et al., 2018)","dontUpdate":true,"noteIndex":0},"citationItems":[{"id":76,"uris":["http://zotero.org/users/6124969/items/S668L4WS"],"itemData":{"id":76,"type":"article-journal","abstract":"The surface of the Arctic Ocean in summer is a mix of sea ice and$\\backslash$nwater in both leads and melt ponds. Here we use data collected at$\\backslash$nmultiple sites during the year-long experiment to study the Surface$\\backslash$nHeat Budget of the Arctic Ocean (SHEBA) to develop a bulk turbulent$\\backslash$nflux algorithm for predicting the surface fluxes of momentum and$\\backslash$nsensible and latent heat over the Arctic Ocean during summer from$\\backslash$nreadily measured or modelled quantities. The distinctive aerodynamic$\\backslash$nfeature of summer sea ice is that the leads and melt ponds create$\\backslash$nvertical ice faces that the wind can push against; momentum transfer$\\backslash$nto the surface is thus enhanced through form drag. In effect, summer$\\backslash$nsea ice behaves aerodynamically like the marginal ice zone, which$\\backslash$nis another surface that consists of sea ice and water. In our bulk$\\backslash$nflux algorithm, we therefore combine our SHEBA measurements of the$\\backslash$nneutral-stability drag coefficient at a reference height of 10 m,$\\backslash$nC-DN10, with similar measurements from marginal ice zones that have$\\backslash$nbeen reported in the literature to create a unified parametrization$\\backslash$nfor C-DN10 for summer sea ice and for any marginal ice zone. This$\\backslash$nparametrization predicts C-DN10 from a second-order polynomial in$\\backslash$nice concentration. Our bulk flux algorithm also includes expressions$\\backslash$nfor the roughness lengths for temperature and humidity, introduces$\\backslash$nnew profile stratification corrections for stable stratification,$\\backslash$nand effectively eliminates the singularities that often occur in$\\backslash$niterative flux algorithms for very light winds. In summary, this$\\backslash$nnew algorithm seems capable of estimating the friction velocity u({*})$\\backslash$n(a surrogate for the momentum flux) over summer sea ice with an absolute$\\backslash$naccuracy of 0.02-0.03 m s(-1); the sensible heat flux, with an accuracy$\\backslash$nof about 6 W m(-2); and the latent heat flux, with an accuracy of$\\backslash$n3.5 W m(-2). Copyright (C) 2010 Royal Meteorological Society","container-title":"Quarterly Journal of the Royal Meteorological Society","DOI":"10.1002/qj.618","ISSN":"00359009","issue":"March","page":"927–943","title":"Parametrizing turbulent exchange over summer sea ice and the marginal ice zone","volume":"136","author":[{"family":"Andreas","given":"Edgar L."},{"family":"Horst","given":"Thomas W."},{"family":"Grachev","given":"Andrey","dropping-particle":"a."},{"family":"Persson","given":"P. O G"},{"family":"Fairall","given":"Christopher W."},{"family":"Guest","given":"Peter S."},{"family":"Jordan","given":"Rachel E."}],"issued":{"date-parts":[["2010"]]},"citation-key":"andreas2010_ParametrizingTurbulent"}},{"id":74,"uris":["http://zotero.org/users/6124969/items/KKIVGZHU"],"itemData":{"id":74,"type":"article-journal","abstract":"The Surface Heat Budget of the Arctic Ocean (SHEBA) experiment produced$\\backslash$n18 000 h of turbulence data from the atmospheric surface layer over$\\backslash$nsea ice while the ice camp drifted for a year in the Beaufort Gyre.$\\backslash$nMultiple sites instrumented during SHEBA suggest only two aerodynamic$\\backslash$nseasons over sea ice. In “winter” (October 1997 through 14 May$\\backslash$n1998 and 15 September 1998 through the end of the SHEBA deployment$\\backslash$nin early October 1998), the ice was compact and snow covered, and$\\backslash$nthe snow was dry enough to drift and blow. In “summer” (15 May$\\backslash$nthrough 14 September 1998 in this dataset), the snow melted, and$\\backslash$nmelt ponds and leads appeared and covered as much as 40% of the$\\backslash$nsurface with open water. This paper develops a bulk turbulent flux$\\backslash$nalgorithm to explain the winter data. This algorithm predicts the$\\backslash$nsurface fluxes of momentum, and sensible and latent heat from more$\\backslash$nreadily measured or modeled quantities. A main result of the analysis$\\backslash$nis that the roughness length for wind speed z(0) does not depend$\\backslash$non the friction velocity u({*}) in the drifting snow regime (u({*})$\\backslash$n\\textgreater= 0.30 m s(-1)) but, rather, is constant in the SHEBA dataset at$\\backslash$nabout 2.3 x 10(-4) m. Previous analyses that found z(0) to increase$\\backslash$nwith u({*}) during drifting snow may have suffered from fictitious$\\backslash$ncorrelation because u({*}) also appears in z(0). The present analysis$\\backslash$nmitigates this fictitious correlation by plotting measured z(0) against$\\backslash$nthe corresponding u({*}) computed from the bulk flux algorithm. Such$\\backslash$nplots, created with data from six different SHEBA sites, show z(0)$\\backslash$nto be independent of the bulk u({*}) for 0.15, u({*}) \\textless= 0.65 m s(-1).$\\backslash$nThis study also evaluates the roughness lengths for temperature z(T)$\\backslash$nand humidity z(Q), incorporates new profile stratification corrections$\\backslash$nfor stable stratification, addresses the singularities that often$\\backslash$noccur in iterative flux algorithms in very light winds, and includes$\\backslash$nan extensive analysis of whether atmospheric stratification affects$\\backslash$nz(0), z(T), and z(Q).","container-title":"Journal of Hydrometeorology","DOI":"10.1175/2009JHM1102.1","ISSN":"1525-755X","issue":"1","page":"87–104","title":"Parameterizing Turbulent Exchange over Sea Ice in Winter","volume":"11","author":[{"family":"Andreas","given":"Edgar L."},{"family":"Persson","given":"P. Ola G."},{"family":"Grachev","given":"Andrey","dropping-particle":"a."},{"family":"Jordan","given":"Rachel E."},{"family":"Horst","given":"Thomas W."},{"family":"Guest","given":"Peter S."},{"family":"Fairall","given":"Christopher W."}],"issued":{"date-parts":[["2010"]]},"citation-key":"andreas2010_ParameterizingTurbulent"}},{"id":8741,"uris":["http://zotero.org/users/6124969/items/AGJP7W8E"],"itemData":{"id":8741,"type":"article-journal","container-title":"Boundary-Layer Meteorology","DOI":"10.1007/s10546-007-9177-6","ISSN":"0006-8314, 1573-1472","issue":"3","journalAbbreviation":"Boundary-Layer Meteorol","language":"en","page":"315-333","source":"DOI.org (Crossref)","title":"SHEBA flux–profile relationships in the stable atmospheric boundary layer","volume":"124","author":[{"family":"Grachev","given":"Andrey A."},{"family":"Andreas","given":"Edgar L"},{"family":"Fairall","given":"Christopher W."},{"family":"Guest","given":"Peter S."},{"family":"Persson","given":"P. Ola G."}],"issued":{"date-parts":[["2007",7,26]]},"citation-key":"grachev2007_SHEBAFlux"}},{"id":2258,"uris":["http://zotero.org/users/6124969/items/7QPAK4YJ"],"itemData":{"id":2258,"type":"article-journal","abstract":"Turbulent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8F0964" w:rsidRPr="008F0964">
        <w:t>(Andreas</w:t>
      </w:r>
      <w:r w:rsidR="008F0964">
        <w:t xml:space="preserve"> </w:t>
      </w:r>
      <w:r w:rsidR="008F0964" w:rsidRPr="008F0964">
        <w:t>et al., 2010</w:t>
      </w:r>
      <w:r w:rsidR="008F0964">
        <w:t xml:space="preserve">a, b; </w:t>
      </w:r>
      <w:r w:rsidR="008F0964" w:rsidRPr="008F0964">
        <w:t>Grachev et al., 2007; Lüpkes et al., 2008; Lüpkes &amp; Gryanik, 2015; Taylor et al., 2018)</w:t>
      </w:r>
      <w:r w:rsidR="00FE627A">
        <w:fldChar w:fldCharType="end"/>
      </w:r>
      <w:r w:rsidR="00FE627A">
        <w:t>.</w:t>
      </w:r>
    </w:p>
    <w:p w14:paraId="660A1B68" w14:textId="28624C5A" w:rsidR="009A6DAF" w:rsidRDefault="003678E2" w:rsidP="001F1302">
      <w:pPr>
        <w:pStyle w:val="Text"/>
      </w:pPr>
      <w:r>
        <w:t>Arctic winter cyclones play a large role in the air-ice-ocean system.</w:t>
      </w:r>
      <w:r w:rsidR="001F1302">
        <w:t xml:space="preserve"> Cyclone passage results in a pulse of momentum, heat, and moisture into the ice-ocean system.</w:t>
      </w:r>
      <w:r>
        <w:t xml:space="preserve"> They</w:t>
      </w:r>
      <w:r w:rsidRPr="00FE627A">
        <w:t xml:space="preserve"> represent major sources of poleward heat and moisture transport</w:t>
      </w:r>
      <w:r>
        <w:t xml:space="preserve"> during Arctic winter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001F1302">
        <w:t xml:space="preserve"> </w:t>
      </w:r>
      <w:r w:rsidR="008F0964">
        <w:t>impact the surface energy budget, ice growth, and even spring melt onset</w:t>
      </w:r>
      <w:r w:rsidR="008F0964">
        <w:fldChar w:fldCharType="begin"/>
      </w:r>
      <w:r w:rsidR="003322BB">
        <w:instrText xml:space="preserve"> ADDIN ZOTERO_ITEM CSL_CITATION {"citationID":"bikAOnOz","properties":{"formattedCitation":"(P. O. G. Persson, 2012; P. O. G. Persson et al., 2017)","plainCitation":"(P. O. G. Persson, 2012; P. O. G. Persson et al., 2017)","noteIndex":0},"citationItems":[{"id":1567,"uris":["http://zotero.org/users/6124969/items/WB6M7K5I"],"itemData":{"id":1567,"type":"article-journal","container-title":"Climate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D."},{"family":"Perovich","given":"Don"},{"family":"Solomon","given":"Amy"}],"issued":{"date-parts":[["2017"]]},"citation-key":"persson2017_LinkingAtmospherica"}}],"schema":"https://github.com/citation-style-language/schema/raw/master/csl-citation.json"} </w:instrText>
      </w:r>
      <w:r w:rsidR="008F0964">
        <w:fldChar w:fldCharType="separate"/>
      </w:r>
      <w:r w:rsidR="003322BB">
        <w:rPr>
          <w:noProof/>
        </w:rPr>
        <w:t>(P. O. G. Persson, 2012; P. O. G. Persson et al., 2017)</w:t>
      </w:r>
      <w:r w:rsidR="008F0964">
        <w:fldChar w:fldCharType="end"/>
      </w:r>
      <w:r w:rsidR="008F0964">
        <w:t xml:space="preserve">. They </w:t>
      </w:r>
      <w:r w:rsidR="001F1302">
        <w:t xml:space="preserve">are a major contributor to net snow accumulation </w:t>
      </w:r>
      <w:r w:rsidR="001F1302">
        <w:fldChar w:fldCharType="begin"/>
      </w:r>
      <w:r w:rsidR="001F1302">
        <w:instrText xml:space="preserve"> ADDIN ZOTERO_ITEM CSL_CITATION {"citationID":"Km2n06Ux","properties":{"formattedCitation":"(Webster et al., 2019)","plainCitation":"(Webster et al., 2019)","noteIndex":0},"citationItems":[{"id":7592,"uris":["http://zotero.org/users/6124969/items/4YZF4PT9"],"itemData":{"id":7592,"type":"article-journal","abstract":"Abstract\n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rsidR="001F1302">
        <w:fldChar w:fldCharType="separate"/>
      </w:r>
      <w:r w:rsidR="001F1302">
        <w:rPr>
          <w:noProof/>
        </w:rPr>
        <w:t>(Webster et al., 2019)</w:t>
      </w:r>
      <w:r w:rsidR="001F1302">
        <w:fldChar w:fldCharType="end"/>
      </w:r>
      <w:r w:rsidRPr="00FE627A">
        <w:t>.</w:t>
      </w:r>
      <w:r>
        <w:t xml:space="preserve"> Cyclone passage is often accompanied by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w:t>
      </w:r>
      <w:r w:rsidR="001F1302">
        <w:t xml:space="preserve">enhanced </w:t>
      </w:r>
      <w:r>
        <w:t xml:space="preserve">ocean mixing </w:t>
      </w:r>
      <w:r>
        <w:fldChar w:fldCharType="begin"/>
      </w:r>
      <w:r w:rsidR="004F7753">
        <w:instrText xml:space="preserve"> ADDIN ZOTERO_ITEM CSL_CITATION {"citationID":"z7F7pcW6","properties":{"formattedCitation":"(Meyer, Fer, et al., 2017; Meyer, Sundfjord, et al., 2017)","plainCitation":"(Meyer, Fer, et al., 2017; Meyer, Sundfjord,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w:t>
      </w:r>
      <w:r w:rsidR="008F0964">
        <w:rPr>
          <w:noProof/>
        </w:rPr>
        <w:t xml:space="preserve"> </w:t>
      </w:r>
      <w:r w:rsidRPr="50F57BC9">
        <w:rPr>
          <w:noProof/>
        </w:rPr>
        <w:t>et al., 2017</w:t>
      </w:r>
      <w:r w:rsidR="008F0964">
        <w:rPr>
          <w:noProof/>
        </w:rPr>
        <w:t>a,</w:t>
      </w:r>
      <w:r w:rsidRPr="50F57BC9">
        <w:rPr>
          <w:noProof/>
        </w:rPr>
        <w:t xml:space="preserve"> </w:t>
      </w:r>
      <w:r w:rsidR="008F0964">
        <w:rPr>
          <w:noProof/>
        </w:rPr>
        <w:t>b</w:t>
      </w:r>
      <w:r w:rsidRPr="50F57BC9">
        <w:rPr>
          <w:noProof/>
        </w:rPr>
        <w:t>)</w:t>
      </w:r>
      <w:r>
        <w:fldChar w:fldCharType="end"/>
      </w:r>
      <w:r>
        <w:t>.</w:t>
      </w:r>
      <w:r w:rsidR="001F1302">
        <w:t xml:space="preserve"> </w:t>
      </w:r>
      <w:r w:rsidR="009A6DAF">
        <w:t>Cyclone i</w:t>
      </w:r>
      <w:r w:rsidR="009A6DAF" w:rsidRPr="54174A13">
        <w:t xml:space="preserve">mpacts </w:t>
      </w:r>
      <w:r w:rsidR="009A6DAF">
        <w:t>on sea ice depend</w:t>
      </w:r>
      <w:r w:rsidR="009A6DAF" w:rsidRPr="54174A13">
        <w:t xml:space="preserve"> on time of year, </w:t>
      </w:r>
      <w:r w:rsidR="009A6DAF">
        <w:t xml:space="preserve">cyclone </w:t>
      </w:r>
      <w:r w:rsidR="009A6DAF" w:rsidRPr="54174A13">
        <w:t xml:space="preserve">strength and evolutionary stage, location within the Arctic, location relative to the ice edge and coast, and the </w:t>
      </w:r>
      <w:r w:rsidR="009A6DAF">
        <w:t>sea</w:t>
      </w:r>
      <w:r w:rsidR="009A6DAF" w:rsidRPr="54174A13">
        <w:t xml:space="preserve"> ice state</w:t>
      </w:r>
      <w:r w:rsidR="009A6DAF">
        <w:t xml:space="preserve"> </w:t>
      </w:r>
      <w:r w:rsidR="009A6DAF">
        <w:fldChar w:fldCharType="begin"/>
      </w:r>
      <w:r w:rsidR="009A6DAF">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9A6DAF">
        <w:fldChar w:fldCharType="separate"/>
      </w:r>
      <w:r w:rsidR="009A6DAF" w:rsidRPr="00445C8E">
        <w:t>(Aue et al., 2022)</w:t>
      </w:r>
      <w:r w:rsidR="009A6DAF">
        <w:fldChar w:fldCharType="end"/>
      </w:r>
      <w:r w:rsidR="009A6DAF" w:rsidRPr="54174A13">
        <w:t xml:space="preserve">. </w:t>
      </w:r>
    </w:p>
    <w:p w14:paraId="44321E23" w14:textId="5CD13021" w:rsidR="009A6DAF" w:rsidRDefault="009A6DAF" w:rsidP="009A6DAF">
      <w:pPr>
        <w:pStyle w:val="Text"/>
      </w:pPr>
      <w:r>
        <w:t xml:space="preserve"> </w:t>
      </w:r>
      <w:r w:rsidRPr="00296A83">
        <w:t xml:space="preserve">The direct dynamic impacts of </w:t>
      </w:r>
      <w:proofErr w:type="spellStart"/>
      <w:r w:rsidRPr="00296A83">
        <w:t>cylones</w:t>
      </w:r>
      <w:proofErr w:type="spellEnd"/>
      <w:r w:rsidRPr="00296A83">
        <w:t xml:space="preserve"> on the sea</w:t>
      </w:r>
      <w:r w:rsidR="009B465A">
        <w:t xml:space="preserve"> </w:t>
      </w:r>
      <w:r w:rsidRPr="00296A83">
        <w:t>ice momentum equation</w:t>
      </w:r>
      <w:r w:rsidR="009B465A">
        <w:t>, expressed in Equation 1</w:t>
      </w:r>
      <w:r w:rsidRPr="00296A83">
        <w:t xml:space="preserve"> (e.g.,</w:t>
      </w:r>
      <w:r>
        <w:t xml:space="preserve"> </w:t>
      </w:r>
      <w:r>
        <w:fldChar w:fldCharType="begin"/>
      </w:r>
      <w:r w:rsidR="00A121A9">
        <w:instrText xml:space="preserve"> ADDIN ZOTERO_ITEM CSL_CITATION {"citationID":"pfUwXyVW","properties":{"formattedCitation":"(Hibler, 1979; Hunke et al., 2015)","plainCitation":"(Hibler, 1979; Hunke et al., 2015)","dontUpdate":true,"noteIndex":0},"citationItems":[{"id":2168,"uris":["http://zotero.org/users/6124969/items/F52DQS3F"],"itemData":{"id":2168,"type":"article-journal","abstract":"A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0796B2D9" w:rsidR="009A6DAF" w:rsidRPr="004D651F" w:rsidRDefault="009A6DAF" w:rsidP="001F1302">
      <w:pPr>
        <w:pStyle w:val="Text"/>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w:t>
      </w:r>
      <w:r w:rsidR="008F0964">
        <w:t>last</w:t>
      </w:r>
      <w:r w:rsidRPr="00296A83">
        <w:t xml:space="preserve">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w:t>
      </w:r>
      <w:r w:rsidR="008F0964">
        <w:rPr>
          <w:rFonts w:eastAsia="Calibri"/>
        </w:rPr>
        <w:t>e</w:t>
      </w:r>
      <w:r w:rsidRPr="00296A83">
        <w:rPr>
          <w:rFonts w:eastAsia="Calibri"/>
        </w:rPr>
        <w:t>rized in terms of bulk and shear viscosities and ice strength</w:t>
      </w:r>
      <w:r w:rsidRPr="00296A83">
        <w:t>.</w:t>
      </w:r>
      <w:r w:rsidR="001F1302">
        <w:t xml:space="preserve"> The coupled inertial response following the storm passage can prolong its dynamic effects </w:t>
      </w:r>
      <w:r w:rsidR="001F1302">
        <w:fldChar w:fldCharType="begin"/>
      </w:r>
      <w:r w:rsidR="001F1302">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Pr>
          <w:noProof/>
        </w:rPr>
        <w:t>(Haller et al., 2014)</w:t>
      </w:r>
      <w:r w:rsidR="001F1302">
        <w:fldChar w:fldCharType="end"/>
      </w:r>
      <w:r w:rsidR="001F1302">
        <w:t xml:space="preserve">. </w:t>
      </w:r>
    </w:p>
    <w:p w14:paraId="6D5597A5" w14:textId="2BCCD517" w:rsidR="009A6DAF" w:rsidRDefault="009A6DAF" w:rsidP="001F1302">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w:t>
      </w:r>
      <w:r w:rsidR="009B465A">
        <w:t xml:space="preserve">low pressure center </w:t>
      </w:r>
      <w:r>
        <w:t xml:space="preserve">and the orientation of the storm track </w:t>
      </w:r>
      <w:r w:rsidRPr="00FE627A">
        <w:t xml:space="preserve"> (e.g.,</w:t>
      </w:r>
      <w:r>
        <w:t xml:space="preserve"> </w:t>
      </w:r>
      <w:r>
        <w:fldChar w:fldCharType="begin"/>
      </w:r>
      <w:r w:rsidR="00A121A9">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r w:rsidRPr="00620828">
        <w:t xml:space="preserve">Brümmer, 2003; Haapala et al., 2005; Kriegsmann </w:t>
      </w:r>
      <w:r>
        <w:t>and</w:t>
      </w:r>
      <w:r w:rsidRPr="00620828">
        <w:t xml:space="preserve"> Brümmer, 2014; Overland </w:t>
      </w:r>
      <w:r>
        <w:t>and</w:t>
      </w:r>
      <w:r w:rsidRPr="00620828">
        <w:t xml:space="preserve"> Pease, 1982)</w:t>
      </w:r>
      <w:r>
        <w:fldChar w:fldCharType="end"/>
      </w:r>
      <w:r>
        <w:t xml:space="preserve">. </w:t>
      </w:r>
      <w:commentRangeStart w:id="1"/>
      <w:r w:rsidR="001F1302">
        <w:t xml:space="preserve">Estimates of cyclone structure and impacts based on composite analysis are sensitive to choices made in cyclone identification </w:t>
      </w:r>
      <w:r w:rsidR="001F1302">
        <w:fldChar w:fldCharType="begin"/>
      </w:r>
      <w:r w:rsidR="001F1302">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1F1302">
        <w:fldChar w:fldCharType="separate"/>
      </w:r>
      <w:r w:rsidR="001F1302">
        <w:rPr>
          <w:noProof/>
        </w:rPr>
        <w:t>(Rae et al., 2017)</w:t>
      </w:r>
      <w:r w:rsidR="001F1302">
        <w:fldChar w:fldCharType="end"/>
      </w:r>
      <w:r w:rsidR="001F1302">
        <w:t xml:space="preserve"> and to the choice of reanalysis </w:t>
      </w:r>
      <w:r w:rsidR="001F1302">
        <w:fldChar w:fldCharType="begin"/>
      </w:r>
      <w:r w:rsidR="001F1302">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1F1302">
        <w:fldChar w:fldCharType="separate"/>
      </w:r>
      <w:r w:rsidR="001F1302">
        <w:rPr>
          <w:noProof/>
        </w:rPr>
        <w:t>(Vessey et al., 2020)</w:t>
      </w:r>
      <w:r w:rsidR="001F1302">
        <w:fldChar w:fldCharType="end"/>
      </w:r>
      <w:r w:rsidR="001F1302">
        <w:t xml:space="preserve">. Nevertheless it is clear that sea ice impacts have spatial structure, with dependence on distance from the storm center </w:t>
      </w:r>
      <w:r w:rsidR="001F1302">
        <w:fldChar w:fldCharType="begin"/>
      </w:r>
      <w:r w:rsidR="001F1302">
        <w:instrText xml:space="preserve"> ADDIN ZOTERO_ITEM CSL_CITATION {"citationID":"pc1oB5hl","properties":{"formattedCitation":"(Kriegsmann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1F1302">
        <w:fldChar w:fldCharType="separate"/>
      </w:r>
      <w:r w:rsidR="001F1302" w:rsidRPr="009E2D53">
        <w:t xml:space="preserve">(Kriegsmann </w:t>
      </w:r>
      <w:r w:rsidR="001F1302">
        <w:t>and</w:t>
      </w:r>
      <w:r w:rsidR="001F1302" w:rsidRPr="009E2D53">
        <w:t xml:space="preserve"> Brümmer, 2014)</w:t>
      </w:r>
      <w:r w:rsidR="001F1302">
        <w:fldChar w:fldCharType="end"/>
      </w:r>
      <w:r w:rsidR="001F1302">
        <w:t xml:space="preserve"> and position relative to the storm track </w:t>
      </w:r>
      <w:r w:rsidR="001F1302">
        <w:fldChar w:fldCharType="begin"/>
      </w:r>
      <w:r w:rsidR="001F1302">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1F1302">
        <w:fldChar w:fldCharType="separate"/>
      </w:r>
      <w:r w:rsidR="001F1302">
        <w:rPr>
          <w:noProof/>
        </w:rPr>
        <w:t>(Clancy et al., 2022)</w:t>
      </w:r>
      <w:r w:rsidR="001F1302">
        <w:fldChar w:fldCharType="end"/>
      </w:r>
      <w:r w:rsidR="001F1302">
        <w:t>.</w:t>
      </w:r>
      <w:commentRangeEnd w:id="1"/>
      <w:r w:rsidR="009B465A">
        <w:rPr>
          <w:rStyle w:val="CommentReference"/>
          <w:rFonts w:asciiTheme="minorHAnsi" w:eastAsiaTheme="minorHAnsi" w:hAnsiTheme="minorHAnsi" w:cstheme="minorBidi"/>
        </w:rPr>
        <w:commentReference w:id="1"/>
      </w:r>
    </w:p>
    <w:p w14:paraId="33FC7A90" w14:textId="3C6375F2" w:rsidR="001F1302" w:rsidRDefault="001F1302" w:rsidP="001F1302">
      <w:pPr>
        <w:pStyle w:val="Text"/>
      </w:pP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w:t>
      </w:r>
      <w:r w:rsidR="009B465A">
        <w:t>limited</w:t>
      </w:r>
      <w:r>
        <w:t xml:space="preserve"> long-term in situ observations in the central Arctic</w:t>
      </w:r>
      <w:r w:rsidR="50F57BC9">
        <w:t xml:space="preserve">, particularly joint observations of atmosphere, sea ice, and ocean. Thermodynamic air-ice-ocean interactions for cyclones sampled during the Surface Heat and Energy Budget of the Arctic expedition (SHEBA; </w:t>
      </w:r>
      <w:r w:rsidR="00445C8E">
        <w:fldChar w:fldCharType="begin"/>
      </w:r>
      <w:r w:rsidR="003322BB">
        <w:instrText xml:space="preserve"> ADDIN ZOTERO_ITEM CSL_CITATION {"citationID":"wEny9Rex","properties":{"formattedCitation":"(Persson, 2002; Uttal et al., 2002)","plainCitation":"(Persson, 2002; Uttal et al., 2002)","dontUpdate":true,"noteIndex":0},"citationItems":[{"id":623,"uris":["http://zotero.org/users/6124969/items/IYQS2VNH"],"itemData":{"id":623,"type":"article-journal","abstract":"1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008F0964">
        <w:rPr>
          <w:noProof/>
        </w:rPr>
        <w:t>Persson, 2002; Uttal et al., 2002)</w:t>
      </w:r>
      <w:r w:rsidR="00445C8E">
        <w:fldChar w:fldCharType="end"/>
      </w:r>
      <w:r w:rsidR="50F57BC9">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50F57BC9" w:rsidRPr="50F57BC9">
        <w:rPr>
          <w:noProof/>
        </w:rPr>
        <w:t>(e.g., Lindsay, 2002; Persson, 2012; Persson et al., 2017; Richter-Menge et al., 2001; Shaw et al., 2009)</w:t>
      </w:r>
      <w:r w:rsidR="00445C8E">
        <w:fldChar w:fldCharType="end"/>
      </w:r>
      <w:r w:rsidR="50F57BC9">
        <w:t xml:space="preserve">, </w:t>
      </w:r>
      <w:r w:rsidR="008F0964">
        <w:t>providing case studies and</w:t>
      </w:r>
      <w:r w:rsidR="50F57BC9">
        <w:t xml:space="preserve"> seasonal </w:t>
      </w:r>
      <w:r w:rsidR="008F0964">
        <w:t>and</w:t>
      </w:r>
      <w:r w:rsidR="50F57BC9">
        <w:t xml:space="preserve">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50F57BC9" w:rsidRPr="50F57BC9">
        <w:rPr>
          <w:noProof/>
        </w:rPr>
        <w:t>Lindsay (2002) and Richter-Menge et al., (2001)</w:t>
      </w:r>
      <w:r w:rsidR="00445C8E">
        <w:fldChar w:fldCharType="end"/>
      </w:r>
      <w:r w:rsidR="50F57BC9">
        <w:t xml:space="preserve"> identify periods of enhanced mid-winter sea ice </w:t>
      </w:r>
      <w:r w:rsidR="50F57BC9">
        <w:lastRenderedPageBreak/>
        <w:t>deformation that coincided with significant cyclone activity; however, the sea ice deformation observations lack sufficient resolution to examin</w:t>
      </w:r>
      <w:r w:rsidR="008B0FCD">
        <w:t>e</w:t>
      </w:r>
      <w:r w:rsidR="50F57BC9">
        <w:t xml:space="preserve"> air-ice dynamic coupling in detail. </w:t>
      </w:r>
      <w:r>
        <w:t xml:space="preserve">Measurements of sea ice motion and deformation show patterns related to the storm structure </w:t>
      </w:r>
      <w:r>
        <w:fldChar w:fldCharType="begin"/>
      </w:r>
      <w:r>
        <w:instrText xml:space="preserve"> ADDIN ZOTERO_ITEM CSL_CITATION {"citationID":"F4XaSwhE","properties":{"formattedCitation":"(Br\\uc0\\u252{}mmer et al., 2008; Haller et al., 2014)","plainCitation":"(Brümmer et al., 2008; Haller et al., 2014)","noteIndex":0},"citationItems":[{"id":2277,"uris":["http://zotero.org/users/6124969/items/S4X3V5JZ"],"itemData":{"id":2277,"type":"article-journal","abstract":"This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sidRPr="001F1302">
        <w:t>(Brümmer et al., 2008; Haller et al., 2014)</w:t>
      </w:r>
      <w:r>
        <w:fldChar w:fldCharType="end"/>
      </w:r>
      <w:r w:rsidR="00A4770E">
        <w:t>, with ice tending to diverge on average as the cyclone passes</w:t>
      </w:r>
      <w:r w:rsidR="008C0C2E">
        <w:t>. The</w:t>
      </w:r>
      <w:r w:rsidR="00A4770E">
        <w:t xml:space="preserve"> location of the ice edge and the local history of deformation is an important factor </w:t>
      </w:r>
      <w:r w:rsidR="00A4770E">
        <w:fldChar w:fldCharType="begin"/>
      </w:r>
      <w:r w:rsidR="00A4770E">
        <w:instrText xml:space="preserve"> ADDIN ZOTERO_ITEM CSL_CITATION {"citationID":"fYv5FRrA","properties":{"formattedCitation":"(Oikkonen et al., 2017)","plainCitation":"(Oikkonen et al., 2017)","noteIndex":0},"citationItems":[{"id":5929,"uris":["http://zotero.org/users/6124969/items/3NANJ4CD"],"itemData":{"id":5929,"type":"article-journal","abstract":"We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A4770E">
        <w:fldChar w:fldCharType="separate"/>
      </w:r>
      <w:r w:rsidR="00A4770E">
        <w:rPr>
          <w:noProof/>
        </w:rPr>
        <w:t>(Oikkonen et al., 2017)</w:t>
      </w:r>
      <w:r w:rsidR="00A4770E">
        <w:fldChar w:fldCharType="end"/>
      </w:r>
      <w:r w:rsidR="00A4770E">
        <w:t>.</w:t>
      </w:r>
    </w:p>
    <w:p w14:paraId="1DAE251E" w14:textId="3D2205F2" w:rsidR="000D2FD3" w:rsidRDefault="00A4770E" w:rsidP="009B465A">
      <w:pPr>
        <w:pStyle w:val="Text"/>
      </w:pPr>
      <w:r>
        <w:t>The o</w:t>
      </w:r>
      <w:r w:rsidR="00E51EC0" w:rsidRPr="002977AA">
        <w:t xml:space="preserve">cean responses to wind forcing </w:t>
      </w:r>
      <w:r w:rsidR="008969B4">
        <w:t xml:space="preserve">is </w:t>
      </w:r>
      <w:r w:rsidR="00E51EC0" w:rsidRPr="002977AA">
        <w:t xml:space="preserve">strongly modulated by seasonal changes in ice </w:t>
      </w:r>
      <w:r>
        <w:t>thickness, roughness, and concentration</w:t>
      </w:r>
      <w:r w:rsidR="001902F1" w:rsidRPr="002977AA">
        <w:t xml:space="preserve"> </w:t>
      </w:r>
      <w:r w:rsidR="001902F1" w:rsidRPr="002977AA">
        <w:fldChar w:fldCharType="begin"/>
      </w:r>
      <w:r w:rsidR="004F7753">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2004)","dontUpdate":true,"noteIndex":0},"citationItems":[{"id":7609,"uris":["http://zotero.org/users/6124969/items/44CVVINA"],"itemData":{"id":7609,"type":"article-journal","abstract":"A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et al., 2017</w:t>
      </w:r>
      <w:r w:rsidR="008F0964">
        <w:t>a</w:t>
      </w:r>
      <w:r w:rsidR="00BA3E67">
        <w:t>;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8C0C2E">
        <w:instrText xml:space="preserve"> ADDIN ZOTERO_ITEM CSL_CITATION {"citationID":"pceDOQ5I","properties":{"formattedCitation":"(Br\\uc0\\u252{}mmer &amp; Hoeber, 1999; Hunkins, 1967)","plainCitation":"(Brümmer &amp; Hoeber, 1999; Hunkins, 1967)","noteIndex":0},"citationItems":[{"id":7546,"uris":["http://zotero.org/users/6124969/items/JAZLIGTL"],"itemData":{"id":7546,"type":"article-journal","abstract":"The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8C0C2E" w:rsidRPr="008C0C2E">
        <w:t>(Brümmer &amp; Hoeber, 1999; Hunkins, 1967)</w:t>
      </w:r>
      <w:r w:rsidR="002977AA">
        <w:fldChar w:fldCharType="end"/>
      </w:r>
      <w:r w:rsidR="002977AA">
        <w:t xml:space="preserve">, </w:t>
      </w:r>
      <w:r w:rsidR="002977AA" w:rsidRPr="002977AA">
        <w:t xml:space="preserve">where the ice </w:t>
      </w:r>
      <w:r w:rsidR="009860FB">
        <w:t>and</w:t>
      </w:r>
      <w:r w:rsidR="002977AA" w:rsidRPr="002977AA">
        <w:t xml:space="preserve"> ocean</w:t>
      </w:r>
      <w:r w:rsidR="009860FB">
        <w:t xml:space="preserve"> move together</w:t>
      </w:r>
      <w:r w:rsidR="002977AA" w:rsidRPr="002977AA">
        <w:t xml:space="preserve">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instrText xml:space="preserve"> ADDIN ZOTERO_ITEM CSL_CITATION {"citationID":"W36fgwgV","properties":{"formattedCitation":"(Brenner et al., 2023; Rainville &amp; Woodgate, 2009)","plainCitation":"(Brenner et al., 2023; Rainville &amp; Woodgate, 2009)","noteIndex":0},"citationItems":[{"id":8133,"uris":["http://zotero.org/users/6124969/items/CXD34VW8"],"itemData":{"id":8133,"type":"article-journal","abstract":"Observations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Pr>
          <w:noProof/>
        </w:rPr>
        <w:t>(Brenner et al., 2023; 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A121A9">
        <w:instrText xml:space="preserve"> ADDIN ZOTERO_ITEM CSL_CITATION {"citationID":"8akCdMSh","properties":{"formattedCitation":"(McPhee &amp; Kantha, 1989)","plainCitation":"(McPhee &amp; Kantha, 1989)","dontUpdate":true,"noteIndex":0},"citationItems":[{"id":5872,"uris":["http://zotero.org/users/6124969/items/YEJ7UUB2"],"itemData":{"id":5872,"type":"article-journal","container-title":"Journal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8C0C2E">
        <w:t>High wind speeds over sea ice have been observed to produce</w:t>
      </w:r>
      <w:r>
        <w:t xml:space="preserve"> increased ocean friction velocity </w:t>
      </w:r>
      <w:r>
        <w:fldChar w:fldCharType="begin"/>
      </w:r>
      <w:r>
        <w:instrText xml:space="preserve"> ADDIN ZOTERO_ITEM CSL_CITATION {"citationID":"2abArpVK","properties":{"formattedCitation":"(Shaw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fldChar w:fldCharType="separate"/>
      </w:r>
      <w:r>
        <w:rPr>
          <w:noProof/>
        </w:rPr>
        <w:t>(Shaw et al., 2009)</w:t>
      </w:r>
      <w:r>
        <w:fldChar w:fldCharType="end"/>
      </w:r>
      <w:r w:rsidR="008C0C2E">
        <w:t xml:space="preserve"> and enhanced turbulent dissipation in the upper ocean </w:t>
      </w:r>
      <w:r w:rsidR="008C0C2E">
        <w:fldChar w:fldCharType="begin"/>
      </w:r>
      <w:r w:rsidR="004F7753">
        <w:instrText xml:space="preserve"> ADDIN ZOTERO_ITEM CSL_CITATION {"citationID":"wZTob9cD","properties":{"formattedCitation":"(Meyer, Fer, et al., 2017)","plainCitation":"(Meyer, Fer,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8C0C2E">
        <w:fldChar w:fldCharType="separate"/>
      </w:r>
      <w:r w:rsidR="008C0C2E">
        <w:rPr>
          <w:noProof/>
        </w:rPr>
        <w:t>(Meyer</w:t>
      </w:r>
      <w:r w:rsidR="009860FB">
        <w:rPr>
          <w:noProof/>
        </w:rPr>
        <w:t xml:space="preserve"> </w:t>
      </w:r>
      <w:r w:rsidR="008C0C2E">
        <w:rPr>
          <w:noProof/>
        </w:rPr>
        <w:t>et al., 2017</w:t>
      </w:r>
      <w:r w:rsidR="009860FB">
        <w:rPr>
          <w:noProof/>
        </w:rPr>
        <w:t>a</w:t>
      </w:r>
      <w:r w:rsidR="008C0C2E">
        <w:rPr>
          <w:noProof/>
        </w:rPr>
        <w:t>)</w:t>
      </w:r>
      <w:r w:rsidR="008C0C2E">
        <w:fldChar w:fldCharType="end"/>
      </w:r>
      <w:r w:rsidR="008C0C2E">
        <w:t xml:space="preserve">. </w:t>
      </w:r>
      <w:r w:rsidR="002977AA" w:rsidRPr="002977AA">
        <w:t>The winter ice cover</w:t>
      </w:r>
      <w:r w:rsidR="008C0C2E">
        <w:t xml:space="preserve"> impedes</w:t>
      </w:r>
      <w:r w:rsidR="009B465A">
        <w:t xml:space="preserve"> momentum transfer from the wind to the ocean, reduces the inertial response of the ocean, and l</w:t>
      </w:r>
      <w:r w:rsidR="002977AA" w:rsidRPr="002977AA">
        <w:t xml:space="preserve">ikely </w:t>
      </w:r>
      <w:r w:rsidR="009B465A">
        <w:t>sets</w:t>
      </w:r>
      <w:r w:rsidR="002977AA" w:rsidRPr="002977AA">
        <w:t xml:space="preserve">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t>. It has been hypothesized that an increase in sea ice inertial response may arise due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p>
    <w:p w14:paraId="499D29F0" w14:textId="77777777" w:rsidR="00C72F77" w:rsidRDefault="002977AA" w:rsidP="00A4770E">
      <w:pPr>
        <w:pStyle w:val="Text"/>
      </w:pPr>
      <w:r w:rsidRPr="002977AA">
        <w:t>To date</w:t>
      </w:r>
      <w:r>
        <w:t>,</w:t>
      </w:r>
      <w:r w:rsidRPr="002977AA">
        <w:t xml:space="preserve"> the full momentum transfer from wind, through ice to the ocean has not been observed directly on the temporal and spatial scales that clearly define the roles of the spatial structure of a cyclone for the associated ice and ocean response. </w:t>
      </w: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A121A9">
        <w:instrText xml:space="preserve"> ADDIN ZOTERO_ITEM CSL_CITATION {"citationID":"0Bd7WPlc","properties":{"formattedCitation":"(Shupe et al., 2020; Shupe &amp; Rex, 2022)","plainCitation":"(Shupe et al., 2020; Shupe &amp; Rex, 2022)","dontUpdate":true,"noteIndex":0},"citationItems":[{"id":8221,"uris":["http://zotero.org/users/6124969/items/6TCJ5YC9"],"itemData":{"id":8221,"type":"article-journal","DOI":"10.25923/9G3V-XH92","language":"en","note":"publisher: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cyclones</w:t>
      </w:r>
      <w:r w:rsidR="008C0C2E">
        <w:t xml:space="preserve"> occurred during the MOSAiC year </w:t>
      </w:r>
      <w:r w:rsidR="008C0C2E">
        <w:fldChar w:fldCharType="begin"/>
      </w:r>
      <w:r w:rsidR="00C72F77">
        <w:instrText xml:space="preserve"> ADDIN ZOTERO_ITEM CSL_CITATION {"citationID":"nXRkEbeR","properties":{"formattedCitation":"(Rinke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C0C2E">
        <w:fldChar w:fldCharType="separate"/>
      </w:r>
      <w:r w:rsidR="00C72F77">
        <w:rPr>
          <w:noProof/>
        </w:rPr>
        <w:t>(Rinke et al., 2021)</w:t>
      </w:r>
      <w:r w:rsidR="008C0C2E">
        <w:fldChar w:fldCharType="end"/>
      </w:r>
      <w:r w:rsidR="008C0C2E">
        <w:t xml:space="preserve">, </w:t>
      </w:r>
      <w:r w:rsidR="00BA3E67">
        <w:t xml:space="preserve">these cyclones (and in particular the second cyclone) are of particular interest due to the intensity, as measured by the observed wind speed and minimum sea level pressure, the strong sea ice response, which included the fastest winter drift speeds observed during the MOSAiC drift and strong deformation of the ice pack, </w:t>
      </w:r>
      <w:r w:rsidR="008C0C2E">
        <w:t xml:space="preserve">and </w:t>
      </w:r>
      <w:r w:rsidR="00BA3E67">
        <w:t>the proximity of the storm track to the MOSAiC observatory</w:t>
      </w:r>
      <w:r w:rsidR="008C0C2E">
        <w:t>. Furthermore,</w:t>
      </w:r>
      <w:r w:rsidR="00C90FE1">
        <w:t xml:space="preserve"> the cyclones occurred during the consolidated ice season in the high Arctic</w:t>
      </w:r>
      <w:r w:rsidR="008C0C2E">
        <w:t>,</w:t>
      </w:r>
      <w:r w:rsidR="00C72F77">
        <w:t xml:space="preserve"> when the internal ice stress term is expected to be an important part of the response</w:t>
      </w:r>
      <w:r w:rsidR="00C90FE1">
        <w:t>.</w:t>
      </w:r>
    </w:p>
    <w:p w14:paraId="13235EED" w14:textId="76915775" w:rsidR="00CF51E4" w:rsidRPr="001902F1" w:rsidRDefault="00BA3E67" w:rsidP="00C72F77">
      <w:pPr>
        <w:pStyle w:val="Text"/>
      </w:pPr>
      <w:r>
        <w:t xml:space="preserve"> </w:t>
      </w:r>
      <w:r w:rsidR="00296A83" w:rsidRPr="00296A83">
        <w:t>The study will highlight the atmospheric features producing the atmospheric stress characteristics, and the impacts of these stress terms on the sea</w:t>
      </w:r>
      <w:r w:rsidR="009B465A">
        <w:t xml:space="preserve"> </w:t>
      </w:r>
      <w:r w:rsidR="00296A83" w:rsidRPr="00296A83">
        <w:t xml:space="preserve">ice and ocean motion.  </w:t>
      </w:r>
      <w:r w:rsidRPr="00BA3E67">
        <w:t xml:space="preserve">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w:t>
      </w:r>
      <w:r w:rsidRPr="00BA3E67">
        <w:lastRenderedPageBreak/>
        <w:t>atmospheric forcing and the ice response and producing post-cyclone inertial “ringing” responses in the ice and ocean</w:t>
      </w:r>
      <w:r>
        <w:t>.</w:t>
      </w:r>
      <w:r w:rsidR="00C72F77">
        <w:t xml:space="preserve"> </w:t>
      </w:r>
      <w:r>
        <w:t>The MOSAiC observations and additional data will be described in section 2. Sections 3-5 describe the observations of atmosphere, sea ice, and ocean, respectively. Discussion and conclusions follow in Section</w:t>
      </w:r>
      <w:r w:rsidR="00C72F77">
        <w:t xml:space="preserve"> 6</w:t>
      </w:r>
      <w:r>
        <w:t>.</w:t>
      </w:r>
    </w:p>
    <w:p w14:paraId="5CB3C489" w14:textId="4F162C85" w:rsidR="1AB51EAA" w:rsidRDefault="1AB51EAA" w:rsidP="1AB51EAA">
      <w:pPr>
        <w:pStyle w:val="Heading-Main"/>
        <w:spacing w:line="259" w:lineRule="auto"/>
      </w:pPr>
      <w:r>
        <w:t>2 Data</w:t>
      </w:r>
    </w:p>
    <w:p w14:paraId="62F0CB83" w14:textId="6F0EE70F"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Fer et al., 2022; Krumpen et al., 2021; Peng et al., 2023; von Albedyll et al., 2022; Watkins et al., 2023)</w:t>
      </w:r>
      <w:r w:rsidRPr="005B761F">
        <w:fldChar w:fldCharType="end"/>
      </w:r>
      <w:r w:rsidR="009B465A">
        <w:t xml:space="preserve"> publications</w:t>
      </w:r>
      <w:r w:rsidRPr="005B761F">
        <w:t>. Figure 1 shows a map of the relative positions of the CO and the DN sites on Jan 31, 2020, at which time the CO was located at 87.5</w:t>
      </w:r>
      <w:r w:rsidR="009860FB">
        <w:rPr>
          <w:rFonts w:ascii="degree" w:hAnsi="degree"/>
        </w:rPr>
        <w:t xml:space="preserve">° </w:t>
      </w:r>
      <w:r w:rsidRPr="005B761F">
        <w:t>N, 96.0</w:t>
      </w:r>
      <w:r w:rsidR="009860FB">
        <w:rPr>
          <w:rFonts w:ascii="degree" w:hAnsi="degree"/>
        </w:rPr>
        <w:t xml:space="preserve">° </w:t>
      </w:r>
      <w:r w:rsidRPr="005B761F">
        <w:t>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4B949E78" w:rsidR="00687D3B" w:rsidRDefault="00C54875" w:rsidP="00687D3B">
      <w:pPr>
        <w:pStyle w:val="Text"/>
      </w:pPr>
      <w:r w:rsidRPr="005B761F">
        <w:t xml:space="preserve">Atmospheric observations used in this study were made at the CO (both on board the </w:t>
      </w:r>
      <w:r w:rsidRPr="003872C4">
        <w:rPr>
          <w:i/>
          <w:iCs/>
        </w:rPr>
        <w:t xml:space="preserve">R/V </w:t>
      </w:r>
      <w:proofErr w:type="spellStart"/>
      <w:r w:rsidRPr="003872C4">
        <w:rPr>
          <w:i/>
          <w:iCs/>
        </w:rPr>
        <w:t>Polarstern</w:t>
      </w:r>
      <w:proofErr w:type="spellEnd"/>
      <w:r w:rsidRPr="005B761F">
        <w:t xml:space="preserve">, and at the “Met City” site located on the ice approximately 400 m from the ship), and at the three “L” sites located </w:t>
      </w:r>
      <w:r w:rsidR="00510F8D" w:rsidRPr="005B761F">
        <w:t>10-2</w:t>
      </w:r>
      <w:r w:rsidR="009860FB">
        <w:t>5</w:t>
      </w:r>
      <w:r w:rsidRPr="005B761F">
        <w:t xml:space="preserve"> km from the ship (Figure 1).  Key measurements from the </w:t>
      </w:r>
      <w:r w:rsidR="00510F8D" w:rsidRPr="003872C4">
        <w:rPr>
          <w:i/>
          <w:iCs/>
        </w:rPr>
        <w:t xml:space="preserve">R/V </w:t>
      </w:r>
      <w:proofErr w:type="spellStart"/>
      <w:r w:rsidRPr="003872C4">
        <w:rPr>
          <w:i/>
          <w:iCs/>
        </w:rPr>
        <w:t>Polarstern</w:t>
      </w:r>
      <w:proofErr w:type="spellEnd"/>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w:t>
      </w:r>
      <w:r w:rsidR="009860FB">
        <w:t>Post-field program reflectivity calibrations were applied.</w:t>
      </w:r>
      <w:r w:rsidR="00687D3B">
        <w:t xml:space="preserve"> 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3CEC90AA" w:rsidR="00510F8D" w:rsidRPr="005B761F" w:rsidRDefault="00C54875" w:rsidP="005B761F">
      <w:pPr>
        <w:pStyle w:val="Text"/>
      </w:pPr>
      <w:r w:rsidRPr="005B761F">
        <w:t xml:space="preserve">Sonic anemometers and basic meteorology sensors at Met City provided time series of temperature, humidity, winds, </w:t>
      </w:r>
      <w:r w:rsidR="00296153">
        <w:t xml:space="preserve">mean sea level pressure (SLP), </w:t>
      </w:r>
      <w:r w:rsidRPr="005B761F">
        <w:t>and turbulence (including momentum flux) at 3 different levels (nominally 2, 6, and 10 m</w:t>
      </w:r>
      <w:r w:rsidR="00296153">
        <w:t>)</w:t>
      </w:r>
      <w:r w:rsidR="009860FB">
        <w:t xml:space="preserve"> and 4-component broadband radiative fluxes at ~2.5 m height</w:t>
      </w:r>
      <w:r w:rsidR="00296153">
        <w:t>.</w:t>
      </w:r>
      <w:r w:rsidRPr="005B761F">
        <w:t xml:space="preserve"> </w:t>
      </w:r>
      <w:r w:rsidR="00510F8D" w:rsidRPr="005B761F">
        <w:t xml:space="preserve">Atmospheric Surface Flux Stations (ASFS) located at the three L-sites provided measurements of temperature, humidity, pressure, </w:t>
      </w:r>
      <w:commentRangeStart w:id="2"/>
      <w:r w:rsidR="00687D3B" w:rsidRPr="005B761F">
        <w:t xml:space="preserve">and </w:t>
      </w:r>
      <w:r w:rsidR="00687D3B">
        <w:t xml:space="preserve">4-component broadband </w:t>
      </w:r>
      <w:r w:rsidR="00687D3B" w:rsidRPr="005B761F">
        <w:t>radiative</w:t>
      </w:r>
      <w:r w:rsidR="00296153">
        <w:t xml:space="preserve"> fluxes</w:t>
      </w:r>
      <w:commentRangeEnd w:id="2"/>
      <w:r w:rsidR="00296153">
        <w:rPr>
          <w:rStyle w:val="CommentReference"/>
          <w:rFonts w:asciiTheme="minorHAnsi" w:eastAsiaTheme="minorHAnsi" w:hAnsiTheme="minorHAnsi" w:cstheme="minorBidi"/>
        </w:rPr>
        <w:commentReference w:id="2"/>
      </w:r>
      <w:r w:rsidR="00687D3B" w:rsidRPr="005B761F">
        <w:t xml:space="preserve"> </w:t>
      </w:r>
      <w:r w:rsidR="009860FB">
        <w:t xml:space="preserve">at ~2 m </w:t>
      </w:r>
      <w:r w:rsidR="00510F8D" w:rsidRPr="005B761F">
        <w:t>above the sea ice</w:t>
      </w:r>
      <w:r w:rsidR="00687D3B">
        <w:t>,</w:t>
      </w:r>
      <w:r w:rsidR="00510F8D" w:rsidRPr="005B761F">
        <w:t xml:space="preserve"> and winds and turbulence (including momentum flux) at 3.8 m above the ice.  The ASFS </w:t>
      </w:r>
      <w:r w:rsidR="00296153">
        <w:t xml:space="preserve">and Met City data </w:t>
      </w:r>
      <w:r w:rsidR="00510F8D" w:rsidRPr="005B761F">
        <w:t xml:space="preserve">used in this study are 10-min average values. </w:t>
      </w:r>
      <w:r w:rsidR="00D70092">
        <w:t>U</w:t>
      </w:r>
      <w:r w:rsidR="00D70092" w:rsidRPr="005B761F">
        <w:t xml:space="preserve">nless otherwise stated, the Met City </w:t>
      </w:r>
      <w:r w:rsidR="00D70092">
        <w:t xml:space="preserve">wind and turbulence </w:t>
      </w:r>
      <w:r w:rsidR="00D70092" w:rsidRPr="005B761F">
        <w:t xml:space="preserve">data shown represents the 10 m </w:t>
      </w:r>
      <w:r w:rsidR="009860FB">
        <w:t>height</w:t>
      </w:r>
      <w:r w:rsidR="00D70092" w:rsidRPr="005B761F">
        <w:t xml:space="preserve"> while those at the ASFS represent the 3.8 m height.</w:t>
      </w:r>
    </w:p>
    <w:p w14:paraId="5218D585" w14:textId="33C58EE1" w:rsidR="00510F8D" w:rsidRPr="005B761F" w:rsidRDefault="00510F8D" w:rsidP="005B761F">
      <w:pPr>
        <w:pStyle w:val="Text"/>
      </w:pPr>
      <w:r w:rsidRPr="005B761F">
        <w:lastRenderedPageBreak/>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00A121A9">
        <w:instrText xml:space="preserve"> ADDIN ZOTERO_ITEM CSL_CITATION {"citationID":"7MGXHeJv","properties":{"formattedCitation":"(Kaimal &amp; Finnigan, 1994)","plainCitation":"(Kaimal &amp; Finnigan, 1994)","dontUpdate":true,"noteIndex":0},"citationItems":[{"id":8190,"uris":["http://zotero.org/users/6124969/items/ELGVE3QE"],"itemData":{"id":8190,"type":"book","abstract":"Boundary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 xml:space="preserve">(Kaimal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00D70092">
        <w:t xml:space="preserve"> </w:t>
      </w:r>
      <w:r w:rsidRPr="005B761F">
        <w:t xml:space="preserve">is the atmospheric density.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3"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3"/>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12D366C1" w:rsidR="00C54875" w:rsidRDefault="006B5F87" w:rsidP="00285ACB">
      <w:pPr>
        <w:pStyle w:val="Text"/>
        <w:ind w:firstLine="0"/>
      </w:pPr>
      <w:r>
        <w:rPr>
          <w:noProof/>
        </w:rPr>
        <w:drawing>
          <wp:anchor distT="0" distB="0" distL="114300" distR="114300" simplePos="0" relativeHeight="251658240" behindDoc="0" locked="0" layoutInCell="1" allowOverlap="1" wp14:anchorId="160FFFF6" wp14:editId="06420C46">
            <wp:simplePos x="0" y="0"/>
            <wp:positionH relativeFrom="column">
              <wp:posOffset>0</wp:posOffset>
            </wp:positionH>
            <wp:positionV relativeFrom="paragraph">
              <wp:posOffset>1593215</wp:posOffset>
            </wp:positionV>
            <wp:extent cx="4572000" cy="2254250"/>
            <wp:effectExtent l="0" t="0" r="0" b="6350"/>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5386" name="Picture 431475386"/>
                    <pic:cNvPicPr/>
                  </pic:nvPicPr>
                  <pic:blipFill>
                    <a:blip r:embed="rId16"/>
                    <a:stretch>
                      <a:fillRect/>
                    </a:stretch>
                  </pic:blipFill>
                  <pic:spPr>
                    <a:xfrm>
                      <a:off x="0" y="0"/>
                      <a:ext cx="4572000" cy="2254250"/>
                    </a:xfrm>
                    <a:prstGeom prst="rect">
                      <a:avLst/>
                    </a:prstGeom>
                  </pic:spPr>
                </pic:pic>
              </a:graphicData>
            </a:graphic>
            <wp14:sizeRelH relativeFrom="page">
              <wp14:pctWidth>0</wp14:pctWidth>
            </wp14:sizeRelH>
            <wp14:sizeRelV relativeFrom="page">
              <wp14:pctHeight>0</wp14:pctHeight>
            </wp14:sizeRelV>
          </wp:anchor>
        </w:drawing>
      </w:r>
      <w:r w:rsidR="005B761F"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sidR="005B761F">
        <w:rPr>
          <w:rFonts w:eastAsia="Calibri"/>
        </w:rPr>
        <w:t xml:space="preserve"> </w:t>
      </w:r>
      <w:r w:rsidR="005B761F"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005B761F" w:rsidRPr="005B761F">
        <w:rPr>
          <w:rFonts w:eastAsia="Calibri"/>
        </w:rPr>
        <w:t xml:space="preserve">are the mean </w:t>
      </w:r>
      <m:oMath>
        <m:r>
          <w:rPr>
            <w:rFonts w:ascii="Cambria Math" w:eastAsia="Calibri" w:hAnsi="Cambria Math"/>
          </w:rPr>
          <m:t>u</m:t>
        </m:r>
      </m:oMath>
      <w:r w:rsidR="005B761F" w:rsidRPr="005B761F">
        <w:rPr>
          <w:rFonts w:eastAsia="Calibri"/>
        </w:rPr>
        <w:t xml:space="preserve"> and </w:t>
      </w:r>
      <m:oMath>
        <m:r>
          <w:rPr>
            <w:rFonts w:ascii="Cambria Math" w:eastAsia="Calibri" w:hAnsi="Cambria Math"/>
          </w:rPr>
          <m:t>v</m:t>
        </m:r>
      </m:oMath>
      <w:r w:rsidR="005B761F" w:rsidRPr="005B761F">
        <w:rPr>
          <w:rFonts w:eastAsia="Calibri"/>
        </w:rPr>
        <w:t xml:space="preserve"> wind components on side </w:t>
      </w:r>
      <w:proofErr w:type="spellStart"/>
      <w:r w:rsidR="005B761F" w:rsidRPr="00FD417D">
        <w:rPr>
          <w:rFonts w:eastAsia="Calibri"/>
          <w:i/>
          <w:iCs/>
        </w:rPr>
        <w:t>i</w:t>
      </w:r>
      <w:proofErr w:type="spellEnd"/>
      <w:r w:rsidR="005B761F"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005B761F" w:rsidRPr="005B761F">
        <w:rPr>
          <w:rFonts w:eastAsia="Calibri"/>
        </w:rPr>
        <w:t xml:space="preserve"> are the component lengths of each side </w:t>
      </w:r>
      <w:proofErr w:type="spellStart"/>
      <w:r w:rsidR="005B761F" w:rsidRPr="00FD417D">
        <w:rPr>
          <w:rFonts w:eastAsia="Calibri"/>
          <w:i/>
          <w:iCs/>
        </w:rPr>
        <w:t>i</w:t>
      </w:r>
      <w:proofErr w:type="spellEnd"/>
      <w:r w:rsidR="009860FB">
        <w:rPr>
          <w:rFonts w:eastAsia="Calibri"/>
        </w:rPr>
        <w:t xml:space="preserve">, and </w:t>
      </w:r>
      <w:r w:rsidR="009860FB">
        <w:rPr>
          <w:rFonts w:eastAsia="Calibri"/>
          <w:i/>
          <w:iCs/>
        </w:rPr>
        <w:t>A</w:t>
      </w:r>
      <w:r w:rsidR="009860FB">
        <w:rPr>
          <w:rFonts w:eastAsia="Calibri"/>
        </w:rPr>
        <w:t xml:space="preserve"> is the area of the polygon.</w:t>
      </w:r>
      <w:r w:rsidR="005B761F"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005B761F"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5B761F" w:rsidRPr="005B761F">
        <w:rPr>
          <w:rFonts w:eastAsia="Calibri"/>
        </w:rPr>
        <w:t xml:space="preserve"> calculated between 30</w:t>
      </w:r>
      <w:r w:rsidR="00BA3E67">
        <w:rPr>
          <w:rFonts w:eastAsia="Calibri"/>
        </w:rPr>
        <w:t xml:space="preserve"> November</w:t>
      </w:r>
      <w:r w:rsidR="005B761F" w:rsidRPr="005B761F">
        <w:rPr>
          <w:rFonts w:eastAsia="Calibri"/>
        </w:rPr>
        <w:t xml:space="preserve">, 2019, and </w:t>
      </w:r>
      <w:r w:rsidR="00BA3E67">
        <w:rPr>
          <w:rFonts w:eastAsia="Calibri"/>
        </w:rPr>
        <w:t xml:space="preserve">5 </w:t>
      </w:r>
      <w:r w:rsidR="005B761F" w:rsidRPr="005B761F">
        <w:rPr>
          <w:rFonts w:eastAsia="Calibri"/>
        </w:rPr>
        <w:t>Feb</w:t>
      </w:r>
      <w:r w:rsidR="00BA3E67">
        <w:rPr>
          <w:rFonts w:eastAsia="Calibri"/>
        </w:rPr>
        <w:t>ruary</w:t>
      </w:r>
      <w:r w:rsidR="005B761F"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005B761F" w:rsidRPr="005B761F">
        <w:rPr>
          <w:rFonts w:eastAsia="Calibri"/>
        </w:rPr>
        <w:t>re likely significan</w:t>
      </w:r>
      <w:r w:rsidR="009A6DAF">
        <w:rPr>
          <w:rFonts w:eastAsia="Calibri"/>
        </w:rPr>
        <w:t>t</w:t>
      </w:r>
      <w:r w:rsidR="005B761F" w:rsidRPr="005B761F">
        <w:rPr>
          <w:rFonts w:eastAsia="Calibri"/>
        </w:rPr>
        <w:t>.</w:t>
      </w:r>
      <w:r w:rsidR="005B761F" w:rsidRPr="005B761F">
        <w:t xml:space="preserve"> </w:t>
      </w:r>
    </w:p>
    <w:p w14:paraId="418C90CF" w14:textId="78BD5784" w:rsidR="1AB51EAA" w:rsidRDefault="1AB51EAA" w:rsidP="1AB51EAA">
      <w:pPr>
        <w:pStyle w:val="FigureorTableCaption"/>
        <w:rPr>
          <w:b/>
          <w:bCs/>
        </w:rPr>
      </w:pPr>
    </w:p>
    <w:p w14:paraId="05AE3C42" w14:textId="6CCEAD85" w:rsidR="1AB51EAA" w:rsidRDefault="1AB51EAA" w:rsidP="006B5F87">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xml:space="preserve">.  Shown are </w:t>
      </w:r>
      <w:r w:rsidR="009860FB">
        <w:t>a) the extended DN and b) the DN</w:t>
      </w:r>
      <w:r w:rsidR="006B5F87">
        <w:t xml:space="preserve">, defined as buoys </w:t>
      </w:r>
      <w:r w:rsidR="009860FB">
        <w:t>within 60 km of the CO</w:t>
      </w:r>
      <w:r w:rsidR="006B5F87">
        <w:t xml:space="preserve">. The extent of </w:t>
      </w:r>
      <w:r w:rsidR="006B5F87">
        <w:lastRenderedPageBreak/>
        <w:t>panel b is</w:t>
      </w:r>
      <w:r w:rsidR="009860FB">
        <w:t xml:space="preserve"> shown by the open </w:t>
      </w:r>
      <w:r w:rsidR="006B5F87">
        <w:t xml:space="preserve">blue </w:t>
      </w:r>
      <w:r w:rsidR="009860FB">
        <w:t>square in panel a. T</w:t>
      </w:r>
      <w:r w:rsidR="0037787F" w:rsidRPr="0037787F">
        <w:t>he Central Observatory (red star labeled CO)</w:t>
      </w:r>
      <w:r w:rsidR="009860FB">
        <w:t xml:space="preserve"> and </w:t>
      </w:r>
      <w:r w:rsidR="0037787F" w:rsidRPr="0037787F">
        <w:t>the 3 “L-sites” with the ASFS, SIMB and AOFB (squares</w:t>
      </w:r>
      <w:r w:rsidR="0037787F">
        <w:t>, right hand panel</w:t>
      </w:r>
      <w:r w:rsidR="0037787F" w:rsidRPr="0037787F">
        <w:t>) measur</w:t>
      </w:r>
      <w:r w:rsidR="009860FB">
        <w:t>e</w:t>
      </w:r>
      <w:r w:rsidR="0037787F" w:rsidRPr="0037787F">
        <w:t xml:space="preserve"> complete atmospheric, ice and upper-ocean parameters</w:t>
      </w:r>
      <w:r w:rsidR="009860FB">
        <w:t>.</w:t>
      </w:r>
      <w:r w:rsidR="0037787F" w:rsidRPr="0037787F">
        <w:t xml:space="preserve"> </w:t>
      </w:r>
      <w:r w:rsidR="009860FB">
        <w:t>T</w:t>
      </w:r>
      <w:r w:rsidR="0037787F" w:rsidRPr="0037787F">
        <w:t>he GPS ice buoys (circles) measur</w:t>
      </w:r>
      <w:r w:rsidR="009860FB">
        <w:t xml:space="preserve">e </w:t>
      </w:r>
      <w:r w:rsidR="0037787F" w:rsidRPr="0037787F">
        <w:t>position</w:t>
      </w:r>
      <w:r w:rsidR="009860FB">
        <w:t>, and their</w:t>
      </w:r>
      <w:r w:rsidR="0037787F" w:rsidRPr="0037787F">
        <w:t xml:space="preserve"> </w:t>
      </w:r>
      <w:r w:rsidR="009860FB">
        <w:t>c</w:t>
      </w:r>
      <w:r w:rsidR="0037787F" w:rsidRPr="0037787F">
        <w:t xml:space="preserve">olors </w:t>
      </w:r>
      <w:r w:rsidR="009860FB">
        <w:t xml:space="preserve">in panel a </w:t>
      </w:r>
      <w:r w:rsidR="0037787F" w:rsidRPr="0037787F">
        <w:t>correspond to groups defined and highlighted in Figures 7 and 9.</w:t>
      </w: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4931EB65" w:rsidR="00B56CDF" w:rsidRDefault="009860FB" w:rsidP="009A6DAF">
      <w:pPr>
        <w:pStyle w:val="Text"/>
      </w:pPr>
      <w:r>
        <w:t>To obtain additional spatial atmospheric information, w</w:t>
      </w:r>
      <w:r w:rsidR="00B56CDF" w:rsidRPr="00B56CDF">
        <w:t xml:space="preserve">e supplement the atmospheric observations with </w:t>
      </w:r>
      <w:r w:rsidR="009A6DAF">
        <w:t>0.25</w:t>
      </w:r>
      <w:r w:rsidR="009A6DAF">
        <w:rPr>
          <w:rFonts w:ascii="degree" w:hAnsi="degree"/>
        </w:rPr>
        <w:t>°</w:t>
      </w:r>
      <w:r w:rsidR="009A6DAF">
        <w:t xml:space="preserve"> resolution</w:t>
      </w:r>
      <w:r w:rsidR="009A6DAF" w:rsidRPr="00B56CDF">
        <w:t xml:space="preserve"> </w:t>
      </w:r>
      <w:r w:rsidR="00B56CDF" w:rsidRPr="00B56CDF">
        <w:t xml:space="preserve">data from the </w:t>
      </w:r>
      <w:r w:rsidR="00B56CDF">
        <w:t>fifth-generation European Center for Medium-range Weather Forecasting reanalysis (</w:t>
      </w:r>
      <w:r w:rsidR="00B56CDF" w:rsidRPr="00B56CDF">
        <w:t>ERA5</w:t>
      </w:r>
      <w:r w:rsidR="00967C89">
        <w:t>;</w:t>
      </w:r>
      <w:r w:rsidR="00B56CDF">
        <w:t xml:space="preserve"> </w:t>
      </w:r>
      <w:r w:rsidR="00B56CDF">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rsidR="00B56CDF">
        <w:fldChar w:fldCharType="separate"/>
      </w:r>
      <w:r w:rsidR="00B56CDF">
        <w:rPr>
          <w:noProof/>
        </w:rPr>
        <w:t>Hersbach et al., 2020)</w:t>
      </w:r>
      <w:r w:rsidR="00B56CDF">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00B56CDF" w:rsidRPr="00B56CDF">
        <w:t xml:space="preserve">The ERA5 reanalysis performs well relative to other </w:t>
      </w:r>
      <w:proofErr w:type="spellStart"/>
      <w:r w:rsidR="00B56CDF" w:rsidRPr="00B56CDF">
        <w:t>reanalyses</w:t>
      </w:r>
      <w:proofErr w:type="spellEnd"/>
      <w:r w:rsidR="00B56CDF" w:rsidRPr="00B56CDF">
        <w:t xml:space="preserve"> in the Arctic domain </w:t>
      </w:r>
      <w:r w:rsidR="00B56CDF">
        <w:fldChar w:fldCharType="begin"/>
      </w:r>
      <w:r w:rsidR="004F7753">
        <w:instrText xml:space="preserve"> ADDIN ZOTERO_ITEM CSL_CITATION {"citationID":"8xb8Wi2L","properties":{"formattedCitation":"(Graham, Cohen, et al., 2019; Graham, Hudson, et al., 2019)","plainCitation":"(Graham, Cohen, et al., 2019; Graham, Hudson, et al., 2019)","dontUpdate":true,"noteIndex":0},"citationItems":[{"id":2083,"uris":["http://zotero.org/users/6124969/items/JP7DTKNA"],"itemData":{"id":2083,"type":"article-journal","abstract":"This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rsidR="00B56CDF">
        <w:fldChar w:fldCharType="separate"/>
      </w:r>
      <w:r w:rsidR="00B56CDF">
        <w:rPr>
          <w:noProof/>
        </w:rPr>
        <w:t>(Graham</w:t>
      </w:r>
      <w:r>
        <w:rPr>
          <w:noProof/>
        </w:rPr>
        <w:t xml:space="preserve"> </w:t>
      </w:r>
      <w:r w:rsidR="00B56CDF">
        <w:rPr>
          <w:noProof/>
        </w:rPr>
        <w:t>et al., 2019</w:t>
      </w:r>
      <w:r>
        <w:rPr>
          <w:noProof/>
        </w:rPr>
        <w:t>a, b</w:t>
      </w:r>
      <w:r w:rsidR="00B56CDF">
        <w:rPr>
          <w:noProof/>
        </w:rPr>
        <w:t>)</w:t>
      </w:r>
      <w:r w:rsidR="00B56CDF">
        <w:fldChar w:fldCharType="end"/>
      </w:r>
      <w:r w:rsidR="00B56CDF">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xml:space="preserve">, and ERA5 low-level jets are slightly weaker and slightly elevated </w:t>
      </w:r>
      <w:r>
        <w:fldChar w:fldCharType="begin"/>
      </w:r>
      <w:r>
        <w:instrText xml:space="preserve"> ADDIN ZOTERO_ITEM CSL_CITATION {"citationID":"Pj0njvsL","properties":{"formattedCitation":"(L\\uc0\\u243{}pez-Garc\\uc0\\u237{}a et al., 2022)","plainCitation":"(López-García et al., 2022)","noteIndex":0},"citationItems":[{"id":8197,"uris":["http://zotero.org/users/6124969/items/JB52Q2I7"],"itemData":{"id":8197,"type":"article-journal","abstract":"We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fldChar w:fldCharType="separate"/>
      </w:r>
      <w:r w:rsidRPr="009860FB">
        <w:t>(López-García et al., 2022)</w:t>
      </w:r>
      <w:r>
        <w:fldChar w:fldCharType="end"/>
      </w:r>
      <w:r>
        <w:t>.</w:t>
      </w:r>
      <w:r w:rsidR="00B56CDF">
        <w:t xml:space="preserve"> </w:t>
      </w:r>
      <w:r>
        <w:t>H</w:t>
      </w:r>
      <w:r w:rsidR="00B56CDF">
        <w:t>ere, we use ERA5 mean sea level pressure</w:t>
      </w:r>
      <w:r>
        <w:t>,</w:t>
      </w:r>
      <w:r w:rsidR="00B56CDF">
        <w:t xml:space="preserve"> 10-m winds</w:t>
      </w:r>
      <w:r w:rsidR="00B477D1">
        <w:t xml:space="preserve">, and </w:t>
      </w:r>
      <w:r w:rsidR="00D70092">
        <w:t>925</w:t>
      </w:r>
      <w:r w:rsidR="00B477D1">
        <w:t xml:space="preserve"> </w:t>
      </w:r>
      <w:proofErr w:type="spellStart"/>
      <w:r w:rsidR="00B477D1">
        <w:t>hPa</w:t>
      </w:r>
      <w:proofErr w:type="spellEnd"/>
      <w:r w:rsidR="00B477D1">
        <w:t xml:space="preserve"> temperature and humidity, </w:t>
      </w:r>
      <w:r w:rsidR="00861743">
        <w:t xml:space="preserve">and 950 </w:t>
      </w:r>
      <w:proofErr w:type="spellStart"/>
      <w:r w:rsidR="00861743">
        <w:t>hPa</w:t>
      </w:r>
      <w:proofErr w:type="spellEnd"/>
      <w:r w:rsidR="00861743">
        <w:t xml:space="preserve"> winds.</w:t>
      </w:r>
      <w:r w:rsidR="00B477D1">
        <w:t xml:space="preserve"> </w:t>
      </w:r>
      <w:r w:rsidR="00B56CDF" w:rsidRPr="00B56CDF">
        <w:t xml:space="preserve">Rawinsonde and surface observations from the MOSAiC central observatory were assimilated by ERA5, as were surface measurements of temperature and air pressure from </w:t>
      </w:r>
      <w:r w:rsidR="00861743">
        <w:t>a few</w:t>
      </w:r>
      <w:r w:rsidR="00B56CDF" w:rsidRPr="00B56CDF">
        <w:t xml:space="preserve"> buoys from the MOSAiC Distributed Network.</w:t>
      </w:r>
      <w:r w:rsidR="00B477D1">
        <w:t xml:space="preserve"> </w:t>
      </w:r>
      <w:r w:rsidR="00861743">
        <w:t xml:space="preserve">The ERA5 4D-var assimilation method uses a centered 12-h window, allowing impacts of observations to spread spatially and temporally. Hence, the ERA5 atmospheric structure should well represent the true atmospheric structure near the CO (as demonstrated for LLJs by </w:t>
      </w:r>
      <w:r w:rsidR="00861743">
        <w:fldChar w:fldCharType="begin"/>
      </w:r>
      <w:r w:rsidR="004F7753">
        <w:instrText xml:space="preserve"> ADDIN ZOTERO_ITEM CSL_CITATION {"citationID":"PvlmQoGQ","properties":{"formattedCitation":"(L\\uc0\\u243{}pez-Garc\\uc0\\u237{}a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861743">
        <w:fldChar w:fldCharType="separate"/>
      </w:r>
      <w:r w:rsidR="00861743" w:rsidRPr="00861743">
        <w:t xml:space="preserve">López-García et al., </w:t>
      </w:r>
      <w:r w:rsidR="00861743">
        <w:t>(</w:t>
      </w:r>
      <w:r w:rsidR="00861743" w:rsidRPr="00861743">
        <w:t>2022)</w:t>
      </w:r>
      <w:r w:rsidR="00861743">
        <w:fldChar w:fldCharType="end"/>
      </w:r>
      <w:r w:rsidR="00861743">
        <w:t>) and likely is the best available estimate of storm structure further away from the CO.</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448A3E2E" w:rsidR="009A6DAF" w:rsidRDefault="009A6DAF" w:rsidP="009A6DAF">
      <w:pPr>
        <w:pStyle w:val="Text"/>
      </w:pPr>
      <w:r>
        <w:t>An</w:t>
      </w:r>
      <w:r w:rsidR="00B477D1" w:rsidRPr="0063663F">
        <w:t xml:space="preserve"> array of drifting buoys comprising the </w:t>
      </w:r>
      <w:r>
        <w:t>DN</w:t>
      </w:r>
      <w:r w:rsidR="00CA07F8">
        <w:t xml:space="preserve"> </w:t>
      </w:r>
      <w:r>
        <w:t>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w:t>
      </w:r>
      <w:r w:rsidR="00861743">
        <w:t xml:space="preserve"> (</w:t>
      </w:r>
      <w:proofErr w:type="spellStart"/>
      <w:r w:rsidR="00861743">
        <w:t>ExDN</w:t>
      </w:r>
      <w:proofErr w:type="spellEnd"/>
      <w:r w:rsidR="00861743">
        <w:t>)</w:t>
      </w:r>
      <w:r w:rsidR="00B477D1" w:rsidRPr="0063663F">
        <w:t xml:space="preserve">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hours; the majority of buoys sampled at least once every hour. </w:t>
      </w:r>
      <w:r>
        <w:t xml:space="preserve">We </w:t>
      </w:r>
      <w:r w:rsidRPr="0063663F">
        <w:t xml:space="preserve">only </w:t>
      </w:r>
      <w:r>
        <w:t xml:space="preserve">use </w:t>
      </w:r>
      <w:r w:rsidRPr="0063663F">
        <w:t xml:space="preserve">buoys with time resolution of three </w:t>
      </w:r>
      <w:r w:rsidR="00861743">
        <w:t>hours</w:t>
      </w:r>
      <w:r w:rsidRPr="0063663F">
        <w:t xml:space="preserve">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A121A9">
        <w:instrText xml:space="preserve"> ADDIN ZOTERO_ITEM CSL_CITATION {"citationID":"gl0UgI3P","properties":{"formattedCitation":"(Bliss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hoice of reference buoys i</w:t>
      </w:r>
      <w:r w:rsidR="006B5F87">
        <w:t>s</w:t>
      </w:r>
      <w:r w:rsidRPr="0063663F">
        <w:t xml:space="preserve"> arbitrary</w:t>
      </w:r>
      <w:r w:rsidR="006B5F87">
        <w:t xml:space="preserve"> in most cases</w:t>
      </w:r>
      <w:r w:rsidRPr="0063663F">
        <w:t xml:space="preserve">, as the buoys at </w:t>
      </w:r>
      <w:r>
        <w:t xml:space="preserve">each </w:t>
      </w:r>
      <w:r w:rsidRPr="0063663F">
        <w:t>site are closely situated</w:t>
      </w:r>
      <w:r w:rsidR="006B5F87">
        <w:t>.</w:t>
      </w:r>
    </w:p>
    <w:p w14:paraId="418AEB26" w14:textId="5D66951E" w:rsidR="00E0268E" w:rsidRPr="0063663F" w:rsidRDefault="009A6DAF" w:rsidP="00E0268E">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rsidR="00987B69">
        <w:instrText xml:space="preserve"> ADDIN ZOTERO_ITEM CSL_CITATION {"citationID":"f5pKfD1e","properties":{"formattedCitation":"(Hutchings et al., 2012, 2018)","plainCitation":"(Hutchings et al., 2012, 2018)","dontUpdate":true,"noteIndex":0},"citationItems":[{"id":2205,"uris":["http://zotero.org/users/6124969/items/Z2JI3MKC"],"itemData":{"id":2205,"type":"article-journal","abstract":"Ice Station Polarstern (ISPOL), deployed in the western Weddell Sea from November 2004 to January 2005, included a study of subsynoptic scale variability in sea ice velocity and deformation using an array of 24 buoys. Upon deployment, the ISPOL buoy array measured 70 km in both zonal and meridional extent and consisted of subarrays that resolved sea ice deformation on scales from 10 to 70 km. Across the ISPOL array, divergence varied and did not show a distinct coherent length scale. Spectral analysis of divergence and shear of subarrays revealed that deformation did not vary smoothly across the array. This indicates variability of internal ice stress on the scale of 10 km. Ice conditions within the ISPOL array encompassed two distinct regimes separated by shear along the continental shelf break. Differences in spectral power of the tidal and inertial bands across the two regions do not mirror expected differences due to spatial variability of tide-induced deformation on the shelf break. Instead, they indicate that the pack ice’s internal stress behaved anisotropically on the scale of the shear zone (across the buoy array, 70 km).","container-title":"Journal of Geophysical Research","DOI":"10.1029/2011JC006961","ISSN":"0148-0227","issue":"C1","note":"Citation Key: Hutchings2012","page":"C01002","title":"Subsynoptic scale spatial variability of sea ice deformation in the western Weddell Sea during early summer","volume":"117","author":[{"family":"Hutchings","given":"Jennifer K."},{"family":"Heil","given":"Petra"},{"family":"Steer","given":"A."},{"family":"Hibler","given":"W. D."}],"issued":{"date-parts":[["2012"]]},"citation-key":"Hutchings2012"}},{"id":1595,"uris":["http://zotero.org/users/6124969/items/B2P4B3FK"],"itemData":{"id":1595,"type":"article-journal","abstract":"Correcting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sidR="00AC7560">
        <w:rPr>
          <w:noProof/>
        </w:rPr>
        <w:t>Hutchings et al., (2012,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 xml:space="preserve">sites at its </w:t>
      </w:r>
      <w:r w:rsidRPr="0063663F">
        <w:lastRenderedPageBreak/>
        <w:t>vertices</w:t>
      </w:r>
      <w:r>
        <w:t>, a set of 5 polygons with length scales of 15-30 km covering the DN, a polygon enclosing the full DN with length scale 57 km</w:t>
      </w:r>
      <w:r w:rsidR="00E0268E">
        <w:t xml:space="preserve">, (Figure 10) and two polygons for the left and right sections of the </w:t>
      </w:r>
      <w:proofErr w:type="spellStart"/>
      <w:r w:rsidR="00E0268E">
        <w:t>ExDN</w:t>
      </w:r>
      <w:proofErr w:type="spellEnd"/>
      <w:r w:rsidR="00E0268E">
        <w:t xml:space="preserve"> (Figure 9).</w:t>
      </w:r>
      <w:r>
        <w:t xml:space="preserve"> </w:t>
      </w:r>
      <w:r w:rsidR="00E0268E">
        <w:t>Hence, the DN Full array is an estimate of average deformation within the DN, while the smaller polygons in Figure 10 give an indication of the variability within the array.</w:t>
      </w:r>
    </w:p>
    <w:p w14:paraId="1826CFB8" w14:textId="69FBB77D" w:rsidR="1AB51EAA" w:rsidRDefault="1AB51EAA" w:rsidP="1AB51EAA">
      <w:pPr>
        <w:pStyle w:val="Heading-Secondary"/>
        <w:spacing w:line="259" w:lineRule="auto"/>
      </w:pPr>
      <w:r>
        <w:t>2.4 Sea ice radar imaging</w:t>
      </w:r>
    </w:p>
    <w:p w14:paraId="6866C712" w14:textId="2BE1F406" w:rsidR="00967C89" w:rsidRDefault="00967C89" w:rsidP="00C22B1D">
      <w:pPr>
        <w:pStyle w:val="Text"/>
      </w:pPr>
      <w:commentRangeStart w:id="4"/>
      <w:r w:rsidRPr="00967C89">
        <w:t>Local sea ice deformation observations were obtained from a ship radar</w:t>
      </w:r>
      <w:r w:rsidR="00861743">
        <w:t>-</w:t>
      </w:r>
      <w:r w:rsidRPr="00967C89">
        <w:t>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commentRangeEnd w:id="4"/>
      <w:r w:rsidR="00861743">
        <w:rPr>
          <w:rStyle w:val="CommentReference"/>
          <w:rFonts w:asciiTheme="minorHAnsi" w:eastAsiaTheme="minorHAnsi" w:hAnsiTheme="minorHAnsi" w:cstheme="minorBidi"/>
        </w:rPr>
        <w:commentReference w:id="4"/>
      </w:r>
    </w:p>
    <w:p w14:paraId="5CB12685" w14:textId="46F27283" w:rsidR="1AB51EAA" w:rsidRDefault="1AB51EAA" w:rsidP="1AB51EAA">
      <w:pPr>
        <w:pStyle w:val="Heading-Secondary"/>
        <w:spacing w:line="259" w:lineRule="auto"/>
      </w:pPr>
      <w:r>
        <w:t>2.5 Upper-ocean turbulence and current measurements</w:t>
      </w:r>
    </w:p>
    <w:p w14:paraId="350B6514" w14:textId="5D4C470D" w:rsidR="005B7B67" w:rsidRPr="00553745" w:rsidRDefault="005B7B67" w:rsidP="007B70FC">
      <w:pPr>
        <w:pStyle w:val="Text"/>
        <w:rPr>
          <w:rStyle w:val="markedcontent"/>
        </w:rPr>
      </w:pPr>
      <w:r w:rsidRPr="4FD816D2">
        <w:t>Ocean timeseries observations were made from Autonomous Ocean Flux Buoys (AOFBs</w:t>
      </w:r>
      <w:r w:rsidR="00967C89">
        <w:t xml:space="preserve">; </w:t>
      </w:r>
      <w:r w:rsidR="00967C89">
        <w:fldChar w:fldCharType="begin"/>
      </w:r>
      <w:r w:rsidR="001902F1">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fldChar w:fldCharType="separate"/>
      </w:r>
      <w:r w:rsidR="00C22B1D">
        <w:rPr>
          <w:noProof/>
        </w:rPr>
        <w:t>Stanton et al., 2012</w:t>
      </w:r>
      <w:r w:rsidR="00967C89">
        <w:fldChar w:fldCharType="end"/>
      </w:r>
      <w:r w:rsidR="00C22B1D">
        <w:t>)</w:t>
      </w:r>
      <w:r w:rsidRPr="4FD816D2">
        <w:t xml:space="preserve"> adjacent to the CO Met Tower and from </w:t>
      </w:r>
      <w:r>
        <w:t>the three L site</w:t>
      </w:r>
      <w:r w:rsidR="00861743">
        <w:t>s</w:t>
      </w:r>
      <w:r w:rsidRPr="4FD816D2">
        <w:t xml:space="preserve">. </w:t>
      </w:r>
      <w:r w:rsidR="009A6DAF" w:rsidRPr="009A6DAF">
        <w:t>Data from the buoys were uploaded to a server at the Naval Postgraduate School (NPS) twice a day (</w:t>
      </w:r>
      <w:hyperlink r:id="rId17" w:history="1">
        <w:r w:rsidR="009A6DAF" w:rsidRPr="009A6DAF">
          <w:rPr>
            <w:rStyle w:val="Hyperlink"/>
          </w:rPr>
          <w:t>https://www.oc.nps.edu/~stanton/fluxbuoy/deploy/deploy.html</w:t>
        </w:r>
      </w:hyperlink>
      <w:r w:rsidR="009A6DAF" w:rsidRPr="009A6DAF">
        <w:t xml:space="preserve">) providing long term unattended observations until consumed by the dynamic ice floes encountered during the MOSAiC drift. </w:t>
      </w:r>
      <w:r w:rsidRPr="4FD816D2">
        <w:t xml:space="preserve">Each of these buoys supported a </w:t>
      </w:r>
      <w:r>
        <w:t>4</w:t>
      </w:r>
      <w:r w:rsidRPr="4FD816D2">
        <w:t xml:space="preserve"> m depth eddy-correlation turbulence sensor package providing direct heat, salt and momentum fluxes every 2 hours from </w:t>
      </w:r>
      <w:proofErr w:type="gramStart"/>
      <w:r>
        <w:t>35</w:t>
      </w:r>
      <w:r w:rsidRPr="4FD816D2">
        <w:t xml:space="preserve"> minute</w:t>
      </w:r>
      <w:proofErr w:type="gramEnd"/>
      <w:r w:rsidRPr="4FD816D2">
        <w:t xml:space="preserve"> ensemble co-spectra of the 2 Hz sampled 3-component velocity, temperature and conductivity timeseries. Ocean friction velocit</w:t>
      </w:r>
      <w:r w:rsidR="009A6DAF">
        <w:t>ies</w:t>
      </w:r>
      <w:r w:rsidRPr="4FD816D2">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Pr="4FD816D2">
        <w:t xml:space="preserve"> </w:t>
      </w:r>
      <w:r>
        <w:t>from these co-spectra are</w:t>
      </w:r>
      <w:r w:rsidRPr="4FD816D2">
        <w:t xml:space="preserve"> used to infer the upper ocean stre</w:t>
      </w:r>
      <w:r>
        <w:t>ss (</w:t>
      </w:r>
      <m:oMath>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m:t>
                </m:r>
              </m:sup>
            </m:sSubSup>
          </m:e>
          <m:sup>
            <m:r>
              <w:rPr>
                <w:rFonts w:ascii="Cambria Math" w:hAnsi="Cambria Math"/>
              </w:rPr>
              <m:t>2</m:t>
            </m:r>
          </m:sup>
        </m:sSup>
      </m:oMath>
      <w:r>
        <w:t>) at 4 m</w:t>
      </w:r>
      <w:r w:rsidRPr="4FD816D2">
        <w:t xml:space="preserve">. A co-located Acoustic Doppler Current Profiler (ADCP) measured current profiles from 6 m to 80 m depth sampling </w:t>
      </w:r>
      <w:r w:rsidR="00861743">
        <w:t>every</w:t>
      </w:r>
      <w:r w:rsidRPr="4FD816D2">
        <w:t xml:space="preserve"> 2.5 s and every 2 m in depth, and reporting </w:t>
      </w:r>
      <w:proofErr w:type="gramStart"/>
      <w:r w:rsidRPr="4FD816D2">
        <w:t>15 minute</w:t>
      </w:r>
      <w:proofErr w:type="gramEnd"/>
      <w:r w:rsidRPr="4FD816D2">
        <w:t xml:space="preserve"> ensembles with &lt;1 cm s</w:t>
      </w:r>
      <w:r w:rsidRPr="4FD816D2">
        <w:rPr>
          <w:rStyle w:val="markedcontent"/>
          <w:vertAlign w:val="superscript"/>
        </w:rPr>
        <w:t>-1</w:t>
      </w:r>
      <w:r w:rsidRPr="4FD816D2">
        <w:rPr>
          <w:rStyle w:val="markedcontent"/>
        </w:rPr>
        <w:t xml:space="preserve"> noise levels. Earth-referenced absolute current profiles were calculated from the instrument-coordinate ADCP measurements by first rotating the component profiles into true north coordinates using declination-corrected </w:t>
      </w:r>
      <w:commentRangeStart w:id="5"/>
      <w:r w:rsidRPr="4FD816D2">
        <w:rPr>
          <w:rStyle w:val="markedcontent"/>
        </w:rPr>
        <w:t>flux gate</w:t>
      </w:r>
      <w:commentRangeEnd w:id="5"/>
      <w:r w:rsidR="00861743">
        <w:rPr>
          <w:rStyle w:val="CommentReference"/>
          <w:rFonts w:asciiTheme="minorHAnsi" w:eastAsiaTheme="minorHAnsi" w:hAnsiTheme="minorHAnsi" w:cstheme="minorBidi"/>
        </w:rPr>
        <w:commentReference w:id="5"/>
      </w:r>
      <w:r w:rsidRPr="4FD816D2">
        <w:rPr>
          <w:rStyle w:val="markedcontent"/>
        </w:rPr>
        <w:t xml:space="preserve"> compass measurements in the ADCP and flux package, and</w:t>
      </w:r>
      <w:r w:rsidR="009A6DAF">
        <w:rPr>
          <w:rStyle w:val="markedcontent"/>
        </w:rPr>
        <w:t>,</w:t>
      </w:r>
      <w:r w:rsidRPr="4FD816D2">
        <w:rPr>
          <w:rStyle w:val="markedcontent"/>
        </w:rPr>
        <w:t xml:space="preserve"> where possible, comparison with shipboard </w:t>
      </w:r>
      <w:r>
        <w:rPr>
          <w:rStyle w:val="markedcontent"/>
        </w:rPr>
        <w:t xml:space="preserve">and ASFS </w:t>
      </w:r>
      <w:r w:rsidRPr="4FD816D2">
        <w:rPr>
          <w:rStyle w:val="markedcontent"/>
        </w:rPr>
        <w:t xml:space="preserve">GPS-based heading observations. The AOFB / ice floe horizontal motion was then removed using the AOFB GPS timeseries to form absolute u/v vector current profiles.     </w:t>
      </w:r>
    </w:p>
    <w:p w14:paraId="3A9372AB" w14:textId="61D4BCFF" w:rsidR="005B7B67" w:rsidRDefault="005B7B67" w:rsidP="00662F3A">
      <w:pPr>
        <w:pStyle w:val="Text"/>
      </w:pPr>
      <w:r w:rsidRPr="05214AC5">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 xml:space="preserve">adjacent to the main Met </w:t>
      </w:r>
      <w:r w:rsidR="00861743">
        <w:t>City t</w:t>
      </w:r>
      <w:r>
        <w: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w:t>
      </w:r>
      <w:commentRangeStart w:id="6"/>
      <w:r>
        <w:rPr>
          <w:rStyle w:val="markedcontent"/>
        </w:rPr>
        <w:t>depths</w:t>
      </w:r>
      <w:commentRangeEnd w:id="6"/>
      <w:r w:rsidR="00861743">
        <w:rPr>
          <w:rStyle w:val="CommentReference"/>
          <w:rFonts w:asciiTheme="minorHAnsi" w:eastAsiaTheme="minorHAnsi" w:hAnsiTheme="minorHAnsi" w:cstheme="minorBidi"/>
        </w:rPr>
        <w:commentReference w:id="6"/>
      </w:r>
      <w:r>
        <w:rPr>
          <w:rStyle w:val="markedcontent"/>
        </w:rPr>
        <w:t xml:space="preserve"> and smoothed with a </w:t>
      </w:r>
      <w:r w:rsidR="009A6DAF">
        <w:rPr>
          <w:rStyle w:val="markedcontent"/>
        </w:rPr>
        <w:t>12</w:t>
      </w:r>
      <w:r w:rsidR="00861743">
        <w:rPr>
          <w:rStyle w:val="markedcontent"/>
        </w:rPr>
        <w:t>-</w:t>
      </w:r>
      <w:r w:rsidR="009A6DAF">
        <w:rPr>
          <w:rStyle w:val="markedcontent"/>
        </w:rPr>
        <w:t>hr</w:t>
      </w:r>
      <w:r>
        <w:rPr>
          <w:rStyle w:val="markedcontent"/>
        </w:rPr>
        <w:t xml:space="preserve"> </w:t>
      </w:r>
      <w:commentRangeStart w:id="7"/>
      <w:r>
        <w:rPr>
          <w:rStyle w:val="markedcontent"/>
        </w:rPr>
        <w:t xml:space="preserve">period </w:t>
      </w:r>
      <w:commentRangeEnd w:id="7"/>
      <w:r w:rsidR="00861743">
        <w:rPr>
          <w:rStyle w:val="CommentReference"/>
          <w:rFonts w:asciiTheme="minorHAnsi" w:eastAsiaTheme="minorHAnsi" w:hAnsiTheme="minorHAnsi" w:cstheme="minorBidi"/>
        </w:rPr>
        <w:commentReference w:id="7"/>
      </w:r>
      <w:r>
        <w:rPr>
          <w:rStyle w:val="markedcontent"/>
        </w:rPr>
        <w:t>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w:t>
      </w:r>
      <w:commentRangeStart w:id="8"/>
      <w:r>
        <w:rPr>
          <w:rStyle w:val="markedcontent"/>
        </w:rPr>
        <w:t xml:space="preserve">layer </w:t>
      </w:r>
      <w:commentRangeEnd w:id="8"/>
      <w:r w:rsidR="00581F10">
        <w:rPr>
          <w:rStyle w:val="CommentReference"/>
          <w:rFonts w:asciiTheme="minorHAnsi" w:eastAsiaTheme="minorHAnsi" w:hAnsiTheme="minorHAnsi" w:cstheme="minorBidi"/>
        </w:rPr>
        <w:commentReference w:id="8"/>
      </w:r>
      <w:r>
        <w:rPr>
          <w:rStyle w:val="markedcontent"/>
        </w:rPr>
        <w:t xml:space="preserve">in the analysis in section 5.    </w:t>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8"/>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7DC44405" w:rsidR="1AB51EAA" w:rsidRDefault="0ADCA794" w:rsidP="1AB51EAA">
      <w:pPr>
        <w:pStyle w:val="FigureorTableCaption"/>
      </w:pPr>
      <w:r w:rsidRPr="0ADCA794">
        <w:rPr>
          <w:b/>
          <w:bCs/>
        </w:rPr>
        <w:t>Figure 2</w:t>
      </w:r>
      <w:r>
        <w:t xml:space="preserve">. Sequence of ERA5 mean sea-level pressure (SLP) analyses at 6-hour intervals from 30 January 00:00 UTC to 1 February 18:00 UTC centered on the North Pole. The red star indicates the location of the CO, and the </w:t>
      </w:r>
      <w:r w:rsidR="00EE43FE">
        <w:t>white circles</w:t>
      </w:r>
      <w:r>
        <w:t xml:space="preserve"> show the buoys in the DN</w:t>
      </w:r>
      <w:r w:rsidR="00EE43FE">
        <w:t xml:space="preserve"> and </w:t>
      </w:r>
      <w:proofErr w:type="spellStart"/>
      <w:r w:rsidR="00EE43FE">
        <w:t>ExDN</w:t>
      </w:r>
      <w:proofErr w:type="spellEnd"/>
      <w:r>
        <w:t>. The position of the ice edge from the daily NSIDC 12.5 km AMSR2 sea ice concentration</w:t>
      </w:r>
      <w:r w:rsidR="00E01778">
        <w:t xml:space="preserve"> (SIC)</w:t>
      </w:r>
      <w:r>
        <w:t xml:space="preserve">, defined as the 15% </w:t>
      </w:r>
      <w:r w:rsidR="00E01778">
        <w:t>SIC</w:t>
      </w:r>
      <w:r>
        <w:t xml:space="preserve"> </w:t>
      </w:r>
      <w:r w:rsidR="00EE43FE">
        <w:t>isopleth</w:t>
      </w:r>
      <w:r>
        <w:t>, is indicated with a purple line.</w:t>
      </w:r>
      <w:r w:rsidR="009A6DAF">
        <w:br/>
      </w:r>
    </w:p>
    <w:p w14:paraId="3B9D044D" w14:textId="4F8E9B3A" w:rsidR="0ADCA794" w:rsidRDefault="0ADCA794" w:rsidP="00D70092">
      <w:pPr>
        <w:ind w:firstLine="720"/>
        <w:rPr>
          <w:rFonts w:eastAsia="Times New Roman"/>
          <w:color w:val="000000" w:themeColor="text1"/>
          <w:sz w:val="24"/>
          <w:szCs w:val="24"/>
        </w:rPr>
      </w:pPr>
      <w:r w:rsidRPr="0ADCA794">
        <w:rPr>
          <w:rFonts w:eastAsia="Times New Roman"/>
          <w:color w:val="000000" w:themeColor="text1"/>
          <w:sz w:val="24"/>
          <w:szCs w:val="24"/>
        </w:rPr>
        <w:t xml:space="preserve">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1</w:t>
      </w:r>
      <w:r w:rsidR="00D70092">
        <w:rPr>
          <w:rFonts w:eastAsia="Times New Roman"/>
          <w:color w:val="000000" w:themeColor="text1"/>
          <w:sz w:val="24"/>
          <w:szCs w:val="24"/>
          <w:vertAlign w:val="subscript"/>
        </w:rPr>
        <w:t xml:space="preserve"> </w:t>
      </w:r>
      <w:r w:rsidRPr="0ADCA794">
        <w:rPr>
          <w:rFonts w:eastAsia="Times New Roman"/>
          <w:color w:val="000000" w:themeColor="text1"/>
          <w:sz w:val="24"/>
          <w:szCs w:val="24"/>
        </w:rPr>
        <w:t xml:space="preserve">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becoming one of the deepest cyclones to pass over the MOSAiC domain during the year</w:t>
      </w:r>
      <w:r w:rsidR="00D70092">
        <w:rPr>
          <w:rFonts w:eastAsia="Times New Roman"/>
          <w:color w:val="000000" w:themeColor="text1"/>
          <w:sz w:val="24"/>
          <w:szCs w:val="24"/>
        </w:rPr>
        <w:t xml:space="preserve">. </w:t>
      </w:r>
      <w:r w:rsidRPr="0ADCA794">
        <w:rPr>
          <w:rFonts w:eastAsia="Times New Roman"/>
          <w:color w:val="000000" w:themeColor="text1"/>
          <w:sz w:val="24"/>
          <w:szCs w:val="24"/>
        </w:rPr>
        <w:t xml:space="preserve">The observed SLP </w:t>
      </w:r>
      <w:r w:rsidRPr="0ADCA794">
        <w:rPr>
          <w:rFonts w:eastAsia="Times New Roman"/>
          <w:color w:val="000000" w:themeColor="text1"/>
          <w:sz w:val="24"/>
          <w:szCs w:val="24"/>
        </w:rPr>
        <w:lastRenderedPageBreak/>
        <w:t>minimum</w:t>
      </w:r>
      <w:r w:rsidR="00872DBD">
        <w:rPr>
          <w:rFonts w:eastAsia="Times New Roman"/>
          <w:color w:val="000000" w:themeColor="text1"/>
          <w:sz w:val="24"/>
          <w:szCs w:val="24"/>
        </w:rPr>
        <w:t xml:space="preserve"> </w:t>
      </w:r>
      <w:r w:rsidR="00872DBD" w:rsidRPr="0ADCA794">
        <w:rPr>
          <w:rFonts w:eastAsia="Times New Roman"/>
          <w:color w:val="000000" w:themeColor="text1"/>
          <w:sz w:val="24"/>
          <w:szCs w:val="24"/>
        </w:rPr>
        <w:t xml:space="preserve">(974 </w:t>
      </w:r>
      <w:proofErr w:type="spellStart"/>
      <w:proofErr w:type="gramStart"/>
      <w:r w:rsidR="00872DBD" w:rsidRPr="0ADCA794">
        <w:rPr>
          <w:rFonts w:eastAsia="Times New Roman"/>
          <w:color w:val="000000" w:themeColor="text1"/>
          <w:sz w:val="24"/>
          <w:szCs w:val="24"/>
        </w:rPr>
        <w:t>hPa</w:t>
      </w:r>
      <w:proofErr w:type="spellEnd"/>
      <w:r w:rsidR="00872DBD"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 in</w:t>
      </w:r>
      <w:proofErr w:type="gramEnd"/>
      <w:r w:rsidRPr="0ADCA794">
        <w:rPr>
          <w:rFonts w:eastAsia="Times New Roman"/>
          <w:color w:val="000000" w:themeColor="text1"/>
          <w:sz w:val="24"/>
          <w:szCs w:val="24"/>
        </w:rPr>
        <w:t xml:space="preserve"> the MOSAiC domain </w:t>
      </w:r>
      <w:r w:rsidR="00D70092">
        <w:rPr>
          <w:rFonts w:eastAsia="Times New Roman"/>
          <w:color w:val="000000" w:themeColor="text1"/>
          <w:sz w:val="24"/>
          <w:szCs w:val="24"/>
        </w:rPr>
        <w:t>during C</w:t>
      </w:r>
      <w:r w:rsidR="00D70092" w:rsidRPr="0ADCA794">
        <w:rPr>
          <w:rFonts w:eastAsia="Times New Roman"/>
          <w:color w:val="000000" w:themeColor="text1"/>
          <w:sz w:val="24"/>
          <w:szCs w:val="24"/>
          <w:vertAlign w:val="subscript"/>
        </w:rPr>
        <w:t>2</w:t>
      </w:r>
      <w:r w:rsidR="00D70092"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w:t>
      </w:r>
      <w:r w:rsidR="00EE43FE">
        <w:rPr>
          <w:rFonts w:eastAsia="Times New Roman"/>
          <w:color w:val="000000" w:themeColor="text1"/>
          <w:sz w:val="24"/>
          <w:szCs w:val="24"/>
        </w:rPr>
        <w:t xml:space="preserve"> ERA5</w:t>
      </w:r>
      <w:r w:rsidR="00D70092">
        <w:rPr>
          <w:rFonts w:eastAsia="Times New Roman"/>
          <w:color w:val="000000" w:themeColor="text1"/>
          <w:sz w:val="24"/>
          <w:szCs w:val="24"/>
        </w:rPr>
        <w:t>.</w:t>
      </w:r>
      <w:r w:rsidRPr="0ADCA794">
        <w:rPr>
          <w:rFonts w:eastAsia="Times New Roman"/>
          <w:color w:val="000000" w:themeColor="text1"/>
          <w:sz w:val="24"/>
          <w:szCs w:val="24"/>
        </w:rPr>
        <w:t xml:space="preserve"> </w:t>
      </w:r>
      <w:r w:rsidR="00872DBD">
        <w:rPr>
          <w:rFonts w:eastAsia="Times New Roman"/>
          <w:color w:val="000000" w:themeColor="text1"/>
          <w:sz w:val="24"/>
          <w:szCs w:val="24"/>
        </w:rPr>
        <w:t>A</w:t>
      </w:r>
      <w:r w:rsidRPr="0ADCA794">
        <w:rPr>
          <w:rFonts w:eastAsia="Times New Roman"/>
          <w:color w:val="000000" w:themeColor="text1"/>
          <w:sz w:val="24"/>
          <w:szCs w:val="24"/>
        </w:rPr>
        <w:t xml:space="preserve"> warm front/cold front couplet </w:t>
      </w:r>
      <w:r w:rsidR="00872DBD">
        <w:rPr>
          <w:rFonts w:eastAsia="Times New Roman"/>
          <w:color w:val="000000" w:themeColor="text1"/>
          <w:sz w:val="24"/>
          <w:szCs w:val="24"/>
        </w:rPr>
        <w:t xml:space="preserve">also </w:t>
      </w:r>
      <w:r w:rsidRPr="0ADCA794">
        <w:rPr>
          <w:rFonts w:eastAsia="Times New Roman"/>
          <w:color w:val="000000" w:themeColor="text1"/>
          <w:sz w:val="24"/>
          <w:szCs w:val="24"/>
        </w:rPr>
        <w:t xml:space="preserve">developed with this system, </w:t>
      </w:r>
      <w:r w:rsidR="00872DBD">
        <w:rPr>
          <w:rFonts w:eastAsia="Times New Roman"/>
          <w:color w:val="000000" w:themeColor="text1"/>
          <w:sz w:val="24"/>
          <w:szCs w:val="24"/>
        </w:rPr>
        <w:t>both of which</w:t>
      </w:r>
      <w:r w:rsidRPr="0ADCA794">
        <w:rPr>
          <w:rFonts w:eastAsia="Times New Roman"/>
          <w:color w:val="000000" w:themeColor="text1"/>
          <w:sz w:val="24"/>
          <w:szCs w:val="24"/>
        </w:rPr>
        <w:t xml:space="preserve"> passed over the MOSAiC observatory.</w:t>
      </w:r>
    </w:p>
    <w:p w14:paraId="46CF78A5" w14:textId="5F6C1537" w:rsidR="1AB51EAA" w:rsidRDefault="1AB51EAA" w:rsidP="00C00961">
      <w:pPr>
        <w:pStyle w:val="Text"/>
      </w:pPr>
      <w:r>
        <w:t>3.2 Key mesoscale structures</w:t>
      </w:r>
    </w:p>
    <w:p w14:paraId="5BFB84E5" w14:textId="7D84CA55" w:rsidR="00E36D5B" w:rsidRDefault="0048317D" w:rsidP="009A6DAF">
      <w:pPr>
        <w:pStyle w:val="Text"/>
      </w:pPr>
      <w:r w:rsidRPr="009A6DAF">
        <w:t xml:space="preserve">Figure 3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based on the 6-hourly ERA5 mean sea-level pressure</w:t>
      </w:r>
      <w:r w:rsidR="00EE43FE">
        <w:t>, 10 m wind vectors,</w:t>
      </w:r>
      <w:r w:rsidRPr="009A6DAF">
        <w:t xml:space="preserve">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w:t>
      </w:r>
      <w:r w:rsidR="00EE43FE">
        <w:t>,</w:t>
      </w:r>
      <w:r w:rsidRPr="009A6DAF">
        <w:t xml:space="preserve"> and </w:t>
      </w:r>
      <w:r w:rsidR="00EE43FE">
        <w:t xml:space="preserve">950 </w:t>
      </w:r>
      <w:proofErr w:type="spellStart"/>
      <w:r w:rsidR="00EE43FE">
        <w:t>hPa</w:t>
      </w:r>
      <w:proofErr w:type="spellEnd"/>
      <w:r w:rsidR="00EE43FE">
        <w:t xml:space="preserve"> </w:t>
      </w:r>
      <w:r w:rsidRPr="009A6DAF">
        <w:t>wind</w:t>
      </w:r>
      <w:r w:rsidR="00EE43FE">
        <w:t xml:space="preserve"> speed</w:t>
      </w:r>
      <w:r w:rsidRPr="009A6DAF">
        <w:t xml:space="preserve">. </w:t>
      </w:r>
      <w:r w:rsidR="00142E6A" w:rsidRPr="009A6DAF">
        <w:t xml:space="preserve">In this and following figures, references to cardinal directions are relative to the CO. The </w:t>
      </w:r>
      <w:r w:rsidR="00EE43FE">
        <w:t xml:space="preserve">polar stereographic </w:t>
      </w:r>
      <w:r w:rsidR="00142E6A" w:rsidRPr="009A6DAF">
        <w:t xml:space="preserve">maps are oriented so that north from the CO is in the positive </w:t>
      </w:r>
      <w:r w:rsidR="00142E6A" w:rsidRPr="00EE43FE">
        <w:rPr>
          <w:i/>
          <w:iCs/>
        </w:rPr>
        <w:t>y</w:t>
      </w:r>
      <w:r w:rsidR="00142E6A" w:rsidRPr="009A6DAF">
        <w:t xml:space="preserve"> direction and east is in the positive </w:t>
      </w:r>
      <w:r w:rsidR="00142E6A" w:rsidRPr="00EE43FE">
        <w:rPr>
          <w:i/>
          <w:iCs/>
        </w:rPr>
        <w:t>x</w:t>
      </w:r>
      <w:r w:rsidR="00142E6A" w:rsidRPr="009A6DAF">
        <w:t xml:space="preserve"> direction; note that the North Pole is 267 km north of the CO, so the direction of true north will vary substantially throughout the figure. The </w:t>
      </w:r>
      <w:r w:rsidR="004A0754" w:rsidRPr="009A6DAF">
        <w:t>storm</w:t>
      </w:r>
      <w:r w:rsidR="00EE43FE">
        <w:t xml:space="preserve"> strengths by 8 </w:t>
      </w:r>
      <w:proofErr w:type="spellStart"/>
      <w:r w:rsidR="00EE43FE">
        <w:t>hPa</w:t>
      </w:r>
      <w:proofErr w:type="spellEnd"/>
      <w:r w:rsidR="00EE43FE">
        <w:t xml:space="preserve"> during the 18 hours shown and has clear spatial structure, with</w:t>
      </w:r>
      <w:r w:rsidR="00EE43FE" w:rsidRPr="00EE43FE">
        <w:rPr>
          <w:rFonts w:eastAsia="Calibri"/>
          <w:sz w:val="20"/>
          <w:szCs w:val="20"/>
        </w:rPr>
        <w:t xml:space="preserve"> </w:t>
      </w:r>
      <w:r w:rsidR="00EE43FE" w:rsidRPr="00EE43FE">
        <w:t>northward warm-air advection in the warm sector primarily to the right of the storm track ahead of the low center and southward cold-air advection in the cold sector primarily to the left of the storm track and behind the low center.</w:t>
      </w:r>
      <w:r w:rsidR="009A6DAF">
        <w:t xml:space="preserve"> </w:t>
      </w:r>
      <w:r w:rsidRPr="009A6DAF">
        <w:t xml:space="preserve">The surface warm front passes over the CO (red star) on 31 January between 14 UTC and 16 UTC, </w:t>
      </w:r>
      <w:r w:rsidR="004A0754" w:rsidRPr="009A6DAF">
        <w:t xml:space="preserve">while </w:t>
      </w:r>
      <w:r w:rsidR="00EE43FE">
        <w:t>a</w:t>
      </w:r>
      <w:r w:rsidRPr="009A6DAF">
        <w:t xml:space="preserve"> cold front</w:t>
      </w:r>
      <w:r w:rsidR="00EE43FE">
        <w:t xml:space="preserve"> aloft</w:t>
      </w:r>
      <w:r w:rsidRPr="009A6DAF">
        <w:t xml:space="preserve"> passes over the CO on </w:t>
      </w:r>
      <w:r w:rsidR="00EE43FE">
        <w:t>31 January</w:t>
      </w:r>
      <w:r w:rsidRPr="009A6DAF">
        <w:t xml:space="preserve"> near </w:t>
      </w:r>
      <w:r w:rsidR="00EE43FE">
        <w:t>23</w:t>
      </w:r>
      <w:r w:rsidRPr="009A6DAF">
        <w:t xml:space="preserve"> UTC </w:t>
      </w:r>
      <w:r w:rsidR="00EE43FE">
        <w:t>and a surface cold front passes over the CO near</w:t>
      </w:r>
      <w:r w:rsidRPr="009A6DAF">
        <w:t xml:space="preserve"> 02 UTC.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EE43FE">
        <w:t xml:space="preserve"> air before being affected by the trailing surface cold front</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00EE43FE">
        <w:t xml:space="preserve"> at 950 </w:t>
      </w:r>
      <w:proofErr w:type="spellStart"/>
      <w:r w:rsidR="00EE43FE">
        <w:t>hPa</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r w:rsidRPr="0048317D">
        <w:t xml:space="preserve"> </w:t>
      </w:r>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w:t>
      </w:r>
      <w:r w:rsidR="00EE43FE" w:rsidRPr="009A6DAF">
        <w:t>C</w:t>
      </w:r>
      <w:r w:rsidR="00EE43FE" w:rsidRPr="009A6DAF">
        <w:rPr>
          <w:vertAlign w:val="subscript"/>
        </w:rPr>
        <w:t>2</w:t>
      </w:r>
      <w:r w:rsidR="009A6DAF" w:rsidRPr="009A6DAF">
        <w:t xml:space="preserve"> is quasi-</w:t>
      </w:r>
      <w:r w:rsidR="00EE43FE">
        <w:t>axi</w:t>
      </w:r>
      <w:r w:rsidR="009A6DAF" w:rsidRPr="009A6DAF">
        <w:t xml:space="preserve">symmetric initially and becomes even more </w:t>
      </w:r>
      <w:r w:rsidR="00EE43FE">
        <w:t>axi</w:t>
      </w:r>
      <w:r w:rsidR="009A6DAF" w:rsidRPr="009A6DAF">
        <w:t>symmetric as it strengthens,</w:t>
      </w:r>
      <w:r w:rsidR="00EE43FE" w:rsidRPr="00EE43FE">
        <w:t xml:space="preserve"> </w:t>
      </w:r>
      <w:r w:rsidR="00EE43FE" w:rsidRPr="009A6DAF">
        <w:t>C</w:t>
      </w:r>
      <w:r w:rsidR="00EE43FE">
        <w:rPr>
          <w:vertAlign w:val="subscript"/>
        </w:rPr>
        <w:t>1</w:t>
      </w:r>
      <w:r w:rsidR="009A6DAF" w:rsidRPr="009A6DAF">
        <w:t xml:space="preserve"> starts out more elongated and becomes even more so with time.  </w:t>
      </w:r>
      <w:r w:rsidR="00EE43FE" w:rsidRPr="009A6DAF">
        <w:t>C</w:t>
      </w:r>
      <w:r w:rsidR="00EE43FE">
        <w:rPr>
          <w:vertAlign w:val="subscript"/>
        </w:rPr>
        <w:t>1</w:t>
      </w:r>
      <w:r w:rsidR="009A6DAF" w:rsidRPr="009A6DAF">
        <w:t xml:space="preserve"> appears eventually to be absorbed into </w:t>
      </w:r>
      <w:r w:rsidR="00EE43FE" w:rsidRPr="009A6DAF">
        <w:t>C</w:t>
      </w:r>
      <w:r w:rsidR="00EE43FE" w:rsidRPr="009A6DAF">
        <w:rPr>
          <w:vertAlign w:val="subscript"/>
        </w:rPr>
        <w:t>2</w:t>
      </w:r>
      <w:r w:rsidR="009A6DAF" w:rsidRPr="009A6DAF">
        <w:t xml:space="preserve">.  We hypothesize that the </w:t>
      </w:r>
      <w:r w:rsidR="00AC7560">
        <w:t>symmetry</w:t>
      </w:r>
      <w:r w:rsidR="009A6DAF" w:rsidRPr="009A6DAF">
        <w:t xml:space="preserve"> of the storm is an important </w:t>
      </w:r>
      <w:r w:rsidR="009A6DAF">
        <w:t>factor</w:t>
      </w:r>
      <w:r w:rsidR="009A6DAF" w:rsidRPr="009A6DAF">
        <w:t xml:space="preserve"> in the development of the </w:t>
      </w:r>
      <w:r w:rsidR="00EE43FE">
        <w:t xml:space="preserve">axisymmetric </w:t>
      </w:r>
      <w:r w:rsidR="009A6DAF" w:rsidRPr="009A6DAF">
        <w:t xml:space="preserve">mesoscale </w:t>
      </w:r>
      <w:r w:rsidR="009A6DAF">
        <w:t>LLJ</w:t>
      </w:r>
      <w:r w:rsidR="00EE43FE">
        <w:t xml:space="preserve"> annulus</w:t>
      </w:r>
      <w:r w:rsidR="009A6DAF">
        <w:t>.</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2CDFEAB8">
            <wp:simplePos x="0" y="0"/>
            <wp:positionH relativeFrom="column">
              <wp:posOffset>635</wp:posOffset>
            </wp:positionH>
            <wp:positionV relativeFrom="paragraph">
              <wp:posOffset>341630</wp:posOffset>
            </wp:positionV>
            <wp:extent cx="5484495" cy="5054600"/>
            <wp:effectExtent l="0" t="0" r="1905"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19"/>
                    <a:stretch>
                      <a:fillRect/>
                    </a:stretch>
                  </pic:blipFill>
                  <pic:spPr>
                    <a:xfrm>
                      <a:off x="0" y="0"/>
                      <a:ext cx="5484495"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3EDA8949"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w:t>
      </w:r>
      <w:r w:rsidR="00685AA3">
        <w:t xml:space="preserve"> for cyclone </w:t>
      </w:r>
      <w:r w:rsidR="00685AA3" w:rsidRPr="009A6DAF">
        <w:t>C</w:t>
      </w:r>
      <w:r w:rsidR="00685AA3" w:rsidRPr="009A6DAF">
        <w:rPr>
          <w:vertAlign w:val="subscript"/>
        </w:rPr>
        <w:t>2</w:t>
      </w:r>
      <w:r w:rsidR="00285ACB" w:rsidRPr="00285ACB">
        <w:t xml:space="preserve">.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w:t>
      </w:r>
      <w:r w:rsidR="00685AA3">
        <w:t>50</w:t>
      </w:r>
      <w:r w:rsidR="00285ACB" w:rsidRPr="00285ACB">
        <w:t xml:space="preserve"> </w:t>
      </w:r>
      <w:proofErr w:type="spellStart"/>
      <w:r w:rsidR="00285ACB" w:rsidRPr="00285ACB">
        <w:t>hPa</w:t>
      </w:r>
      <w:proofErr w:type="spellEnd"/>
      <w:r w:rsidR="00285ACB" w:rsidRPr="00285ACB">
        <w:t xml:space="preserve"> </w:t>
      </w:r>
      <w:proofErr w:type="spellStart"/>
      <w:r w:rsidR="00285ACB" w:rsidRPr="00285ACB">
        <w:t>isotachs</w:t>
      </w:r>
      <w:proofErr w:type="spellEnd"/>
      <w:r w:rsidR="00285ACB" w:rsidRPr="00285ACB">
        <w:t xml:space="preserve"> (16 </w:t>
      </w:r>
      <w:r w:rsidR="008B0FCD">
        <w:t>and</w:t>
      </w:r>
      <w:r w:rsidR="00285ACB" w:rsidRPr="00285ACB">
        <w:t xml:space="preserve"> 20 m/s; green). </w:t>
      </w:r>
      <w:commentRangeStart w:id="9"/>
      <w:r w:rsidR="00E2196C">
        <w:t>Every other wind vector is plotted for clarity</w:t>
      </w:r>
      <w:r w:rsidR="00436AB0">
        <w:t>; vector length is proportional to wind magnitude.</w:t>
      </w:r>
      <w:commentRangeEnd w:id="9"/>
      <w:r w:rsidR="00436AB0">
        <w:rPr>
          <w:rStyle w:val="CommentReference"/>
          <w:rFonts w:asciiTheme="minorHAnsi" w:eastAsiaTheme="minorHAnsi" w:hAnsiTheme="minorHAnsi" w:cstheme="minorBidi"/>
          <w:kern w:val="0"/>
        </w:rPr>
        <w:commentReference w:id="9"/>
      </w:r>
      <w:r w:rsidR="00285ACB" w:rsidRPr="00285ACB">
        <w:t xml:space="preserve"> The heavy red </w:t>
      </w:r>
      <w:r w:rsidR="009A6DAF">
        <w:t>and blue</w:t>
      </w:r>
      <w:r w:rsidR="00285ACB" w:rsidRPr="00285ACB">
        <w:t xml:space="preserve"> lines show the positions of the warm </w:t>
      </w:r>
      <w:r w:rsidR="009A6DAF">
        <w:t>and cold</w:t>
      </w:r>
      <w:r w:rsidR="00285ACB" w:rsidRPr="00285ACB">
        <w:t xml:space="preserve"> fronts</w:t>
      </w:r>
      <w:r w:rsidR="00436AB0">
        <w:t>, respectively</w:t>
      </w:r>
      <w:r w:rsidR="00285ACB" w:rsidRPr="00285ACB">
        <w:t xml:space="preserve">.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436AB0">
        <w:t xml:space="preserve">show </w:t>
      </w:r>
      <w:r w:rsidR="009A6DAF">
        <w:t>buoy positions</w:t>
      </w:r>
      <w:r w:rsidR="00285ACB" w:rsidRPr="00285ACB">
        <w:t xml:space="preserve">.  Colors for DN and </w:t>
      </w:r>
      <w:r w:rsidR="009A6DAF">
        <w:t>Ex</w:t>
      </w:r>
      <w:r w:rsidR="00285ACB" w:rsidRPr="00285ACB">
        <w:t xml:space="preserve"> DN sites are as in Figure 1.</w:t>
      </w:r>
    </w:p>
    <w:p w14:paraId="73F94102" w14:textId="17CB5670"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low-elevation radar-reflectivity PPI scan</w:t>
      </w:r>
      <w:r w:rsidR="00436AB0">
        <w:t>s</w:t>
      </w:r>
      <w:r w:rsidRPr="0048623B">
        <w:t xml:space="preserve"> to provide </w:t>
      </w:r>
      <w:r w:rsidR="00436AB0">
        <w:t>an</w:t>
      </w:r>
      <w:r w:rsidRPr="0048623B">
        <w:t xml:space="preserve"> indication of the spatial distribution and structure of the clouds</w:t>
      </w:r>
      <w:r w:rsidR="00436AB0">
        <w:t xml:space="preserve"> (&lt; ~0 </w:t>
      </w:r>
      <w:proofErr w:type="spellStart"/>
      <w:r w:rsidR="00436AB0">
        <w:t>dBz</w:t>
      </w:r>
      <w:proofErr w:type="spellEnd"/>
      <w:r w:rsidR="00436AB0">
        <w:t>)</w:t>
      </w:r>
      <w:r w:rsidRPr="0048623B">
        <w:t xml:space="preserve"> and precipitation</w:t>
      </w:r>
      <w:r w:rsidR="00436AB0">
        <w:t xml:space="preserve"> (&gt; ~0 </w:t>
      </w:r>
      <w:proofErr w:type="spellStart"/>
      <w:r w:rsidR="00436AB0">
        <w:t>dBz</w:t>
      </w:r>
      <w:proofErr w:type="spellEnd"/>
      <w:r w:rsidR="00436AB0">
        <w:t>)</w:t>
      </w:r>
      <w:r w:rsidRPr="0048623B">
        <w:t>.</w:t>
      </w:r>
    </w:p>
    <w:p w14:paraId="7E1C94FA" w14:textId="4AFAC29D"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w:t>
      </w:r>
      <w:r w:rsidR="00436AB0">
        <w:t>1</w:t>
      </w:r>
      <w:r w:rsidR="00FF6E3B" w:rsidRPr="0048623B">
        <w:t xml:space="preserve">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w:t>
      </w:r>
      <w:r w:rsidR="00FF6E3B" w:rsidRPr="0048623B">
        <w:t>h</w:t>
      </w:r>
      <w:r>
        <w:t>-i</w:t>
      </w:r>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w:t>
      </w:r>
      <w:r w:rsidR="00436AB0">
        <w:t xml:space="preserve">and precipitation </w:t>
      </w:r>
      <w:r w:rsidR="00FF6E3B" w:rsidRPr="0048623B">
        <w:t xml:space="preserve">features).  Horizontal roll vortices are an effective mechanism for vertical mixing in the atmospheric boundary layer </w:t>
      </w:r>
      <w:r>
        <w:fldChar w:fldCharType="begin"/>
      </w:r>
      <w:r w:rsidR="00A121A9">
        <w:instrText xml:space="preserve"> ADDIN ZOTERO_ITEM CSL_CITATION {"citationID":"jjVTBR1g","properties":{"formattedCitation":"(Etling &amp; Brown, 1993; LeMone, 1973)","plainCitation":"(Etling &amp; Brown, 1993; LeMone, 1973)","dontUpdate":true,"noteIndex":0},"citationItems":[{"id":8203,"uris":["http://zotero.org/users/6124969/items/KUQDUTA7"],"itemData":{"id":8203,"type":"article-journal","container-title":"Boundary-Layer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4E98B778" w:rsidR="00DE3D03" w:rsidRPr="00285ACB" w:rsidRDefault="1AB51EAA" w:rsidP="007F52E0">
      <w:pPr>
        <w:pStyle w:val="FigureorTableCaption"/>
        <w:spacing w:line="259" w:lineRule="auto"/>
      </w:pPr>
      <w:commentRangeStart w:id="10"/>
      <w:r w:rsidRPr="1AB51EAA">
        <w:rPr>
          <w:b/>
          <w:bCs/>
        </w:rPr>
        <w:t>Figure 4</w:t>
      </w:r>
      <w:commentRangeEnd w:id="10"/>
      <w:r w:rsidR="00AE3EE6">
        <w:rPr>
          <w:rStyle w:val="CommentReference"/>
          <w:rFonts w:asciiTheme="minorHAnsi" w:eastAsiaTheme="minorHAnsi" w:hAnsiTheme="minorHAnsi" w:cstheme="minorBidi"/>
          <w:kern w:val="0"/>
        </w:rPr>
        <w:commentReference w:id="10"/>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w:t>
      </w:r>
      <w:r w:rsidR="00436AB0">
        <w:t>isotherm</w:t>
      </w:r>
      <w:r w:rsidR="007F52E0">
        <w:t xml:space="preserve"> interval.</w:t>
      </w:r>
      <w:r w:rsidR="007F52E0" w:rsidRPr="007F52E0">
        <w:t xml:space="preserve"> Panels with only one isotherm represent times when the sp</w:t>
      </w:r>
      <w:r w:rsidR="00436AB0">
        <w:t>a</w:t>
      </w:r>
      <w:r w:rsidR="007F52E0" w:rsidRPr="007F52E0">
        <w:t>tial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w:t>
      </w:r>
      <w:r w:rsidR="00436AB0">
        <w:t>PPIs of the</w:t>
      </w:r>
      <w:r w:rsidR="00285ACB" w:rsidRPr="00285ACB">
        <w:t xml:space="preserve"> low-elevation scanning Ka-band radar reflectivity (color, </w:t>
      </w:r>
      <w:proofErr w:type="spellStart"/>
      <w:r w:rsidR="00285ACB" w:rsidRPr="00285ACB">
        <w:t>dBz</w:t>
      </w:r>
      <w:proofErr w:type="spellEnd"/>
      <w:r w:rsidR="00285ACB" w:rsidRPr="00285ACB">
        <w:t xml:space="preserve">). Range rings show distance in kilometers (black) and radar-beam height above local surface (red, </w:t>
      </w:r>
      <w:r w:rsidR="00285ACB" w:rsidRPr="00285ACB">
        <w:lastRenderedPageBreak/>
        <w:t xml:space="preserve">m). The thin black radii bracket the region not scanned by the radar. </w:t>
      </w:r>
      <w:commentRangeStart w:id="11"/>
      <w:r w:rsidR="00DE3D03" w:rsidRPr="00285ACB">
        <w:t>North is upwards for each panel</w:t>
      </w:r>
      <w:commentRangeEnd w:id="11"/>
      <w:r w:rsidR="00DE3D03">
        <w:rPr>
          <w:rStyle w:val="CommentReference"/>
          <w:rFonts w:asciiTheme="minorHAnsi" w:eastAsiaTheme="minorHAnsi" w:hAnsiTheme="minorHAnsi" w:cstheme="minorBidi"/>
          <w:kern w:val="0"/>
        </w:rPr>
        <w:commentReference w:id="11"/>
      </w:r>
      <w:r w:rsidR="00DE3D03" w:rsidRPr="00285ACB">
        <w:t>.</w:t>
      </w:r>
    </w:p>
    <w:p w14:paraId="33D10030" w14:textId="7CF6876D" w:rsidR="00C84322" w:rsidRPr="00C84322" w:rsidRDefault="00436AB0" w:rsidP="007B70FC">
      <w:pPr>
        <w:pStyle w:val="Text"/>
      </w:pPr>
      <w:r>
        <w:t>A</w:t>
      </w:r>
      <w:r w:rsidR="00C84322" w:rsidRPr="00751148">
        <w:t xml:space="preserve"> time-height section of serial rawinsonde</w:t>
      </w:r>
      <w:r>
        <w:t xml:space="preserve"> data</w:t>
      </w:r>
      <w:r w:rsidR="00C84322" w:rsidRPr="00751148">
        <w:t xml:space="preserve"> and near-surface time series of various parameters (Figure 5) confirm the features passing over the MOSAiC domain discussed above.  The passage of the first low (</w:t>
      </w:r>
      <w:r w:rsidR="00E01778">
        <w:t>C</w:t>
      </w:r>
      <w:r w:rsidR="00C84322" w:rsidRPr="00751148">
        <w:rPr>
          <w:vertAlign w:val="subscript"/>
        </w:rPr>
        <w:t>1</w:t>
      </w:r>
      <w:r w:rsidR="00C84322" w:rsidRPr="00751148">
        <w:t>) and its associated narrow warm-sector are clearly seen, with the brief but distinct warm</w:t>
      </w:r>
      <w:r w:rsidR="003322BB">
        <w:t xml:space="preserve"> </w:t>
      </w:r>
      <w:r w:rsidR="00C84322" w:rsidRPr="00751148">
        <w:t xml:space="preserve">air peak in the warm sector, and the cooling and veering of the surface wind with the passage of the cold front.  A LLJ is present at approximately 250 m above the surface near the time of the warm-frontal passage and </w:t>
      </w:r>
      <w:r w:rsidR="003322BB">
        <w:t>extends</w:t>
      </w:r>
      <w:r w:rsidR="00C84322" w:rsidRPr="00751148">
        <w:t xml:space="preserve"> into the warm sector ahead of the cold front.  The second cyclone (</w:t>
      </w:r>
      <w:r w:rsidR="00E01778">
        <w:t>C</w:t>
      </w:r>
      <w:r w:rsidR="00C84322" w:rsidRPr="00751148">
        <w:rPr>
          <w:vertAlign w:val="subscript"/>
        </w:rPr>
        <w:t>2</w:t>
      </w:r>
      <w:r w:rsidR="00C84322" w:rsidRPr="00751148">
        <w:t>) is deeper with a broader warm sector over the CO. The air warms</w:t>
      </w:r>
      <w:r w:rsidR="003322BB">
        <w:t xml:space="preserve"> only</w:t>
      </w:r>
      <w:r w:rsidR="00C84322" w:rsidRPr="00751148">
        <w:t xml:space="preserve">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00C84322" w:rsidRPr="00751148">
        <w:t>15 m/s</w:t>
      </w:r>
      <w:r w:rsidR="009A6DAF">
        <w:t xml:space="preserve"> just above the surface mixed layer (SML)</w:t>
      </w:r>
      <w:r w:rsidR="00C84322" w:rsidRPr="00751148">
        <w:t xml:space="preserve">, with associated near-surface wind </w:t>
      </w:r>
      <w:r w:rsidR="009A6DAF">
        <w:t>speeds of</w:t>
      </w:r>
      <w:r w:rsidR="00C84322" w:rsidRPr="00751148">
        <w:t xml:space="preserve"> 7-8 m/s (see also Figure 4c).  </w:t>
      </w:r>
    </w:p>
    <w:p w14:paraId="74010A60" w14:textId="2BA7E44D"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w:t>
      </w:r>
      <w:r w:rsidR="003322BB">
        <w:t xml:space="preserve"> and</w:t>
      </w:r>
      <w:r w:rsidRPr="00C84322">
        <w:t xml:space="preserve">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w:t>
      </w:r>
      <w:r w:rsidR="003322BB">
        <w:t>6</w:t>
      </w:r>
      <w:r w:rsidRPr="00C84322">
        <w:t xml:space="preserve"> UTC on 1 February (see also Figure 4h-i).  The timing differences in the wind direction shifts</w:t>
      </w:r>
      <w:r w:rsidR="003322BB">
        <w:t xml:space="preserve">, </w:t>
      </w:r>
      <w:r w:rsidRPr="00C84322">
        <w:t>wind speed increases</w:t>
      </w:r>
      <w:r w:rsidR="003322BB">
        <w:t>,</w:t>
      </w:r>
      <w:r w:rsidRPr="00C84322">
        <w:t xml:space="preserve"> and temperature decreases</w:t>
      </w:r>
      <w:r w:rsidR="009A6DAF" w:rsidRPr="00C84322">
        <w:t xml:space="preserve"> </w:t>
      </w:r>
      <w:r w:rsidR="009A6DAF">
        <w:t>b</w:t>
      </w:r>
      <w:r w:rsidRPr="00C84322">
        <w:t xml:space="preserve">etween sites </w:t>
      </w:r>
      <w:r w:rsidR="003322BB">
        <w:t xml:space="preserve">(Figure 5d-e) </w:t>
      </w:r>
      <w:r w:rsidRPr="00C84322">
        <w:t>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w:t>
      </w:r>
      <w:r w:rsidR="003322BB">
        <w:t xml:space="preserve"> </w:t>
      </w:r>
      <m:oMath>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a</m:t>
            </m:r>
          </m:sub>
        </m:sSub>
        <m:r>
          <w:rPr>
            <w:rFonts w:ascii="Cambria Math" w:hAnsi="Cambria Math"/>
          </w:rPr>
          <m:t>)</m:t>
        </m:r>
      </m:oMath>
      <w:r w:rsidRPr="00C84322">
        <w:t xml:space="preserve"> at Met City (Fig</w:t>
      </w:r>
      <w:r>
        <w:t>ure</w:t>
      </w:r>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w:t>
      </w:r>
      <w:r w:rsidR="003322BB">
        <w:t>h-</w:t>
      </w:r>
      <w:r>
        <w:t>i</w:t>
      </w:r>
      <w:r w:rsidRPr="00C84322">
        <w:t xml:space="preserve">).  </w:t>
      </w:r>
      <w:r w:rsidR="007A43D9" w:rsidRPr="00751148">
        <w:t xml:space="preserve">It is unclear whether enhanced turbulence caused by the LLJ or the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28116FB9"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remaining 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translates across the MOSAiC domain, and is key for forcing the significant ice motion, ice </w:t>
      </w:r>
      <w:r w:rsidRPr="00C84322">
        <w:lastRenderedPageBreak/>
        <w:t xml:space="preserve">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w:t>
      </w:r>
      <w:r w:rsidR="003322BB">
        <w:t xml:space="preserve">(e.g., </w:t>
      </w:r>
      <w:r w:rsidR="003322BB">
        <w:fldChar w:fldCharType="begin"/>
      </w:r>
      <w:r w:rsidR="004F7753">
        <w:instrText xml:space="preserve"> ADDIN ZOTERO_ITEM CSL_CITATION {"citationID":"evgyCYyl","properties":{"formattedCitation":"(O. Persson et al., 2023)","plainCitation":"(O. Persson et al., 2023)","dontUpdate":true,"noteIndex":0},"citationItems":[{"id":8743,"uris":["http://zotero.org/users/6124969/items/AE3QY67W"],"itemData":{"id":8743,"type":"paper-conference","event-place":"Vienna, Austria","event-title":"EGU General Assembly 2023","publisher-place":"Vienna, Austria","title":"Arctic Cyclone Cloud and Boundary-Layer Features Producing Thermodynamic and Dynamic Impacts on Arctic Sea Ice During MOSAiC","URL":"https://doi.org/10.5194/egusphere-egu23-17554","volume":"EGU23-17554","author":[{"family":"Persson","given":"Ola"},{"family":"Cox","given":"Christopher J."},{"family":"Gallagher","given":"Michael R."},{"family":"Shupe","given":"Matthew D."},{"family":"Hutchings","given":"Jennifer K."},{"family":"Watkins","given":"Daniel M."},{"family":"Perovich","given":"Donald K."}],"issued":{"date-parts":[["2023",4,24]]},"citation-key":"persson2023_ArcticCyclone"}}],"schema":"https://github.com/citation-style-language/schema/raw/master/csl-citation.json"} </w:instrText>
      </w:r>
      <w:r w:rsidR="003322BB">
        <w:fldChar w:fldCharType="separate"/>
      </w:r>
      <w:r w:rsidR="003322BB">
        <w:rPr>
          <w:noProof/>
        </w:rPr>
        <w:t>Persson et al., 2023)</w:t>
      </w:r>
      <w:r w:rsidR="003322BB">
        <w:fldChar w:fldCharType="end"/>
      </w:r>
      <w:r w:rsidRPr="00C84322">
        <w:t>.</w:t>
      </w:r>
    </w:p>
    <w:p w14:paraId="7C93542B" w14:textId="576A7EE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w:t>
      </w:r>
      <w:r w:rsidR="003322BB">
        <w:t xml:space="preserve">are only sometimes </w:t>
      </w:r>
      <w:r>
        <w:t xml:space="preserve">associated with </w:t>
      </w:r>
      <w:r w:rsidR="009A6DAF">
        <w:t xml:space="preserve">local </w:t>
      </w:r>
      <w:r>
        <w:t>atmospheric divergence.</w:t>
      </w:r>
    </w:p>
    <w:p w14:paraId="21309E11" w14:textId="11F9DCE3" w:rsidR="1AB51EAA" w:rsidRDefault="009A6DAF" w:rsidP="1AB51EAA">
      <w:pPr>
        <w:pStyle w:val="FigureorTableCaption"/>
        <w:spacing w:line="259" w:lineRule="auto"/>
      </w:pPr>
      <w:ins w:id="12" w:author="Ola Persson" w:date="2023-11-14T07:24:00Z">
        <w:r>
          <w:rPr>
            <w:noProof/>
          </w:rPr>
          <w:lastRenderedPageBreak/>
          <w:drawing>
            <wp:inline distT="0" distB="0" distL="0" distR="0" wp14:anchorId="399BAE0E" wp14:editId="2D2C6F4B">
              <wp:extent cx="5068075" cy="6784848"/>
              <wp:effectExtent l="0" t="0" r="0" b="0"/>
              <wp:docPr id="387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pic:cNvPicPr/>
                    </pic:nvPicPr>
                    <pic:blipFill>
                      <a:blip r:embed="rId21"/>
                      <a:stretch>
                        <a:fillRect/>
                      </a:stretch>
                    </pic:blipFill>
                    <pic:spPr>
                      <a:xfrm>
                        <a:off x="0" y="0"/>
                        <a:ext cx="5068075" cy="6784848"/>
                      </a:xfrm>
                      <a:prstGeom prst="rect">
                        <a:avLst/>
                      </a:prstGeom>
                    </pic:spPr>
                  </pic:pic>
                </a:graphicData>
              </a:graphic>
            </wp:inline>
          </w:drawing>
        </w:r>
      </w:ins>
    </w:p>
    <w:p w14:paraId="262E8F37" w14:textId="27B7C543"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13"/>
      <w:r w:rsidR="009A6DAF" w:rsidRPr="009A6DAF">
        <w:t>colors</w:t>
      </w:r>
      <w:commentRangeEnd w:id="13"/>
      <w:r w:rsidR="009A6DAF">
        <w:rPr>
          <w:rStyle w:val="CommentReference"/>
          <w:rFonts w:asciiTheme="minorHAnsi" w:eastAsiaTheme="minorHAnsi" w:hAnsiTheme="minorHAnsi" w:cstheme="minorBidi"/>
          <w:kern w:val="0"/>
        </w:rPr>
        <w:commentReference w:id="13"/>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r w:rsidR="003B4DC3">
        <w:t>R</w:t>
      </w:r>
      <w:r w:rsidR="009A6DAF" w:rsidRPr="009A6DAF">
        <w:t>awinsonde</w:t>
      </w:r>
      <w:r w:rsidR="003B4DC3">
        <w:t>s were launched every 6 hours, launch times indicated by the origin of the wind barbs</w:t>
      </w:r>
      <w:r w:rsidR="009A6DAF" w:rsidRPr="009A6DAF">
        <w:t xml:space="preserve">.  Lower 6 panels: Time-series from the Met City tower and the ASFG of </w:t>
      </w:r>
      <w:r w:rsidR="009A6DAF" w:rsidRPr="009A6DAF">
        <w:lastRenderedPageBreak/>
        <w:t xml:space="preserve">b) </w:t>
      </w:r>
      <w:r w:rsidR="003322BB">
        <w:t>M</w:t>
      </w:r>
      <w:r w:rsidR="009A6DAF" w:rsidRPr="009A6DAF">
        <w:t>SLP; c) T</w:t>
      </w:r>
      <w:r w:rsidR="009A6DAF" w:rsidRPr="009A6DAF">
        <w:rPr>
          <w:vertAlign w:val="subscript"/>
        </w:rPr>
        <w:t>a</w:t>
      </w:r>
      <w:r w:rsidR="009A6DAF" w:rsidRPr="009A6DAF">
        <w:t>; d) 10</w:t>
      </w:r>
      <w:r w:rsidR="003322BB">
        <w:t xml:space="preserve"> </w:t>
      </w:r>
      <w:r w:rsidR="009A6DAF" w:rsidRPr="009A6DAF">
        <w:t>m</w:t>
      </w:r>
      <w:r w:rsidR="003322BB">
        <w:t xml:space="preserve"> (Met City)</w:t>
      </w:r>
      <w:r w:rsidR="009A6DAF" w:rsidRPr="009A6DAF">
        <w:t xml:space="preserve"> and </w:t>
      </w:r>
      <w:r w:rsidR="003322BB">
        <w:t xml:space="preserve">3.8 </w:t>
      </w:r>
      <w:r w:rsidR="009A6DAF" w:rsidRPr="009A6DAF">
        <w:t>m wind speed; e) 10</w:t>
      </w:r>
      <w:r w:rsidR="003322BB">
        <w:t xml:space="preserve"> </w:t>
      </w:r>
      <w:r w:rsidR="009A6DAF" w:rsidRPr="009A6DAF">
        <w:t xml:space="preserve">m and </w:t>
      </w:r>
      <w:r w:rsidR="003322BB">
        <w:t xml:space="preserve">3.8 </w:t>
      </w:r>
      <w:r w:rsidR="009A6DAF" w:rsidRPr="009A6DAF">
        <w:t>m wind direction; f) 10-m atmospheric stress (red), stress vector change (black) at MC; and g</w:t>
      </w:r>
      <w:commentRangeStart w:id="14"/>
      <w:r w:rsidR="009A6DAF" w:rsidRPr="009A6DAF">
        <w:t xml:space="preserve">) </w:t>
      </w:r>
      <w:r w:rsidR="003322BB">
        <w:t xml:space="preserve">3.8 </w:t>
      </w:r>
      <w:r w:rsidR="009A6DAF" w:rsidRPr="009A6DAF">
        <w:t>m atmospheric divergence (red), ice divergence (blue), and ice shear (green).</w:t>
      </w:r>
      <w:commentRangeEnd w:id="14"/>
      <w:r w:rsidR="009A6DAF">
        <w:rPr>
          <w:rStyle w:val="CommentReference"/>
          <w:rFonts w:asciiTheme="minorHAnsi" w:eastAsiaTheme="minorHAnsi" w:hAnsiTheme="minorHAnsi" w:cstheme="minorBidi"/>
          <w:kern w:val="0"/>
        </w:rPr>
        <w:commentReference w:id="14"/>
      </w:r>
      <w:r w:rsidR="009A6DAF" w:rsidRPr="009A6DAF">
        <w:t xml:space="preserve"> The vertical dashed lines show the times when the warm (red) and cold (blue) fronts with the second cyclone pass over. </w:t>
      </w:r>
      <w:r w:rsidR="003322BB">
        <w:t>C</w:t>
      </w:r>
      <w:r w:rsidR="003322BB" w:rsidRPr="003322BB">
        <w:rPr>
          <w:vertAlign w:val="subscript"/>
        </w:rPr>
        <w:t>1</w:t>
      </w:r>
      <w:r w:rsidR="003322BB">
        <w:t xml:space="preserve"> and C</w:t>
      </w:r>
      <w:r w:rsidR="003322BB" w:rsidRPr="003322BB">
        <w:rPr>
          <w:vertAlign w:val="subscript"/>
        </w:rPr>
        <w:t>2</w:t>
      </w:r>
      <w:r w:rsidR="003322BB">
        <w:t xml:space="preserve"> mark the minima in MSLP with first and second cyclone, respectively.</w:t>
      </w:r>
    </w:p>
    <w:p w14:paraId="29A5BE12" w14:textId="6338FC0F" w:rsidR="1AB51EAA" w:rsidRDefault="1AB51EAA" w:rsidP="00EC089F">
      <w:pPr>
        <w:pStyle w:val="Heading-Main"/>
      </w:pPr>
      <w:r>
        <w:t>4 Sea ice dynamics</w:t>
      </w:r>
    </w:p>
    <w:p w14:paraId="7AFECF33" w14:textId="5F322598" w:rsidR="1AB51EAA" w:rsidRDefault="1AB51EAA" w:rsidP="00C00961">
      <w:pPr>
        <w:pStyle w:val="Heading-Secondary"/>
      </w:pPr>
      <w:r w:rsidRPr="00F47B9C">
        <w:t>4.1 Atmosphere-ice interaction</w:t>
      </w:r>
    </w:p>
    <w:p w14:paraId="2D780D1D" w14:textId="41395D89" w:rsidR="00BB45E9" w:rsidRDefault="008A2A49" w:rsidP="008A2A49">
      <w:pPr>
        <w:pStyle w:val="Text"/>
      </w:pPr>
      <w:r w:rsidRPr="00F47B9C">
        <w:t>Sea ice motion at during the passage of the storm</w:t>
      </w:r>
      <w:r>
        <w:t>s</w:t>
      </w:r>
      <w:r w:rsidRPr="00F47B9C">
        <w:t xml:space="preserve"> is broadly coherent with</w:t>
      </w:r>
      <w:r w:rsidR="003322BB">
        <w:t xml:space="preserve"> the</w:t>
      </w:r>
      <w:r w:rsidRPr="00F47B9C">
        <w:t xml:space="preserve"> time-varying wind forcing. </w:t>
      </w:r>
      <w:r w:rsidR="00BB45E9">
        <w:t>The</w:t>
      </w:r>
      <w:r w:rsidR="00BB45E9" w:rsidRPr="00F47B9C">
        <w:t xml:space="preserve"> </w:t>
      </w:r>
      <w:r w:rsidR="00AC7560">
        <w:t xml:space="preserve">drift speed </w:t>
      </w:r>
      <w:r w:rsidR="00BB45E9" w:rsidRPr="00F47B9C">
        <w:t xml:space="preserve">ratio </w:t>
      </w:r>
      <w:r w:rsidR="00AC7560">
        <w:t>(</w:t>
      </w:r>
      <m:oMath>
        <m:r>
          <w:rPr>
            <w:rFonts w:ascii="Cambria Math" w:hAnsi="Cambria Math"/>
          </w:rPr>
          <m:t>α</m:t>
        </m:r>
      </m:oMath>
      <w:r w:rsidR="00AC7560">
        <w:t xml:space="preserve">, </w:t>
      </w:r>
      <w:r w:rsidR="00BB45E9" w:rsidRPr="00F47B9C">
        <w:t xml:space="preserve">the ratio between the </w:t>
      </w:r>
      <w:r w:rsidR="003322BB">
        <w:t xml:space="preserve">local </w:t>
      </w:r>
      <w:r w:rsidR="00BB45E9" w:rsidRPr="00F47B9C">
        <w:t>drift and wind speed</w:t>
      </w:r>
      <w:r w:rsidR="003322BB">
        <w:t>s</w:t>
      </w:r>
      <w:r w:rsidR="00BB45E9" w:rsidRPr="00F47B9C">
        <w:t xml:space="preserve">) and net turning angle </w:t>
      </w:r>
      <w:r w:rsidR="00AC7560">
        <w:t>(</w:t>
      </w:r>
      <m:oMath>
        <m:r>
          <w:rPr>
            <w:rFonts w:ascii="Cambria Math" w:hAnsi="Cambria Math"/>
          </w:rPr>
          <m:t>θ</m:t>
        </m:r>
      </m:oMath>
      <w:r w:rsidR="00AC7560">
        <w:t xml:space="preserve">, </w:t>
      </w:r>
      <w:r w:rsidR="00BB45E9" w:rsidRPr="00F47B9C">
        <w:t>the difference between the</w:t>
      </w:r>
      <w:r w:rsidR="003322BB">
        <w:t xml:space="preserve"> local</w:t>
      </w:r>
      <w:r w:rsidR="00BB45E9" w:rsidRPr="00F47B9C">
        <w:t xml:space="preserve"> wind and drift direction</w:t>
      </w:r>
      <w:r w:rsidR="003322BB">
        <w:t>s</w:t>
      </w:r>
      <w:r w:rsidR="00BB45E9" w:rsidRPr="00F47B9C">
        <w:t xml:space="preserve">) </w:t>
      </w:r>
      <w:proofErr w:type="gramStart"/>
      <w:r w:rsidR="00BB45E9" w:rsidRPr="00F47B9C">
        <w:t>vary</w:t>
      </w:r>
      <w:proofErr w:type="gramEnd"/>
      <w:r w:rsidR="00BB45E9" w:rsidRPr="00F47B9C">
        <w:t xml:space="preserve"> significantly over time</w:t>
      </w:r>
      <w:r w:rsidR="00BB45E9">
        <w:t xml:space="preserve"> (Figure 6, bottom panels e and f)</w:t>
      </w:r>
      <w:r w:rsidR="00BB45E9" w:rsidRPr="00F47B9C">
        <w:t xml:space="preserve">. These parameters are empirical measures of the relationship between the ice drift and the wind speed. In steady state free drift </w:t>
      </w:r>
      <m:oMath>
        <m:r>
          <w:rPr>
            <w:rFonts w:ascii="Cambria Math" w:hAnsi="Cambria Math"/>
          </w:rPr>
          <m:t>θ</m:t>
        </m:r>
      </m:oMath>
      <w:r w:rsidR="00BB45E9" w:rsidRPr="00F47B9C">
        <w:t xml:space="preserve"> </w:t>
      </w:r>
      <w:r w:rsidR="00BB45E9">
        <w:t xml:space="preserve">is </w:t>
      </w:r>
      <w:r w:rsidR="00BB45E9" w:rsidRPr="00F47B9C">
        <w:t>a function of the boundary layer structure and the ice surface roughness, and</w:t>
      </w:r>
      <w:r w:rsidR="00BB45E9">
        <w:t xml:space="preserve"> </w:t>
      </w:r>
      <m:oMath>
        <m:r>
          <w:rPr>
            <w:rFonts w:ascii="Cambria Math" w:hAnsi="Cambria Math"/>
          </w:rPr>
          <m:t>α</m:t>
        </m:r>
      </m:oMath>
      <w:r w:rsidR="00BB45E9">
        <w:t xml:space="preserve"> is a</w:t>
      </w:r>
      <w:r w:rsidR="00BB45E9" w:rsidRPr="00F47B9C">
        <w:t xml:space="preserve"> function of the air-ice and ice-ocean drag coefficients and the densities of each medium. For the period shown in Figure 6e-f, average values of </w:t>
      </w:r>
      <m:oMath>
        <m:r>
          <w:rPr>
            <w:rFonts w:ascii="Cambria Math" w:hAnsi="Cambria Math"/>
          </w:rPr>
          <m:t>α</m:t>
        </m:r>
      </m:oMath>
      <w:r w:rsidR="00BB45E9" w:rsidRPr="00F47B9C">
        <w:t xml:space="preserve"> and </w:t>
      </w:r>
      <m:oMath>
        <m:r>
          <w:rPr>
            <w:rFonts w:ascii="Cambria Math" w:hAnsi="Cambria Math"/>
          </w:rPr>
          <m:t>θ</m:t>
        </m:r>
      </m:oMath>
      <w:r w:rsidR="00BB45E9" w:rsidRPr="00F47B9C">
        <w:t xml:space="preserve"> are 0.021 and 35, respectively, consistent with previous studies </w:t>
      </w:r>
      <w:r w:rsidR="00BB45E9" w:rsidRPr="00F47B9C">
        <w:fldChar w:fldCharType="begin"/>
      </w:r>
      <w:r w:rsidR="00BB45E9">
        <w:instrText xml:space="preserve"> ADDIN ZOTERO_ITEM CSL_CITATION {"citationID":"A2fnPbxl","properties":{"formattedCitation":"(Lepp\\uc0\\u228{}ranta, 2007; Schweiger &amp; Zhang, 2015; Womack et al., 2022)","plainCitation":"(Leppäranta, 2007; Schweiger &amp; Zhang, 2015; Womack et al., 2022)","dontUpdate":true,"noteIndex":0},"citationItems":[{"id":7173,"uris":["http://zotero.org/users/6124969/items/BY8ABJGG"],"itemData":{"id":7173,"type":"book","collection-title":"Springer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BB45E9" w:rsidRPr="00F47B9C">
        <w:fldChar w:fldCharType="separate"/>
      </w:r>
      <w:r w:rsidR="00BB45E9" w:rsidRPr="00F47B9C">
        <w:t xml:space="preserve">(Leppäranta, 2007; Schweiger </w:t>
      </w:r>
      <w:r w:rsidR="00BB45E9">
        <w:t>and</w:t>
      </w:r>
      <w:r w:rsidR="00BB45E9" w:rsidRPr="00F47B9C">
        <w:t xml:space="preserve"> Zhang, 2015; Womack et al., 2022)</w:t>
      </w:r>
      <w:r w:rsidR="00BB45E9" w:rsidRPr="00F47B9C">
        <w:fldChar w:fldCharType="end"/>
      </w:r>
      <w:r w:rsidR="00BB45E9" w:rsidRPr="00F47B9C">
        <w:t xml:space="preserve">. </w:t>
      </w:r>
      <w:r w:rsidR="00BB45E9">
        <w:t>D</w:t>
      </w:r>
      <w:r w:rsidR="00BB45E9" w:rsidRPr="00F47B9C">
        <w:t xml:space="preserve">rift speed ratio </w:t>
      </w:r>
      <w:r w:rsidR="00BB45E9">
        <w:t xml:space="preserve">increases </w:t>
      </w:r>
      <w:r w:rsidR="00BB45E9" w:rsidRPr="00F47B9C">
        <w:t xml:space="preserve">after </w:t>
      </w:r>
      <w:r w:rsidR="00BB45E9">
        <w:t>1 February</w:t>
      </w:r>
      <w:r w:rsidR="00BB45E9" w:rsidRPr="00F47B9C">
        <w:t xml:space="preserve">, which can indicate that a larger fraction of atmospheric momentum is being translated into ice motion rather than adding to the internal ice stresses. </w:t>
      </w:r>
      <w:commentRangeStart w:id="15"/>
      <w:r w:rsidR="00BB45E9">
        <w:t xml:space="preserve">Increases </w:t>
      </w:r>
      <w:commentRangeEnd w:id="15"/>
      <w:r w:rsidR="003322BB">
        <w:rPr>
          <w:rStyle w:val="CommentReference"/>
          <w:rFonts w:asciiTheme="minorHAnsi" w:eastAsiaTheme="minorHAnsi" w:hAnsiTheme="minorHAnsi" w:cstheme="minorBidi"/>
        </w:rPr>
        <w:commentReference w:id="15"/>
      </w:r>
      <w:r w:rsidR="00BB45E9">
        <w:t xml:space="preserve">in </w:t>
      </w:r>
      <m:oMath>
        <m:r>
          <w:rPr>
            <w:rFonts w:ascii="Cambria Math" w:hAnsi="Cambria Math"/>
          </w:rPr>
          <m:t>α</m:t>
        </m:r>
      </m:oMath>
      <w:r w:rsidR="00BB45E9">
        <w:t xml:space="preserve"> following cyclone passage has been observed previously </w:t>
      </w:r>
      <w:r w:rsidR="00BB45E9">
        <w:fldChar w:fldCharType="begin"/>
      </w:r>
      <w:r w:rsidR="00AC7560">
        <w:instrText xml:space="preserve"> ADDIN ZOTERO_ITEM CSL_CITATION {"citationID":"epn4KUZx","properties":{"formattedCitation":"(Itkin et al., 2017)","plainCitation":"(Itkin et al., 2017)","dontUpdate":true,"noteIndex":0},"citationItems":[{"id":5893,"uris":["http://zotero.org/users/6124969/items/XJRC2AQL"],"itemData":{"id":5893,"type":"article-journal","abstract":"Arctic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schema":"https://github.com/citation-style-language/schema/raw/master/csl-citation.json"} </w:instrText>
      </w:r>
      <w:r w:rsidR="00BB45E9">
        <w:fldChar w:fldCharType="separate"/>
      </w:r>
      <w:r w:rsidR="00BB45E9">
        <w:rPr>
          <w:noProof/>
        </w:rPr>
        <w:t>(e.g., Itkin et al., 2017)</w:t>
      </w:r>
      <w:r w:rsidR="00BB45E9">
        <w:fldChar w:fldCharType="end"/>
      </w:r>
      <w:r w:rsidR="00BB45E9">
        <w:t>. The</w:t>
      </w:r>
      <w:r w:rsidR="00BB45E9" w:rsidRPr="00F47B9C">
        <w:t xml:space="preserve"> drift speed ratio following the second cyclone passage oscillates near the inertial frequency (~12 hours), suggesting the possibility of inertial oscillations following the storm. </w:t>
      </w:r>
    </w:p>
    <w:p w14:paraId="476E00B1" w14:textId="04A6060E" w:rsidR="008A2A49" w:rsidRDefault="00661BBD" w:rsidP="008A2A49">
      <w:pPr>
        <w:pStyle w:val="Text"/>
      </w:pPr>
      <w:r w:rsidRPr="00F47B9C">
        <w:t xml:space="preserve">Drift trajectories of the three L-sites and the CO (Figure 6a-d) generally illustrate the expected right hand turning rule </w:t>
      </w:r>
      <w:r w:rsidR="00BB45E9">
        <w:t>(</w:t>
      </w:r>
      <m:oMath>
        <m:r>
          <w:rPr>
            <w:rFonts w:ascii="Cambria Math" w:hAnsi="Cambria Math"/>
          </w:rPr>
          <m:t>θ&gt;0)</m:t>
        </m:r>
      </m:oMath>
      <w:r w:rsidR="00BB45E9">
        <w:t xml:space="preserve"> </w:t>
      </w:r>
      <w:r w:rsidRPr="00F47B9C">
        <w:t xml:space="preserve">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w:t>
      </w:r>
      <w:r w:rsidR="00E0268E">
        <w:t xml:space="preserve">At </w:t>
      </w:r>
      <w:r w:rsidRPr="00F47B9C">
        <w:t xml:space="preserve">all four sites, the ice drift arcs to the right and slows as the </w:t>
      </w:r>
      <w:r w:rsidR="005D1626">
        <w:t xml:space="preserve">29 </w:t>
      </w:r>
      <w:r w:rsidRPr="00F47B9C">
        <w:t xml:space="preserve">January cyclone moves away from the MOSAiC site. At the </w:t>
      </w:r>
      <w:r w:rsidR="00BB45E9">
        <w:t xml:space="preserve">pressure ridge between </w:t>
      </w:r>
      <w:r w:rsidR="00E16656">
        <w:t xml:space="preserve">cyclones </w:t>
      </w:r>
      <w:r w:rsidR="00BB45E9">
        <w:t>C</w:t>
      </w:r>
      <w:r w:rsidR="00BB45E9" w:rsidRPr="00BB45E9">
        <w:rPr>
          <w:vertAlign w:val="subscript"/>
        </w:rPr>
        <w:t>1</w:t>
      </w:r>
      <w:r w:rsidR="00BB45E9">
        <w:t xml:space="preserve"> and C</w:t>
      </w:r>
      <w:r w:rsidR="00BB45E9" w:rsidRPr="00BB45E9">
        <w:rPr>
          <w:vertAlign w:val="subscript"/>
        </w:rPr>
        <w:t>2</w:t>
      </w:r>
      <w:r w:rsidRPr="00F47B9C">
        <w:t>,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w:t>
      </w:r>
      <w:r w:rsidR="00BB45E9">
        <w:t xml:space="preserve"> SLP</w:t>
      </w:r>
      <w:r w:rsidR="00F75F39" w:rsidRPr="00F47B9C">
        <w:t xml:space="preserve"> decreases and </w:t>
      </w:r>
      <w:r w:rsidR="00BB45E9">
        <w:t>C</w:t>
      </w:r>
      <w:r w:rsidR="00BB45E9" w:rsidRPr="00BB45E9">
        <w:rPr>
          <w:vertAlign w:val="subscript"/>
        </w:rPr>
        <w:t>2</w:t>
      </w:r>
      <w:r w:rsidR="00F75F39" w:rsidRPr="00F47B9C">
        <w:t xml:space="preserve"> approaches the CO, the ice drifts northward </w:t>
      </w:r>
      <w:r w:rsidR="003322BB">
        <w:t xml:space="preserve">due to southerly winds </w:t>
      </w:r>
      <w:r w:rsidR="00F75F39" w:rsidRPr="00F47B9C">
        <w:t xml:space="preserve">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L2. </w:t>
      </w:r>
      <w:r w:rsidR="003322BB">
        <w:t>These times are all about 2 h prior to the passage of the cold front and the large change in wind direction</w:t>
      </w:r>
      <w:r w:rsidR="000E5DDC">
        <w:t xml:space="preserve">. </w:t>
      </w:r>
      <w:r w:rsidR="008A2A49">
        <w:t>Cusps</w:t>
      </w:r>
      <w:r w:rsidR="003135EE">
        <w:t xml:space="preserve"> in </w:t>
      </w:r>
      <w:r w:rsidR="008A2A49">
        <w:t xml:space="preserve">DN </w:t>
      </w:r>
      <w:r w:rsidR="003135EE">
        <w:t xml:space="preserve">buoy trajectories </w:t>
      </w:r>
      <w:r w:rsidR="00AC7560">
        <w:t>are</w:t>
      </w:r>
      <w:r w:rsidR="003135EE">
        <w:t xml:space="preserve"> identified by local minima in drift speed. Cusp timestamps display a west-east gradient spanning a 3-hour period consistent with ~25 km/h</w:t>
      </w:r>
      <w:r w:rsidR="000E5DDC">
        <w:t xml:space="preserve"> (~7 m/s)</w:t>
      </w:r>
      <w:r w:rsidR="003135EE">
        <w:t xml:space="preserve"> cyclone propagation speed (Figure 7b)</w:t>
      </w:r>
      <w:r w:rsidR="00BB45E9">
        <w:t>, with some deviations</w:t>
      </w:r>
      <w:r w:rsidR="003135EE">
        <w:t xml:space="preserve"> due to </w:t>
      </w:r>
      <w:r w:rsidR="000E5DDC">
        <w:t xml:space="preserve">propagating </w:t>
      </w:r>
      <w:r w:rsidR="003135EE">
        <w:t xml:space="preserve">internal ice stresses </w:t>
      </w:r>
      <w:r w:rsidR="000E5DDC">
        <w:t>from</w:t>
      </w:r>
      <w:r w:rsidR="003135EE">
        <w:t xml:space="preserve"> nonlocal forcing. </w:t>
      </w:r>
      <w:r w:rsidR="000E5DDC">
        <w:t xml:space="preserve">That is, it appears as if the 2 h difference in wind and ice drift direction changes and the deviations in the propagation of the ice drift reversals may be due to internal ice stresses caused by non-local wind forcing such as behind the cold front. </w:t>
      </w:r>
      <w:r w:rsidR="003135EE">
        <w:t xml:space="preserve">Further from the storm center, 48-hour drift trajectories show clockwise motion to the right of the storm (Figure 7c, d) and counter-clockwise motion to the left (Figure 7a), with the sharpness of the turn increasing toward the storm center. </w:t>
      </w:r>
    </w:p>
    <w:p w14:paraId="52437F32" w14:textId="4DE3F7D9" w:rsidR="003135EE" w:rsidRDefault="003135EE" w:rsidP="003135EE">
      <w:pPr>
        <w:pStyle w:val="Text"/>
      </w:pPr>
    </w:p>
    <w:p w14:paraId="48A3703C" w14:textId="0100349B" w:rsidR="00E36D5B" w:rsidRDefault="00294B5D" w:rsidP="1AB51EAA">
      <w:pPr>
        <w:pStyle w:val="Heading-Secondary"/>
      </w:pPr>
      <w:r>
        <w:rPr>
          <w:noProof/>
        </w:rPr>
        <w:lastRenderedPageBreak/>
        <w:drawing>
          <wp:inline distT="0" distB="0" distL="0" distR="0" wp14:anchorId="7FEEC75E" wp14:editId="75AF9C8D">
            <wp:extent cx="5943600" cy="7344410"/>
            <wp:effectExtent l="0" t="0" r="0" b="0"/>
            <wp:docPr id="172189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6593" name="Picture 1721896593"/>
                    <pic:cNvPicPr/>
                  </pic:nvPicPr>
                  <pic:blipFill>
                    <a:blip r:embed="rId22"/>
                    <a:stretch>
                      <a:fillRect/>
                    </a:stretch>
                  </pic:blipFill>
                  <pic:spPr>
                    <a:xfrm>
                      <a:off x="0" y="0"/>
                      <a:ext cx="5943600" cy="7344410"/>
                    </a:xfrm>
                    <a:prstGeom prst="rect">
                      <a:avLst/>
                    </a:prstGeom>
                  </pic:spPr>
                </pic:pic>
              </a:graphicData>
            </a:graphic>
          </wp:inline>
        </w:drawing>
      </w:r>
    </w:p>
    <w:p w14:paraId="5D18B912" w14:textId="498E9AB3"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w:t>
      </w:r>
      <w:r w:rsidR="00783591">
        <w:t>e</w:t>
      </w:r>
      <w:r w:rsidR="00C82BEA" w:rsidRPr="00F47B9C">
        <w:t xml:space="preserve">) Drift speed ratio (ice speed </w:t>
      </w:r>
      <w:r w:rsidR="00C82BEA" w:rsidRPr="00F47B9C">
        <w:lastRenderedPageBreak/>
        <w:t>divided by wind speed) and (</w:t>
      </w:r>
      <w:r w:rsidR="00783591">
        <w:t>f</w:t>
      </w:r>
      <w:r w:rsidR="00C82BEA" w:rsidRPr="00F47B9C">
        <w:t xml:space="preserve">) empirical turning angle (difference between wind direction and ice drift direction) </w:t>
      </w:r>
      <w:r w:rsidR="00783591">
        <w:t>derived from 10-min</w:t>
      </w:r>
      <w:r w:rsidR="000E5DDC">
        <w:t xml:space="preserve"> wind and ice drift</w:t>
      </w:r>
      <w:r w:rsidR="00783591">
        <w:t xml:space="preserve"> observations </w:t>
      </w:r>
      <w:r w:rsidR="00C82BEA" w:rsidRPr="00F47B9C">
        <w:t xml:space="preserve">at sites L1, L2, L3, and Met City. </w:t>
      </w:r>
    </w:p>
    <w:p w14:paraId="0BADEEF3" w14:textId="77777777" w:rsidR="003135EE" w:rsidRDefault="003135EE" w:rsidP="00E16656">
      <w:pPr>
        <w:pStyle w:val="Text"/>
        <w:ind w:firstLine="0"/>
        <w:rPr>
          <w:noProof/>
        </w:rPr>
      </w:pPr>
    </w:p>
    <w:p w14:paraId="23891EE7" w14:textId="48A35F93" w:rsidR="003135EE" w:rsidRDefault="00E16656" w:rsidP="00F47B9C">
      <w:pPr>
        <w:pStyle w:val="Text"/>
        <w:rPr>
          <w:noProof/>
        </w:rPr>
      </w:pPr>
      <w:r>
        <w:rPr>
          <w:noProof/>
        </w:rPr>
        <w:drawing>
          <wp:inline distT="0" distB="0" distL="0" distR="0" wp14:anchorId="3E965375" wp14:editId="6574A4A8">
            <wp:extent cx="5943600" cy="5264150"/>
            <wp:effectExtent l="0" t="0" r="0" b="6350"/>
            <wp:docPr id="1702302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2912" name="Picture 1702302912"/>
                    <pic:cNvPicPr/>
                  </pic:nvPicPr>
                  <pic:blipFill>
                    <a:blip r:embed="rId23"/>
                    <a:stretch>
                      <a:fillRect/>
                    </a:stretch>
                  </pic:blipFill>
                  <pic:spPr>
                    <a:xfrm>
                      <a:off x="0" y="0"/>
                      <a:ext cx="5943600" cy="5264150"/>
                    </a:xfrm>
                    <a:prstGeom prst="rect">
                      <a:avLst/>
                    </a:prstGeom>
                  </pic:spPr>
                </pic:pic>
              </a:graphicData>
            </a:graphic>
          </wp:inline>
        </w:drawing>
      </w:r>
    </w:p>
    <w:p w14:paraId="6D9554D5" w14:textId="3CB67764" w:rsidR="003135EE" w:rsidRDefault="003135EE" w:rsidP="003135EE">
      <w:pPr>
        <w:pStyle w:val="FigureorTableCaption"/>
        <w:spacing w:line="259" w:lineRule="auto"/>
      </w:pPr>
      <w:r w:rsidRPr="1AB51EAA">
        <w:rPr>
          <w:b/>
          <w:bCs/>
        </w:rPr>
        <w:t xml:space="preserve">Figure </w:t>
      </w:r>
      <w:r>
        <w:rPr>
          <w:b/>
          <w:bCs/>
        </w:rPr>
        <w:t>7</w:t>
      </w:r>
      <w:r>
        <w:t xml:space="preserve">. Buoy trajectories from 31 January 00:00 UTC to 2 February 00:00 UTC. Small squares indicate the beginning of the time series. Black lines show the 30-min resolution drift tracks, and black circles show the position every 6 hours. Distance from the CO is indicated with the axis units and radii at 50 km, 100 km, and </w:t>
      </w:r>
      <w:r w:rsidR="000E5DDC">
        <w:t>350</w:t>
      </w:r>
      <w:r>
        <w:t xml:space="preserve"> km. In panel b, the time of the drift speed minimum relative to 1 February 00:00 UTC is indicated with color. Trajectories of a subset of DN buoys are shown for clarity. L-sites are marked with large squares, while the CO is marked by a star. In panels a and b, the position of the sea level pressure low from the ERA5 reanalysis is marked at hourly intervals with triangles.</w:t>
      </w:r>
    </w:p>
    <w:p w14:paraId="6A287D1F" w14:textId="77777777" w:rsidR="003135EE" w:rsidRDefault="003135EE"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52C7A3E1">
            <wp:extent cx="6171169" cy="3417878"/>
            <wp:effectExtent l="0" t="0" r="1270" b="0"/>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171169" cy="3417878"/>
                    </a:xfrm>
                    <a:prstGeom prst="rect">
                      <a:avLst/>
                    </a:prstGeom>
                  </pic:spPr>
                </pic:pic>
              </a:graphicData>
            </a:graphic>
          </wp:inline>
        </w:drawing>
      </w:r>
    </w:p>
    <w:p w14:paraId="18F55ED4" w14:textId="0E9D8EB1" w:rsidR="00002B9D" w:rsidRDefault="00002B9D" w:rsidP="00002B9D">
      <w:pPr>
        <w:pStyle w:val="FigureorTableCaption"/>
        <w:spacing w:line="259" w:lineRule="auto"/>
      </w:pPr>
      <w:r w:rsidRPr="1AB51EAA">
        <w:rPr>
          <w:b/>
          <w:bCs/>
        </w:rPr>
        <w:t xml:space="preserve">Figure </w:t>
      </w:r>
      <w:r w:rsidR="000150B9">
        <w:rPr>
          <w:b/>
          <w:bCs/>
        </w:rPr>
        <w:t>8</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w:t>
      </w:r>
      <w:r w:rsidR="001C3A39">
        <w:t xml:space="preserve">, </w:t>
      </w:r>
      <w:r w:rsidRPr="002E78F3">
        <w:t>near-surface (10 m) wind fields (</w:t>
      </w:r>
      <w:r>
        <w:t xml:space="preserve">blue </w:t>
      </w:r>
      <w:r w:rsidRPr="002E78F3">
        <w:t>arrows)</w:t>
      </w:r>
      <w:r w:rsidR="001C3A39">
        <w:t xml:space="preserve">, and </w:t>
      </w:r>
      <w:r w:rsidR="005C7780">
        <w:t xml:space="preserve">16 and 20 m/s </w:t>
      </w:r>
      <w:proofErr w:type="spellStart"/>
      <w:r w:rsidR="005C7780">
        <w:t>isotachs</w:t>
      </w:r>
      <w:proofErr w:type="spellEnd"/>
      <w:r w:rsidR="005C7780">
        <w:t xml:space="preserve"> of the 950 </w:t>
      </w:r>
      <w:proofErr w:type="spellStart"/>
      <w:r w:rsidR="005C7780">
        <w:t>hPa</w:t>
      </w:r>
      <w:proofErr w:type="spellEnd"/>
      <w:r w:rsidR="005C7780">
        <w:t xml:space="preserve"> winds (green contours)</w:t>
      </w:r>
      <w:r w:rsidRPr="002E78F3">
        <w:t xml:space="preserve"> at times corresponding to vertical lines in the velocity time series to the</w:t>
      </w:r>
      <w:r>
        <w:t xml:space="preserve"> </w:t>
      </w:r>
      <w:r w:rsidRPr="002E78F3">
        <w:t>left</w:t>
      </w:r>
      <w:r w:rsidR="00B52E5A">
        <w:t>.</w:t>
      </w:r>
      <w:r>
        <w:t xml:space="preserve"> </w:t>
      </w:r>
      <w:r w:rsidR="00EC3D92">
        <w:t>The position of the SLP minimum is marked with “L”. The cold front is marked in blue and the warm front marked in re</w:t>
      </w:r>
      <w:r w:rsidR="000E5DDC">
        <w:t>d.</w:t>
      </w:r>
      <w:r w:rsidR="00EC3D92">
        <w:t xml:space="preserve"> </w:t>
      </w:r>
      <w:r w:rsidR="000E5DDC">
        <w:t>S</w:t>
      </w:r>
      <w:r w:rsidR="00EC3D92">
        <w:t>olid fronts are surface level and dashed are elevated.</w:t>
      </w:r>
    </w:p>
    <w:p w14:paraId="743E1DD7" w14:textId="090F1A73" w:rsidR="00783591" w:rsidRDefault="0084775F" w:rsidP="00BB45E9">
      <w:pPr>
        <w:pStyle w:val="Text"/>
        <w:rPr>
          <w:noProof/>
        </w:rPr>
      </w:pPr>
      <w:r w:rsidRPr="0084775F">
        <w:rPr>
          <w:noProof/>
        </w:rPr>
        <w:t>The clearest sign of the storm</w:t>
      </w:r>
      <w:r w:rsidR="004E75CF">
        <w:rPr>
          <w:noProof/>
        </w:rPr>
        <w:t>’s</w:t>
      </w:r>
      <w:r w:rsidRPr="0084775F">
        <w:rPr>
          <w:noProof/>
        </w:rPr>
        <w:t xml:space="preserve"> impact on the ice velocity is through the effect of the LLJ as it develops and moves across the MOSAiC array.</w:t>
      </w:r>
      <w:r w:rsidR="00BB45E9" w:rsidRPr="00BB45E9">
        <w:rPr>
          <w:noProof/>
        </w:rPr>
        <w:t xml:space="preserve"> </w:t>
      </w:r>
      <w:r w:rsidR="00BB45E9">
        <w:rPr>
          <w:noProof/>
        </w:rPr>
        <w:t xml:space="preserve">High ice drift speeds indicate efficient downward mixing of momentum through the </w:t>
      </w:r>
      <w:r w:rsidR="000E5DDC">
        <w:rPr>
          <w:noProof/>
        </w:rPr>
        <w:t>atmospheric boundary</w:t>
      </w:r>
      <w:r w:rsidR="00BB45E9">
        <w:rPr>
          <w:noProof/>
        </w:rPr>
        <w:t xml:space="preserve"> layer. Since buoy velocities were not assimilated in ERA5, coincident ice velocity and 950 hPa wind speed maxima (Figure 8d-g)  serve as an independent confirmation that the location of the LLJ in ERA5 is approximately correct.</w:t>
      </w:r>
      <w:r w:rsidR="00E16656">
        <w:rPr>
          <w:noProof/>
        </w:rPr>
        <w:t xml:space="preserve"> During the second cyclone,</w:t>
      </w:r>
      <w:r w:rsidR="00783591">
        <w:rPr>
          <w:noProof/>
        </w:rPr>
        <w:t xml:space="preserve"> </w:t>
      </w:r>
      <w:r w:rsidR="00E16656">
        <w:rPr>
          <w:noProof/>
        </w:rPr>
        <w:t>t</w:t>
      </w:r>
      <w:r w:rsidR="008A2A49">
        <w:rPr>
          <w:noProof/>
        </w:rPr>
        <w:t xml:space="preserve">he cold sector LLJ </w:t>
      </w:r>
      <w:r w:rsidR="000E5DDC">
        <w:rPr>
          <w:noProof/>
        </w:rPr>
        <w:t xml:space="preserve">core </w:t>
      </w:r>
      <w:r w:rsidR="008A2A49">
        <w:rPr>
          <w:noProof/>
        </w:rPr>
        <w:t>first passes over the left buoy group</w:t>
      </w:r>
      <w:r w:rsidR="000E5DDC">
        <w:rPr>
          <w:noProof/>
        </w:rPr>
        <w:t xml:space="preserve"> (Figure 8e)</w:t>
      </w:r>
      <w:r w:rsidR="008A2A49">
        <w:rPr>
          <w:noProof/>
        </w:rPr>
        <w:t xml:space="preserve">, where drift speeds reach </w:t>
      </w:r>
      <w:r w:rsidR="00783591" w:rsidRPr="0084775F">
        <w:rPr>
          <w:noProof/>
        </w:rPr>
        <w:t xml:space="preserve">an average speed of 37 cm/s between </w:t>
      </w:r>
      <w:r w:rsidR="00783591">
        <w:rPr>
          <w:noProof/>
        </w:rPr>
        <w:t>0</w:t>
      </w:r>
      <w:r w:rsidR="00783591" w:rsidRPr="0084775F">
        <w:rPr>
          <w:noProof/>
        </w:rPr>
        <w:t>1</w:t>
      </w:r>
      <w:r w:rsidR="0034188E">
        <w:rPr>
          <w:noProof/>
        </w:rPr>
        <w:t>:00</w:t>
      </w:r>
      <w:r w:rsidR="00783591" w:rsidRPr="0084775F">
        <w:rPr>
          <w:noProof/>
        </w:rPr>
        <w:t xml:space="preserve"> and </w:t>
      </w:r>
      <w:r w:rsidR="00783591">
        <w:rPr>
          <w:noProof/>
        </w:rPr>
        <w:t>0</w:t>
      </w:r>
      <w:r w:rsidR="00783591" w:rsidRPr="0084775F">
        <w:rPr>
          <w:noProof/>
        </w:rPr>
        <w:t>2</w:t>
      </w:r>
      <w:r w:rsidR="0034188E">
        <w:rPr>
          <w:noProof/>
        </w:rPr>
        <w:t>:00</w:t>
      </w:r>
      <w:r w:rsidR="00783591" w:rsidRPr="0084775F">
        <w:rPr>
          <w:noProof/>
        </w:rPr>
        <w:t xml:space="preserve"> UTC on</w:t>
      </w:r>
      <w:r w:rsidR="00783591">
        <w:rPr>
          <w:noProof/>
        </w:rPr>
        <w:t xml:space="preserve"> 1 February</w:t>
      </w:r>
      <w:r w:rsidR="000E5DDC">
        <w:rPr>
          <w:noProof/>
        </w:rPr>
        <w:t xml:space="preserve"> (Figure 8c) under the LLJ core of ~21 m/s.</w:t>
      </w:r>
      <w:r w:rsidR="00783591">
        <w:rPr>
          <w:noProof/>
        </w:rPr>
        <w:t xml:space="preserve"> </w:t>
      </w:r>
      <w:r w:rsidR="008A2A49">
        <w:rPr>
          <w:noProof/>
        </w:rPr>
        <w:t>The DN buoys come nearly to a full stop before reversing direction and being accelerated by the cold sector LLJ</w:t>
      </w:r>
      <w:r w:rsidR="000E5DDC">
        <w:rPr>
          <w:noProof/>
        </w:rPr>
        <w:t xml:space="preserve"> (Figure 8c).</w:t>
      </w:r>
      <w:r w:rsidR="008A2A49">
        <w:rPr>
          <w:noProof/>
        </w:rPr>
        <w:t xml:space="preserve"> </w:t>
      </w:r>
      <w:r w:rsidR="000E5DDC">
        <w:rPr>
          <w:noProof/>
        </w:rPr>
        <w:t>T</w:t>
      </w:r>
      <w:r w:rsidR="008A2A49">
        <w:rPr>
          <w:noProof/>
        </w:rPr>
        <w:t>here is a larger spread in velocity between the DN buoys during this time</w:t>
      </w:r>
      <w:r w:rsidR="0034188E">
        <w:rPr>
          <w:noProof/>
        </w:rPr>
        <w:t>, implying deformation</w:t>
      </w:r>
      <w:r w:rsidR="008A2A49">
        <w:rPr>
          <w:noProof/>
        </w:rPr>
        <w:t xml:space="preserve">. </w:t>
      </w:r>
      <w:r w:rsidR="000D2FD3" w:rsidRPr="00F47B9C">
        <w:rPr>
          <w:noProof/>
        </w:rPr>
        <w:t xml:space="preserve">Maximum speeds of 42-49 cm/s </w:t>
      </w:r>
      <w:r w:rsidR="000D2FD3">
        <w:rPr>
          <w:noProof/>
        </w:rPr>
        <w:t>occur</w:t>
      </w:r>
      <w:r w:rsidR="000D2FD3" w:rsidRPr="00F47B9C">
        <w:rPr>
          <w:noProof/>
        </w:rPr>
        <w:t xml:space="preserve"> between </w:t>
      </w:r>
      <w:r w:rsidR="000D2FD3">
        <w:rPr>
          <w:noProof/>
        </w:rPr>
        <w:t>0</w:t>
      </w:r>
      <w:r w:rsidR="000D2FD3" w:rsidRPr="00F47B9C">
        <w:rPr>
          <w:noProof/>
        </w:rPr>
        <w:t>5</w:t>
      </w:r>
      <w:r w:rsidR="000D2FD3">
        <w:rPr>
          <w:noProof/>
        </w:rPr>
        <w:t>:00</w:t>
      </w:r>
      <w:r w:rsidR="000D2FD3" w:rsidRPr="00F47B9C">
        <w:rPr>
          <w:noProof/>
        </w:rPr>
        <w:t xml:space="preserve"> and </w:t>
      </w:r>
      <w:r w:rsidR="000D2FD3">
        <w:rPr>
          <w:noProof/>
        </w:rPr>
        <w:t>0</w:t>
      </w:r>
      <w:r w:rsidR="000D2FD3" w:rsidRPr="00F47B9C">
        <w:rPr>
          <w:noProof/>
        </w:rPr>
        <w:t>8</w:t>
      </w:r>
      <w:r w:rsidR="000D2FD3">
        <w:rPr>
          <w:noProof/>
        </w:rPr>
        <w:t>:00</w:t>
      </w:r>
      <w:r w:rsidR="000D2FD3" w:rsidRPr="00F47B9C">
        <w:rPr>
          <w:noProof/>
        </w:rPr>
        <w:t xml:space="preserve"> UTC on </w:t>
      </w:r>
      <w:r w:rsidR="000D2FD3">
        <w:rPr>
          <w:noProof/>
        </w:rPr>
        <w:t>1 February</w:t>
      </w:r>
      <w:r w:rsidR="000E5DDC">
        <w:rPr>
          <w:noProof/>
        </w:rPr>
        <w:t xml:space="preserve"> (Figure 8c)</w:t>
      </w:r>
      <w:r w:rsidR="000D2FD3">
        <w:rPr>
          <w:noProof/>
        </w:rPr>
        <w:t xml:space="preserve"> as the LLJ </w:t>
      </w:r>
      <w:r w:rsidR="000E5DDC">
        <w:rPr>
          <w:noProof/>
        </w:rPr>
        <w:t xml:space="preserve">core </w:t>
      </w:r>
      <w:r w:rsidR="000D2FD3">
        <w:rPr>
          <w:noProof/>
        </w:rPr>
        <w:t>passes overhead</w:t>
      </w:r>
      <w:r w:rsidR="000E5DDC">
        <w:rPr>
          <w:noProof/>
        </w:rPr>
        <w:t xml:space="preserve"> (Figure 8f)</w:t>
      </w:r>
      <w:r w:rsidR="000D2FD3">
        <w:rPr>
          <w:noProof/>
        </w:rPr>
        <w:t xml:space="preserve">. </w:t>
      </w:r>
      <w:r w:rsidR="00783591">
        <w:rPr>
          <w:noProof/>
        </w:rPr>
        <w:t xml:space="preserve">The DN buoys and the right group reach their maximum speeds at approximately the same time (Figure </w:t>
      </w:r>
      <w:r w:rsidR="000150B9">
        <w:rPr>
          <w:noProof/>
        </w:rPr>
        <w:t>8</w:t>
      </w:r>
      <w:r w:rsidR="00783591">
        <w:rPr>
          <w:noProof/>
        </w:rPr>
        <w:t xml:space="preserve">c, f) yet due to the </w:t>
      </w:r>
      <w:r w:rsidR="000E5DDC">
        <w:rPr>
          <w:noProof/>
        </w:rPr>
        <w:t>wind curvature within the LLJ core</w:t>
      </w:r>
      <w:r w:rsidR="00E16656">
        <w:rPr>
          <w:noProof/>
        </w:rPr>
        <w:t xml:space="preserve">, </w:t>
      </w:r>
      <w:r w:rsidR="00783591">
        <w:rPr>
          <w:noProof/>
        </w:rPr>
        <w:t>the direction of</w:t>
      </w:r>
      <w:r w:rsidR="000E5DDC">
        <w:rPr>
          <w:noProof/>
        </w:rPr>
        <w:t xml:space="preserve"> ice</w:t>
      </w:r>
      <w:r w:rsidR="00783591">
        <w:rPr>
          <w:noProof/>
        </w:rPr>
        <w:t xml:space="preserve"> motion is different. </w:t>
      </w:r>
    </w:p>
    <w:p w14:paraId="6C340992" w14:textId="77777777" w:rsidR="00002B9D" w:rsidRDefault="00002B9D" w:rsidP="00002B9D">
      <w:pPr>
        <w:pStyle w:val="Heading-Secondary"/>
      </w:pPr>
      <w:r w:rsidRPr="00F47B9C">
        <w:lastRenderedPageBreak/>
        <w:t>4.</w:t>
      </w:r>
      <w:r>
        <w:t>2</w:t>
      </w:r>
      <w:r w:rsidRPr="00F47B9C">
        <w:t xml:space="preserve"> </w:t>
      </w:r>
      <w:r>
        <w:t>Sea ice deformation</w:t>
      </w:r>
    </w:p>
    <w:p w14:paraId="2014019F" w14:textId="6285CE01" w:rsidR="00BE7CAA" w:rsidRDefault="0034188E" w:rsidP="00BE7CAA">
      <w:pPr>
        <w:pStyle w:val="Text"/>
      </w:pPr>
      <w:r>
        <w:t xml:space="preserve">Differential buoy motion </w:t>
      </w:r>
      <w:r w:rsidR="00E0268E">
        <w:t>across the buoy array</w:t>
      </w:r>
      <w:r>
        <w:t xml:space="preserve"> implies deformation.</w:t>
      </w:r>
      <w:r w:rsidR="00002B9D">
        <w:t xml:space="preserve"> We measure this deformation by monitoring the changes in polygons formed by subsets of the buoy </w:t>
      </w:r>
      <w:r w:rsidR="003775BE">
        <w:t xml:space="preserve">array (Figures 9, 10) </w:t>
      </w:r>
      <w:r w:rsidR="009923B2">
        <w:t xml:space="preserve">and </w:t>
      </w:r>
      <w:r w:rsidR="003775BE">
        <w:t>through examination of ice radar imagery (Figure 11)</w:t>
      </w:r>
      <w:r w:rsidR="00002B9D">
        <w:t xml:space="preserve">. </w:t>
      </w:r>
      <w:r w:rsidR="00E0268E">
        <w:t xml:space="preserve">At moderate-to-large scales (purple, yellow, and black lines </w:t>
      </w:r>
      <w:r w:rsidR="0076059D">
        <w:t xml:space="preserve">and polygons </w:t>
      </w:r>
      <w:r w:rsidR="00E0268E">
        <w:t>in Figure 9), the largest signals in strain rates can be understood as responses to the cyclone-scale wind gradients and the positions of the LLJs. As a band of high wind speeds is advected over the ice, the ice experiences changes in vorticity, divergence, and shear strain rate</w:t>
      </w:r>
      <w:r w:rsidR="00BE7CAA">
        <w:t xml:space="preserve"> </w:t>
      </w:r>
      <w:r w:rsidR="00BE7CAA">
        <w:fldChar w:fldCharType="begin"/>
      </w:r>
      <w:r w:rsidR="00BE7CAA">
        <w:instrText xml:space="preserve"> ADDIN ZOTERO_ITEM CSL_CITATION {"citationID":"WgnEakMJ","properties":{"formattedCitation":"(Haller et al., 2014; Lindsay, 2002)","plainCitation":"(Haller et al., 2014; Lindsay, 2002)","noteIndex":0},"citationItems":[{"id":7926,"uris":["http://zotero.org/users/6124969/items/3LAAER2J"],"itemData":{"id":7926,"type":"article-journal","abstract":"During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00BE7CAA">
        <w:fldChar w:fldCharType="separate"/>
      </w:r>
      <w:r w:rsidR="00BE7CAA">
        <w:rPr>
          <w:noProof/>
        </w:rPr>
        <w:t>(Haller et al., 2014; Lindsay, 2002)</w:t>
      </w:r>
      <w:r w:rsidR="00BE7CAA">
        <w:fldChar w:fldCharType="end"/>
      </w:r>
      <w:r w:rsidR="00E0268E">
        <w:t xml:space="preserve">. For the LLJ behind the storm, the vorticity pattern is first cyclonic, accompanied by gradually increasing divergence (opening), then as the wind speed slows, the sense of rotation reverses, and the ice closes. </w:t>
      </w:r>
      <w:r w:rsidR="0076059D">
        <w:t xml:space="preserve">This is seen on 1 February both for the purple (00 to 08 UTC) and black (04-11 UTC) polygons, but at slightly different times. </w:t>
      </w:r>
      <w:r w:rsidR="00E0268E">
        <w:t>Significant variability exists in the strain rates, particularly maximum shear strain rate, likely due to the complex interaction of the geometry of ice fractures and the varying wind forcing.</w:t>
      </w:r>
      <w:r w:rsidR="00BE7CAA">
        <w:t xml:space="preserve"> T</w:t>
      </w:r>
      <w:r w:rsidR="00BE7CAA" w:rsidRPr="00C00961">
        <w:t>he vorticity signal is broadly coherent</w:t>
      </w:r>
      <w:r w:rsidR="00BE7CAA">
        <w:t xml:space="preserve"> (Figures 9c, 10c)</w:t>
      </w:r>
      <w:r w:rsidR="00BE7CAA" w:rsidRPr="00C00961">
        <w:t xml:space="preserve">, with a clear peak in positive vorticity at </w:t>
      </w:r>
      <w:r w:rsidR="00BE7CAA">
        <w:t>2-3</w:t>
      </w:r>
      <w:r w:rsidR="00BE7CAA" w:rsidRPr="00C00961">
        <w:t xml:space="preserve"> UTC on</w:t>
      </w:r>
      <w:r w:rsidR="00BE7CAA">
        <w:t xml:space="preserve"> 1</w:t>
      </w:r>
      <w:r w:rsidR="00BE7CAA" w:rsidRPr="00C00961">
        <w:t xml:space="preserve"> </w:t>
      </w:r>
      <w:r w:rsidR="00BE7CAA">
        <w:t xml:space="preserve">February </w:t>
      </w:r>
      <w:r w:rsidR="00BE7CAA" w:rsidRPr="00C00961">
        <w:t>and a trough of strongly negative vorticity between 9-11 UTC on</w:t>
      </w:r>
      <w:r w:rsidR="00BE7CAA">
        <w:t xml:space="preserve"> 1</w:t>
      </w:r>
      <w:r w:rsidR="00BE7CAA" w:rsidRPr="00C00961">
        <w:t xml:space="preserve"> </w:t>
      </w:r>
      <w:r w:rsidR="00BE7CAA">
        <w:t>February</w:t>
      </w:r>
      <w:r w:rsidR="0076059D">
        <w:t xml:space="preserve"> in all except the purple buoy group, which has the same positive/negative vorticity couplet except 6-8 h earlier. The cold-sector trajectory and different timing of the position of this buoy group relative to the LLJ core seen in Figure 9d-g likely explain this time difference</w:t>
      </w:r>
      <w:r w:rsidR="00BE7CAA" w:rsidRPr="00C00961">
        <w:t>. This coherent positive ice-vorticity signal should be expected from the presence of the narrow axisymmetric atmospheric LLJ</w:t>
      </w:r>
      <w:r w:rsidR="0076059D">
        <w:t xml:space="preserve"> annulus</w:t>
      </w:r>
      <w:r w:rsidR="00BE7CAA" w:rsidRPr="00C00961">
        <w:t xml:space="preserve"> surrounding the cyclone. The positive vorticity signal as the storm approaches is damped because the LLJs developing in the warm and cold sectors of the storm had not yet joined</w:t>
      </w:r>
      <w:r w:rsidR="00E16656">
        <w:t>,</w:t>
      </w:r>
      <w:r w:rsidR="0076059D">
        <w:t xml:space="preserve"> and</w:t>
      </w:r>
      <w:r w:rsidR="00BE7CAA" w:rsidRPr="00C00961">
        <w:t xml:space="preserve"> the winds ahead of the low center were weaker than the winds behind it (</w:t>
      </w:r>
      <w:r w:rsidR="00BE7CAA">
        <w:t>cf.</w:t>
      </w:r>
      <w:r w:rsidR="00BE7CAA" w:rsidRPr="00C00961">
        <w:t xml:space="preserve"> Fig</w:t>
      </w:r>
      <w:r w:rsidR="00BE7CAA">
        <w:t>ure</w:t>
      </w:r>
      <w:r w:rsidR="00BE7CAA" w:rsidRPr="00C00961">
        <w:t xml:space="preserve"> 3).</w:t>
      </w:r>
    </w:p>
    <w:p w14:paraId="7368BE8C" w14:textId="3A8EF04D" w:rsidR="00E0268E" w:rsidRDefault="00E0268E" w:rsidP="000D2FD3">
      <w:pPr>
        <w:pStyle w:val="Text"/>
      </w:pPr>
    </w:p>
    <w:p w14:paraId="23600859" w14:textId="1462F693" w:rsidR="00002B9D" w:rsidRDefault="00002B9D" w:rsidP="00002B9D">
      <w:pPr>
        <w:pStyle w:val="Text"/>
      </w:pPr>
    </w:p>
    <w:p w14:paraId="7FB5E972" w14:textId="7BD22DA6" w:rsidR="00002B9D" w:rsidRPr="001D307B" w:rsidRDefault="003775BE" w:rsidP="00002B9D">
      <w:pPr>
        <w:pStyle w:val="FigureorTableCaption"/>
        <w:spacing w:line="259" w:lineRule="auto"/>
      </w:pPr>
      <w:r>
        <w:rPr>
          <w:noProof/>
        </w:rPr>
        <w:lastRenderedPageBreak/>
        <w:drawing>
          <wp:inline distT="0" distB="0" distL="0" distR="0" wp14:anchorId="492E31DD" wp14:editId="78AB1078">
            <wp:extent cx="5943600" cy="3351530"/>
            <wp:effectExtent l="0" t="0" r="0" b="1270"/>
            <wp:docPr id="23490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2800" name="Picture 234902800"/>
                    <pic:cNvPicPr/>
                  </pic:nvPicPr>
                  <pic:blipFill>
                    <a:blip r:embed="rId25"/>
                    <a:stretch>
                      <a:fillRect/>
                    </a:stretch>
                  </pic:blipFill>
                  <pic:spPr>
                    <a:xfrm>
                      <a:off x="0" y="0"/>
                      <a:ext cx="5943600" cy="3351530"/>
                    </a:xfrm>
                    <a:prstGeom prst="rect">
                      <a:avLst/>
                    </a:prstGeom>
                  </pic:spPr>
                </pic:pic>
              </a:graphicData>
            </a:graphic>
          </wp:inline>
        </w:drawing>
      </w:r>
    </w:p>
    <w:p w14:paraId="4B755D71" w14:textId="618951AC" w:rsidR="00E00E17" w:rsidRDefault="003775BE" w:rsidP="1AB51EAA">
      <w:pPr>
        <w:pStyle w:val="FigureorTableCaption"/>
        <w:spacing w:line="259" w:lineRule="auto"/>
      </w:pPr>
      <w:r w:rsidRPr="1AB51EAA">
        <w:rPr>
          <w:b/>
          <w:bCs/>
        </w:rPr>
        <w:t xml:space="preserve">Figure </w:t>
      </w:r>
      <w:r>
        <w:rPr>
          <w:b/>
          <w:bCs/>
        </w:rPr>
        <w:t>9</w:t>
      </w:r>
      <w:r>
        <w:t xml:space="preserve">. </w:t>
      </w:r>
      <w:r w:rsidR="0076059D">
        <w:t xml:space="preserve">Time series of ice deformation </w:t>
      </w:r>
      <w:r>
        <w:t xml:space="preserve">components (a-c) and </w:t>
      </w:r>
      <w:r w:rsidR="0076059D">
        <w:t xml:space="preserve">fields of 10-m winds, MSLP isobars, and 950 </w:t>
      </w:r>
      <w:proofErr w:type="spellStart"/>
      <w:r w:rsidR="0076059D">
        <w:t>hPa</w:t>
      </w:r>
      <w:proofErr w:type="spellEnd"/>
      <w:r w:rsidR="0076059D">
        <w:t xml:space="preserve"> </w:t>
      </w:r>
      <w:proofErr w:type="spellStart"/>
      <w:r w:rsidR="0076059D">
        <w:t>isotachs</w:t>
      </w:r>
      <w:proofErr w:type="spellEnd"/>
      <w:r>
        <w:t xml:space="preserve"> (d-g) of the Distributed Network and Extended DN for the February 1 cyclone. Polygons used for the deformation calculations are shown in panels d-g. Polygons were selected manually. </w:t>
      </w:r>
      <w:r w:rsidR="002214E2">
        <w:t xml:space="preserve">Length scales are 57 km, 40 km, and 66 km for the DN Full, </w:t>
      </w:r>
      <w:r w:rsidR="00BE5149">
        <w:t>L</w:t>
      </w:r>
      <w:r w:rsidR="002214E2">
        <w:t>eft</w:t>
      </w:r>
      <w:r w:rsidR="00BE5149">
        <w:t xml:space="preserve"> (purple)</w:t>
      </w:r>
      <w:r w:rsidR="002214E2">
        <w:t xml:space="preserve">, and </w:t>
      </w:r>
      <w:r w:rsidR="00BE5149">
        <w:t>R</w:t>
      </w:r>
      <w:r w:rsidR="002214E2">
        <w:t>ight</w:t>
      </w:r>
      <w:r w:rsidR="00BE5149">
        <w:t xml:space="preserve"> (yellow)</w:t>
      </w:r>
      <w:r w:rsidR="002214E2">
        <w:t xml:space="preserve"> arrays, respectively</w:t>
      </w:r>
      <w:r w:rsidR="00BE5149">
        <w:t>, and 18 km for the L-site array (blue)</w:t>
      </w:r>
      <w:r w:rsidR="002214E2">
        <w:t>.</w:t>
      </w:r>
    </w:p>
    <w:p w14:paraId="7E737D95" w14:textId="5C220101" w:rsidR="00BE7CAA" w:rsidRPr="00146467" w:rsidRDefault="000D2FD3" w:rsidP="00146467">
      <w:pPr>
        <w:pStyle w:val="Text"/>
        <w:rPr>
          <w:bCs/>
          <w:noProof/>
          <w:kern w:val="28"/>
        </w:rPr>
      </w:pPr>
      <w:r>
        <w:t>Within the DN, the small-scale polygons generally follow the pattern of the DN</w:t>
      </w:r>
      <w:r w:rsidR="0076059D">
        <w:t xml:space="preserve"> Full</w:t>
      </w:r>
      <w:r>
        <w:t xml:space="preserve">, with initial positive divergence as the LLJ </w:t>
      </w:r>
      <w:r w:rsidR="0076059D">
        <w:t>core approaches the polygon</w:t>
      </w:r>
      <w:r>
        <w:t xml:space="preserve">. The importance of local structure of fracture networks for floe-floe interactions is demonstrated in the broad range of divergence values, and in the outlying tendency of the L-site triangle. </w:t>
      </w:r>
      <w:r w:rsidRPr="00093E37">
        <w:t>Considering the wind field shown in Fig</w:t>
      </w:r>
      <w:r>
        <w:t xml:space="preserve">ure 9d-g and 10d-g,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t xml:space="preserve"> (~2-10 km)</w:t>
      </w:r>
      <w:r w:rsidRPr="00093E37">
        <w:t xml:space="preserve"> and “aggregate” </w:t>
      </w:r>
      <w:r>
        <w:t xml:space="preserve">(10-75 km) </w:t>
      </w:r>
      <w:r w:rsidRPr="00093E37">
        <w:t xml:space="preserve">motions in the hierarchy proposed by </w:t>
      </w:r>
      <w:r>
        <w:fldChar w:fldCharType="begin"/>
      </w:r>
      <w:r>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and Overland (2003)</w:t>
      </w:r>
      <w:r>
        <w:fldChar w:fldCharType="end"/>
      </w:r>
      <w:r>
        <w:t>.</w:t>
      </w:r>
      <w:r w:rsidR="00BE7CAA">
        <w:t xml:space="preserve"> </w:t>
      </w:r>
      <w:r w:rsidR="00BE7CAA" w:rsidRPr="00093E37">
        <w:t xml:space="preserve">The buoy velocity anomalies show that a region of at least </w:t>
      </w:r>
      <w:r w:rsidR="0076059D">
        <w:t>3</w:t>
      </w:r>
      <w:r w:rsidR="00BE7CAA" w:rsidRPr="00093E37">
        <w:t xml:space="preserve">0 </w:t>
      </w:r>
      <w:r w:rsidR="00BE7CAA">
        <w:t>by</w:t>
      </w:r>
      <w:r w:rsidR="00BE7CAA" w:rsidRPr="00093E37">
        <w:t xml:space="preserve"> 60 km is moving approximately coherently</w:t>
      </w:r>
      <w:r w:rsidR="00BE7CAA">
        <w:t xml:space="preserve"> within the DN (Figure 10d-g)</w:t>
      </w:r>
      <w:r w:rsidR="00BE7CAA" w:rsidRPr="00093E37">
        <w:t>.</w:t>
      </w:r>
      <w:r>
        <w:t xml:space="preserve"> </w:t>
      </w:r>
      <w:r w:rsidR="00BE7CAA" w:rsidRPr="00093E37">
        <w:t>As the wind direction changes, the geometry of the interlocked floes results in different regions moving as aggregates</w:t>
      </w:r>
      <w:r w:rsidR="00BE7CAA">
        <w:t>.</w:t>
      </w:r>
      <w:r w:rsidR="00146467">
        <w:t xml:space="preserve"> </w:t>
      </w:r>
      <w:r w:rsidR="00146467">
        <w:rPr>
          <w:noProof/>
        </w:rPr>
        <w:t>T</w:t>
      </w:r>
      <w:r w:rsidR="00146467" w:rsidRPr="00F47B9C">
        <w:rPr>
          <w:bCs/>
          <w:noProof/>
          <w:kern w:val="28"/>
        </w:rPr>
        <w:t xml:space="preserve">he passage of the </w:t>
      </w:r>
      <w:r w:rsidR="0076059D">
        <w:rPr>
          <w:bCs/>
          <w:noProof/>
          <w:kern w:val="28"/>
        </w:rPr>
        <w:t>cold sector LLJ</w:t>
      </w:r>
      <w:r w:rsidR="00146467" w:rsidRPr="00F47B9C">
        <w:rPr>
          <w:bCs/>
          <w:noProof/>
          <w:kern w:val="28"/>
        </w:rPr>
        <w:t>, as indicated by the rise and fall of sea ice velocity, occurs within approximately 12 hours</w:t>
      </w:r>
      <w:r w:rsidR="0076059D">
        <w:rPr>
          <w:bCs/>
          <w:noProof/>
          <w:kern w:val="28"/>
        </w:rPr>
        <w:t xml:space="preserve"> (00-12 UTC on 1 February)</w:t>
      </w:r>
      <w:r w:rsidR="00146467">
        <w:rPr>
          <w:bCs/>
          <w:noProof/>
          <w:kern w:val="28"/>
        </w:rPr>
        <w:t>. Differences in the ice motion due to the storm structure are visible at ~100 km length scales, while significant deformation is occuring at ~10 km length scales.</w:t>
      </w:r>
      <w:r w:rsidR="00146467" w:rsidRPr="00F47B9C">
        <w:rPr>
          <w:bCs/>
          <w:noProof/>
          <w:kern w:val="28"/>
        </w:rPr>
        <w:t xml:space="preserve"> Thus, the strongest impact of the storm on the ice velocity</w:t>
      </w:r>
      <w:r w:rsidR="00146467">
        <w:rPr>
          <w:bCs/>
          <w:noProof/>
          <w:kern w:val="28"/>
        </w:rPr>
        <w:t xml:space="preserve"> and</w:t>
      </w:r>
      <w:r w:rsidR="0076059D">
        <w:rPr>
          <w:bCs/>
          <w:noProof/>
          <w:kern w:val="28"/>
        </w:rPr>
        <w:t>, especially,</w:t>
      </w:r>
      <w:r w:rsidR="00146467">
        <w:rPr>
          <w:bCs/>
          <w:noProof/>
          <w:kern w:val="28"/>
        </w:rPr>
        <w:t xml:space="preserve"> deformation</w:t>
      </w:r>
      <w:r w:rsidR="00146467" w:rsidRPr="00F47B9C">
        <w:rPr>
          <w:bCs/>
          <w:noProof/>
          <w:kern w:val="28"/>
        </w:rPr>
        <w:t xml:space="preserve"> is occurring at time and space scales shorter and smaller than </w:t>
      </w:r>
      <w:r w:rsidR="0076059D">
        <w:rPr>
          <w:bCs/>
          <w:noProof/>
          <w:kern w:val="28"/>
        </w:rPr>
        <w:t>many satellite</w:t>
      </w:r>
      <w:r w:rsidR="00146467" w:rsidRPr="00F47B9C">
        <w:rPr>
          <w:bCs/>
          <w:noProof/>
          <w:kern w:val="28"/>
        </w:rPr>
        <w:t xml:space="preserve"> remote sensing ice motion observations and model resolutions. </w:t>
      </w:r>
    </w:p>
    <w:p w14:paraId="07775387" w14:textId="63EDEC5D" w:rsidR="00C00961" w:rsidRPr="00C00961" w:rsidRDefault="00E16656" w:rsidP="00BE7CAA">
      <w:pPr>
        <w:pStyle w:val="Text"/>
      </w:pPr>
      <w:r>
        <w:t>Within</w:t>
      </w:r>
      <w:r w:rsidR="00AC7560">
        <w:t xml:space="preserve"> a consolidated</w:t>
      </w:r>
      <w:r w:rsidR="000D2FD3">
        <w:t xml:space="preserve"> ice cover</w:t>
      </w:r>
      <w:r>
        <w:t>,</w:t>
      </w:r>
      <w:r w:rsidR="000D2FD3">
        <w:t xml:space="preserve"> there is considerable resistance to ice opening</w:t>
      </w:r>
      <w:r w:rsidR="0076059D">
        <w:t>, though some leads do open</w:t>
      </w:r>
      <w:r w:rsidR="000D2FD3">
        <w:t>. As the winds recede, the newly opened leads offer little resistance</w:t>
      </w:r>
      <w:r w:rsidR="00703109">
        <w:t xml:space="preserve"> to convergence motion. Thus, there is considerable spread in positive divergence across the DN </w:t>
      </w:r>
      <w:r w:rsidR="00703109">
        <w:lastRenderedPageBreak/>
        <w:t>polygons</w:t>
      </w:r>
      <w:r w:rsidR="000D2FD3">
        <w:t xml:space="preserve"> </w:t>
      </w:r>
      <w:r w:rsidR="00703109">
        <w:t>from 31 January 22 UTC to approximately 9 UTC on 1 February, while</w:t>
      </w:r>
      <w:r w:rsidR="000D2FD3">
        <w:t xml:space="preserve"> convergence </w:t>
      </w:r>
      <w:r w:rsidR="00703109">
        <w:t xml:space="preserve">after that time </w:t>
      </w:r>
      <w:r w:rsidR="000D2FD3">
        <w:t xml:space="preserve">is </w:t>
      </w:r>
      <w:r w:rsidR="00BE7CAA">
        <w:t>faster and more cohesive</w:t>
      </w:r>
      <w:r w:rsidR="00703109">
        <w:t xml:space="preserve"> </w:t>
      </w:r>
      <w:r w:rsidR="00703109">
        <w:t>across the set of polygons</w:t>
      </w:r>
      <w:r w:rsidR="00703109">
        <w:t xml:space="preserve"> (Figure 10a)</w:t>
      </w:r>
      <w:r w:rsidR="00BE7CAA">
        <w:t xml:space="preserve">. The position of shear zones can lead to </w:t>
      </w:r>
      <w:r w:rsidR="00703109">
        <w:t>ambiguity</w:t>
      </w:r>
      <w:r w:rsidR="00BE7CAA">
        <w:t xml:space="preserve"> in area-average strain rates, as discussed in </w:t>
      </w:r>
      <w:commentRangeStart w:id="16"/>
      <w:r w:rsidR="00BE7CAA">
        <w:fldChar w:fldCharType="begin"/>
      </w:r>
      <w:r w:rsidR="00AC7560">
        <w:instrText xml:space="preserve"> ADDIN ZOTERO_ITEM CSL_CITATION {"citationID":"MK4hrQXV","properties":{"formattedCitation":"(Lindsay, 2002; Thorndike, 1986)","plainCitation":"(Lindsay, 2002; Thorndike, 1986)","dontUpdate":true,"noteIndex":0},"citationItems":[{"id":7948,"uris":["http://zotero.org/users/6124969/items/IKN3KXW6"],"itemData":{"id":7948,"type":"article-journal","container-title":"Journal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BE7CAA">
        <w:fldChar w:fldCharType="separate"/>
      </w:r>
      <w:r w:rsidR="00BE7CAA">
        <w:rPr>
          <w:noProof/>
        </w:rPr>
        <w:t xml:space="preserve">Lindsay, 2002 </w:t>
      </w:r>
      <w:r w:rsidR="0076059D">
        <w:rPr>
          <w:noProof/>
        </w:rPr>
        <w:t>(</w:t>
      </w:r>
      <w:r w:rsidR="00BE7CAA">
        <w:rPr>
          <w:noProof/>
        </w:rPr>
        <w:t>see also Thorndike, 1986)</w:t>
      </w:r>
      <w:r w:rsidR="00BE7CAA">
        <w:fldChar w:fldCharType="end"/>
      </w:r>
      <w:commentRangeEnd w:id="16"/>
      <w:r w:rsidR="00AC7560">
        <w:rPr>
          <w:rStyle w:val="CommentReference"/>
          <w:rFonts w:asciiTheme="minorHAnsi" w:eastAsiaTheme="minorHAnsi" w:hAnsiTheme="minorHAnsi" w:cstheme="minorBidi"/>
        </w:rPr>
        <w:commentReference w:id="16"/>
      </w:r>
      <w:r w:rsidR="00BE7CAA">
        <w:t xml:space="preserve">. </w:t>
      </w:r>
      <w:r w:rsidR="0076059D">
        <w:t>T</w:t>
      </w:r>
      <w:r w:rsidR="00BE7CAA" w:rsidRPr="00BE7CAA">
        <w:t xml:space="preserve">he </w:t>
      </w:r>
      <w:proofErr w:type="spellStart"/>
      <w:r w:rsidR="00BE7CAA" w:rsidRPr="00BE7CAA">
        <w:t>anamolous</w:t>
      </w:r>
      <w:proofErr w:type="spellEnd"/>
      <w:r w:rsidR="00BE7CAA" w:rsidRPr="00BE7CAA">
        <w:t xml:space="preserve"> convergence shown in Figure </w:t>
      </w:r>
      <w:r w:rsidR="00BE7CAA">
        <w:t>9a and 10</w:t>
      </w:r>
      <w:r w:rsidR="00BE7CAA" w:rsidRPr="00BE7CAA">
        <w:t>a</w:t>
      </w:r>
      <w:r w:rsidR="0076059D">
        <w:t xml:space="preserve"> for the L-site triangle</w:t>
      </w:r>
      <w:r w:rsidR="00BE7CAA" w:rsidRPr="00BE7CAA">
        <w:t xml:space="preserve"> is likely an artifact of the triangle orientation relative to a shear zone</w:t>
      </w:r>
      <w:r w:rsidR="0076059D">
        <w:t xml:space="preserve"> that cuts through it</w:t>
      </w:r>
      <w:r w:rsidR="00BE7CAA" w:rsidRPr="00BE7CAA">
        <w:t>.</w:t>
      </w:r>
      <w:r w:rsidR="00703109">
        <w:t xml:space="preserve"> The area of the triangle decreases, but the ice within the triangle is undergoing shear rather than compression.</w:t>
      </w:r>
      <w:r w:rsidR="00BE7CAA" w:rsidRPr="00BE7CAA">
        <w:t xml:space="preserve"> The presence of this shear zone is clearly </w:t>
      </w:r>
      <w:proofErr w:type="spellStart"/>
      <w:r w:rsidR="00BE7CAA" w:rsidRPr="00BE7CAA">
        <w:t>visibile</w:t>
      </w:r>
      <w:proofErr w:type="spellEnd"/>
      <w:r w:rsidR="00BE7CAA" w:rsidRPr="00BE7CAA">
        <w:t xml:space="preserve"> in the velocity anomaly map of Figure </w:t>
      </w:r>
      <w:r w:rsidR="00BE7CAA">
        <w:t>10</w:t>
      </w:r>
      <w:r w:rsidR="00BE7CAA" w:rsidRPr="00BE7CAA">
        <w:t xml:space="preserve">e. Higher confidence can be placed in the estimate of deformation from the DN Full array due to the larger number of buoys </w:t>
      </w:r>
      <w:r w:rsidR="0076059D">
        <w:t xml:space="preserve">(vertices) </w:t>
      </w:r>
      <w:r w:rsidR="00BE7CAA" w:rsidRPr="00BE7CAA">
        <w:t>used. Over the 10-day period from 26 January 2020 to 5 February 2020, the area of the DN Full polygon</w:t>
      </w:r>
      <w:r w:rsidR="00BE7CAA">
        <w:t xml:space="preserve"> </w:t>
      </w:r>
      <w:r w:rsidR="00BE7CAA" w:rsidRPr="00BE7CAA">
        <w:t>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to 3.21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a change of just over 1%. Rapid area increase (i.e., positive divergence) occurred on 1 February due to the passage of the cold </w:t>
      </w:r>
      <w:proofErr w:type="spellStart"/>
      <w:r w:rsidR="00BE7CAA" w:rsidRPr="00BE7CAA">
        <w:t>sector</w:t>
      </w:r>
      <w:r w:rsidR="0076059D">
        <w:t>LLJ</w:t>
      </w:r>
      <w:proofErr w:type="spellEnd"/>
      <w:r w:rsidR="0076059D">
        <w:t xml:space="preserve"> from 00-09 UTC (Figure 10a)</w:t>
      </w:r>
      <w:r w:rsidR="00BE7CAA" w:rsidRPr="00BE7CAA">
        <w:t>, such that the area of the polygon increased by 3.5% in a 9-hour period</w:t>
      </w:r>
      <w:r w:rsidR="0076059D">
        <w:t>, likely producing leads</w:t>
      </w:r>
      <w:r w:rsidR="00BE7CAA" w:rsidRPr="00BE7CAA">
        <w:t>. Given that the surface air temperature was -10 °C or below during this period, any leads would have quickly begun freezing over</w:t>
      </w:r>
      <w:r w:rsidR="00703109">
        <w:t>,</w:t>
      </w:r>
      <w:r w:rsidR="0076059D">
        <w:t xml:space="preserve"> limiting the subsequent convergence. T</w:t>
      </w:r>
      <w:r w:rsidR="00BE7CAA" w:rsidRPr="00BE7CAA">
        <w:t xml:space="preserve">he </w:t>
      </w:r>
      <w:r w:rsidR="0076059D">
        <w:t xml:space="preserve">resulting </w:t>
      </w:r>
      <w:r w:rsidR="00BE7CAA" w:rsidRPr="00BE7CAA">
        <w:t>net increase of area over the 10-day period</w:t>
      </w:r>
      <w:r w:rsidR="0076059D">
        <w:t xml:space="preserve"> represents both</w:t>
      </w:r>
      <w:r w:rsidR="00BE7CAA" w:rsidRPr="00BE7CAA">
        <w:t xml:space="preserve"> thermodynamic ice growth</w:t>
      </w:r>
      <w:r w:rsidR="00BE7CAA">
        <w:t xml:space="preserve"> and mechanical redistribution of ice thickness</w:t>
      </w:r>
      <w:r w:rsidR="00BE7CAA" w:rsidRPr="00BE7CAA">
        <w:t>.</w:t>
      </w:r>
      <w:r w:rsidR="00BE7CAA">
        <w:t xml:space="preserve"> </w:t>
      </w:r>
    </w:p>
    <w:p w14:paraId="1BF2C04A" w14:textId="0039C23F" w:rsidR="1AB51EAA" w:rsidRDefault="00B52E5A" w:rsidP="005A3B00">
      <w:pPr>
        <w:pStyle w:val="FigureorTableCaption"/>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609C291B" w:rsidR="00D94549" w:rsidRPr="005A3B00" w:rsidRDefault="1AB51EAA" w:rsidP="00B52E5A">
      <w:pPr>
        <w:pStyle w:val="FigureorTableCaption"/>
      </w:pPr>
      <w:r w:rsidRPr="1AB51EAA">
        <w:rPr>
          <w:b/>
          <w:bCs/>
        </w:rPr>
        <w:t xml:space="preserve">Figure </w:t>
      </w:r>
      <w:r w:rsidR="003775BE">
        <w:rPr>
          <w:b/>
          <w:bCs/>
        </w:rPr>
        <w:t>10</w:t>
      </w:r>
      <w:r>
        <w:t xml:space="preserve">. </w:t>
      </w:r>
      <w:r w:rsidR="0076059D">
        <w:t>Time series of ice deformation</w:t>
      </w:r>
      <w:r w:rsidR="00F6334C" w:rsidRPr="005A3B00">
        <w:t xml:space="preserve"> components (a-c)</w:t>
      </w:r>
      <w:r w:rsidRPr="005A3B00">
        <w:t xml:space="preserve"> and </w:t>
      </w:r>
      <w:r w:rsidR="0076059D">
        <w:t xml:space="preserve">fields of buoy </w:t>
      </w:r>
      <w:r w:rsidRPr="005A3B00">
        <w:t xml:space="preserve">velocity anomalies </w:t>
      </w:r>
      <w:r w:rsidR="00F6334C" w:rsidRPr="005A3B00">
        <w:t xml:space="preserve">(d-g) </w:t>
      </w:r>
      <w:r w:rsidR="0076059D">
        <w:t>in</w:t>
      </w:r>
      <w:r w:rsidR="00F6334C" w:rsidRPr="005A3B00">
        <w:t xml:space="preserve"> the D</w:t>
      </w:r>
      <w:r w:rsidR="0076059D">
        <w:t>N</w:t>
      </w:r>
      <w:r w:rsidR="00D94549" w:rsidRPr="005A3B00">
        <w:t xml:space="preserve"> for the</w:t>
      </w:r>
      <w:r w:rsidR="00B52E5A" w:rsidRPr="005A3B00">
        <w:t xml:space="preserve"> </w:t>
      </w:r>
      <w:r w:rsidR="005D1626" w:rsidRPr="005A3B00">
        <w:t>February</w:t>
      </w:r>
      <w:r w:rsidR="00B52E5A" w:rsidRPr="005A3B00">
        <w:t xml:space="preserve"> 1 </w:t>
      </w:r>
      <w:r w:rsidR="00D94549" w:rsidRPr="005A3B00">
        <w:t>cyclone</w:t>
      </w:r>
      <w:r w:rsidR="00F6334C" w:rsidRPr="005A3B00">
        <w:t>. Polygons used for the deformation calculations are shown in panel</w:t>
      </w:r>
      <w:r w:rsidR="0012146A" w:rsidRPr="005A3B00">
        <w:t>s</w:t>
      </w:r>
      <w:r w:rsidR="00F6334C" w:rsidRPr="005A3B00">
        <w:t xml:space="preserve"> d</w:t>
      </w:r>
      <w:r w:rsidR="0012146A" w:rsidRPr="005A3B00">
        <w:t>-g</w:t>
      </w:r>
      <w:r w:rsidR="0076059D">
        <w:t>;</w:t>
      </w:r>
      <w:r w:rsidR="00F6334C" w:rsidRPr="005A3B00">
        <w:t xml:space="preserve"> </w:t>
      </w:r>
      <w:r w:rsidR="0076059D">
        <w:t>t</w:t>
      </w:r>
      <w:r w:rsidR="0012146A" w:rsidRPr="005A3B00">
        <w:t>he polygons were selected manually</w:t>
      </w:r>
      <w:r w:rsidR="0076059D">
        <w:t>. N</w:t>
      </w:r>
      <w:r w:rsidR="0012146A" w:rsidRPr="005A3B00">
        <w:t>ote that the buoy in the upper left was not included in the DN Full array due to periods of missing data.  Velocity anomalies i</w:t>
      </w:r>
      <w:r w:rsidR="00F6334C" w:rsidRPr="005A3B00">
        <w:t>n panels d-g</w:t>
      </w:r>
      <w:r w:rsidR="0012146A" w:rsidRPr="005A3B00">
        <w:t xml:space="preserve"> were computed relative to the ensemble average velocity, which is shown as the red arrow at the center of each panel</w:t>
      </w:r>
      <w:r w:rsidR="0076059D">
        <w:t xml:space="preserve"> with magnitude shown in the lower right</w:t>
      </w:r>
      <w:r w:rsidR="0012146A" w:rsidRPr="005A3B00">
        <w:t>.</w:t>
      </w:r>
      <w:r w:rsidR="003775BE" w:rsidRPr="005A3B00">
        <w:t xml:space="preserve"> The length scales of the polygons (square root of the average polygon area) are 28, 33, 28, 30, and 15 </w:t>
      </w:r>
      <w:r w:rsidR="003775BE" w:rsidRPr="005A3B00">
        <w:lastRenderedPageBreak/>
        <w:t>km for DN sub-arrays 1-5 respectively, 18 km for the L-site triangle, and 57 km for the DN Full array.</w:t>
      </w:r>
    </w:p>
    <w:p w14:paraId="6F792A5D" w14:textId="77777777" w:rsidR="00BE7CAA" w:rsidRPr="00B52E5A" w:rsidRDefault="00BE7CAA" w:rsidP="00B52E5A">
      <w:pPr>
        <w:pStyle w:val="FigureorTableCaption"/>
      </w:pPr>
    </w:p>
    <w:p w14:paraId="01F349B6" w14:textId="01E7818B" w:rsidR="006F6D20" w:rsidRDefault="006F6D20" w:rsidP="005A3B00">
      <w:pPr>
        <w:pStyle w:val="FigureorTableCaption"/>
      </w:pPr>
      <w:r w:rsidRPr="005A3B00">
        <w:rPr>
          <w:noProof/>
        </w:rPr>
        <w:drawing>
          <wp:inline distT="0" distB="0" distL="0" distR="0" wp14:anchorId="296166FF" wp14:editId="3AC290E3">
            <wp:extent cx="6595009" cy="3965777"/>
            <wp:effectExtent l="0" t="0" r="0" b="0"/>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Picture 1"/>
                    <pic:cNvPicPr/>
                  </pic:nvPicPr>
                  <pic:blipFill rotWithShape="1">
                    <a:blip r:embed="rId27"/>
                    <a:srcRect l="3676" r="2781"/>
                    <a:stretch/>
                  </pic:blipFill>
                  <pic:spPr bwMode="auto">
                    <a:xfrm>
                      <a:off x="0" y="0"/>
                      <a:ext cx="6629925" cy="3986773"/>
                    </a:xfrm>
                    <a:prstGeom prst="rect">
                      <a:avLst/>
                    </a:prstGeom>
                    <a:ln>
                      <a:noFill/>
                    </a:ln>
                    <a:extLst>
                      <a:ext uri="{53640926-AAD7-44D8-BBD7-CCE9431645EC}">
                        <a14:shadowObscured xmlns:a14="http://schemas.microsoft.com/office/drawing/2010/main"/>
                      </a:ext>
                    </a:extLst>
                  </pic:spPr>
                </pic:pic>
              </a:graphicData>
            </a:graphic>
          </wp:inline>
        </w:drawing>
      </w:r>
    </w:p>
    <w:p w14:paraId="7C28E063" w14:textId="0FDE3D5A" w:rsidR="1AB51EAA" w:rsidRDefault="1AB51EAA" w:rsidP="1AB51EAA">
      <w:pPr>
        <w:pStyle w:val="FigureorTableCaption"/>
        <w:spacing w:line="259" w:lineRule="auto"/>
        <w:rPr>
          <w:rFonts w:eastAsia="Calibri"/>
        </w:rPr>
      </w:pPr>
      <w:r w:rsidRPr="1AB51EAA">
        <w:rPr>
          <w:b/>
          <w:bCs/>
        </w:rPr>
        <w:t>Figure 1</w:t>
      </w:r>
      <w:r w:rsidR="003775BE">
        <w:rPr>
          <w:b/>
          <w:bCs/>
        </w:rPr>
        <w:t>1</w:t>
      </w:r>
      <w:r>
        <w:t xml:space="preserve">. </w:t>
      </w:r>
      <w:r w:rsidR="006F6D20" w:rsidRPr="005A3B00">
        <w:rPr>
          <w:rFonts w:eastAsia="Calibri"/>
        </w:rPr>
        <w:t xml:space="preserve">Backscatter from the ice radar on board the R/V </w:t>
      </w:r>
      <w:proofErr w:type="spellStart"/>
      <w:r w:rsidR="006F6D20" w:rsidRPr="005A3B00">
        <w:rPr>
          <w:rFonts w:eastAsia="Calibri"/>
        </w:rPr>
        <w:t>Polarstern</w:t>
      </w:r>
      <w:proofErr w:type="spellEnd"/>
      <w:r w:rsidR="006F6D20" w:rsidRPr="005A3B00">
        <w:rPr>
          <w:rFonts w:eastAsia="Calibri"/>
        </w:rPr>
        <w:t xml:space="preserve"> showing the establishment of an ice shear zone to the east and south of the ship.  Images are at (a) </w:t>
      </w:r>
      <w:r w:rsidR="003775BE" w:rsidRPr="005A3B00">
        <w:rPr>
          <w:rFonts w:eastAsia="Calibri"/>
        </w:rPr>
        <w:t xml:space="preserve">30 January </w:t>
      </w:r>
      <w:r w:rsidR="006F6D20" w:rsidRPr="005A3B00">
        <w:rPr>
          <w:rFonts w:eastAsia="Calibri"/>
        </w:rPr>
        <w:t>08</w:t>
      </w:r>
      <w:r w:rsidR="003775BE" w:rsidRPr="005A3B00">
        <w:rPr>
          <w:rFonts w:eastAsia="Calibri"/>
        </w:rPr>
        <w:t>:</w:t>
      </w:r>
      <w:r w:rsidR="006F6D20" w:rsidRPr="005A3B00">
        <w:rPr>
          <w:rFonts w:eastAsia="Calibri"/>
        </w:rPr>
        <w:t xml:space="preserve">30 UTC b) </w:t>
      </w:r>
      <w:r w:rsidR="003775BE" w:rsidRPr="005A3B00">
        <w:rPr>
          <w:rFonts w:eastAsia="Calibri"/>
        </w:rPr>
        <w:t xml:space="preserve">30 January </w:t>
      </w:r>
      <w:r w:rsidR="006F6D20" w:rsidRPr="005A3B00">
        <w:rPr>
          <w:rFonts w:eastAsia="Calibri"/>
        </w:rPr>
        <w:t>16</w:t>
      </w:r>
      <w:r w:rsidR="003775BE" w:rsidRPr="005A3B00">
        <w:rPr>
          <w:rFonts w:eastAsia="Calibri"/>
        </w:rPr>
        <w:t>:</w:t>
      </w:r>
      <w:r w:rsidR="006F6D20" w:rsidRPr="005A3B00">
        <w:rPr>
          <w:rFonts w:eastAsia="Calibri"/>
        </w:rPr>
        <w:t xml:space="preserve">00, c) </w:t>
      </w:r>
      <w:r w:rsidR="003775BE" w:rsidRPr="005A3B00">
        <w:rPr>
          <w:rFonts w:eastAsia="Calibri"/>
        </w:rPr>
        <w:t xml:space="preserve">31 January </w:t>
      </w:r>
      <w:r w:rsidR="006F6D20" w:rsidRPr="005A3B00">
        <w:rPr>
          <w:rFonts w:eastAsia="Calibri"/>
        </w:rPr>
        <w:t>22</w:t>
      </w:r>
      <w:r w:rsidR="003775BE" w:rsidRPr="005A3B00">
        <w:rPr>
          <w:rFonts w:eastAsia="Calibri"/>
        </w:rPr>
        <w:t>:</w:t>
      </w:r>
      <w:r w:rsidR="006F6D20" w:rsidRPr="005A3B00">
        <w:rPr>
          <w:rFonts w:eastAsia="Calibri"/>
        </w:rPr>
        <w:t xml:space="preserve">40 UTC d) </w:t>
      </w:r>
      <w:r w:rsidR="003775BE" w:rsidRPr="005A3B00">
        <w:rPr>
          <w:rFonts w:eastAsia="Calibri"/>
        </w:rPr>
        <w:t xml:space="preserve">1 February </w:t>
      </w:r>
      <w:r w:rsidR="006F6D20" w:rsidRPr="005A3B00">
        <w:rPr>
          <w:rFonts w:eastAsia="Calibri"/>
        </w:rPr>
        <w:t>05</w:t>
      </w:r>
      <w:r w:rsidR="003775BE" w:rsidRPr="005A3B00">
        <w:rPr>
          <w:rFonts w:eastAsia="Calibri"/>
        </w:rPr>
        <w:t>:</w:t>
      </w:r>
      <w:r w:rsidR="006F6D20" w:rsidRPr="005A3B00">
        <w:rPr>
          <w:rFonts w:eastAsia="Calibri"/>
        </w:rPr>
        <w:t>50 UTC, e)</w:t>
      </w:r>
      <w:r w:rsidR="003775BE" w:rsidRPr="005A3B00">
        <w:rPr>
          <w:rFonts w:eastAsia="Calibri"/>
        </w:rPr>
        <w:t xml:space="preserve"> 1 February</w:t>
      </w:r>
      <w:r w:rsidR="006F6D20" w:rsidRPr="005A3B00">
        <w:rPr>
          <w:rFonts w:eastAsia="Calibri"/>
        </w:rPr>
        <w:t xml:space="preserve"> 10</w:t>
      </w:r>
      <w:r w:rsidR="003775BE" w:rsidRPr="005A3B00">
        <w:rPr>
          <w:rFonts w:eastAsia="Calibri"/>
        </w:rPr>
        <w:t>:</w:t>
      </w:r>
      <w:r w:rsidR="006F6D20" w:rsidRPr="005A3B00">
        <w:rPr>
          <w:rFonts w:eastAsia="Calibri"/>
        </w:rPr>
        <w:t xml:space="preserve">00 UTC, and f) </w:t>
      </w:r>
      <w:r w:rsidR="003775BE" w:rsidRPr="005A3B00">
        <w:rPr>
          <w:rFonts w:eastAsia="Calibri"/>
        </w:rPr>
        <w:t xml:space="preserve">1 February </w:t>
      </w:r>
      <w:r w:rsidR="006F6D20" w:rsidRPr="005A3B00">
        <w:rPr>
          <w:rFonts w:eastAsia="Calibri"/>
        </w:rPr>
        <w:t>13</w:t>
      </w:r>
      <w:r w:rsidR="003775BE" w:rsidRPr="005A3B00">
        <w:rPr>
          <w:rFonts w:eastAsia="Calibri"/>
        </w:rPr>
        <w:t>:</w:t>
      </w:r>
      <w:r w:rsidR="006F6D20" w:rsidRPr="005A3B00">
        <w:rPr>
          <w:rFonts w:eastAsia="Calibri"/>
        </w:rPr>
        <w:t xml:space="preserve">00 UTC.  </w:t>
      </w:r>
      <w:r w:rsidR="003775BE" w:rsidRPr="005A3B00">
        <w:rPr>
          <w:rFonts w:eastAsia="Calibri"/>
        </w:rPr>
        <w:t>Red</w:t>
      </w:r>
      <w:r w:rsidR="006F6D20" w:rsidRPr="005A3B00">
        <w:rPr>
          <w:rFonts w:eastAsia="Calibri"/>
        </w:rPr>
        <w:t xml:space="preserve">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778AEC3B" w14:textId="651249ED" w:rsidR="00E350E9" w:rsidRPr="003271C6" w:rsidRDefault="004D531D" w:rsidP="004D531D">
      <w:pPr>
        <w:pStyle w:val="Text"/>
        <w:rPr>
          <w:rFonts w:eastAsia="Calibri"/>
        </w:rPr>
      </w:pPr>
      <w:r>
        <w:rPr>
          <w:rFonts w:eastAsia="Calibri"/>
        </w:rPr>
        <w:t>I</w:t>
      </w:r>
      <w:r w:rsidR="50F57BC9" w:rsidRPr="50F57BC9">
        <w:rPr>
          <w:rFonts w:eastAsia="Calibri"/>
        </w:rPr>
        <w:t>ce radar images provide details of the ice deformation near the</w:t>
      </w:r>
      <w:r>
        <w:rPr>
          <w:rFonts w:eastAsia="Calibri"/>
        </w:rPr>
        <w:t xml:space="preserve"> MOSAiC</w:t>
      </w:r>
      <w:r w:rsidR="50F57BC9" w:rsidRPr="50F57BC9">
        <w:rPr>
          <w:rFonts w:eastAsia="Calibri"/>
        </w:rPr>
        <w:t xml:space="preserve"> CO.  Figure 1</w:t>
      </w:r>
      <w:r>
        <w:rPr>
          <w:rFonts w:eastAsia="Calibri"/>
        </w:rPr>
        <w:t>1</w:t>
      </w:r>
      <w:r w:rsidR="50F57BC9" w:rsidRPr="50F57BC9">
        <w:rPr>
          <w:rFonts w:eastAsia="Calibri"/>
        </w:rPr>
        <w:t xml:space="preserve"> depicts </w:t>
      </w:r>
      <w:r w:rsidR="00CA07F8">
        <w:rPr>
          <w:rFonts w:eastAsia="Calibri"/>
        </w:rPr>
        <w:t xml:space="preserve">radar backscattering </w:t>
      </w:r>
      <w:r>
        <w:rPr>
          <w:rFonts w:eastAsia="Calibri"/>
        </w:rPr>
        <w:t xml:space="preserve">intensity </w:t>
      </w:r>
      <w:r w:rsidR="00CA07F8">
        <w:rPr>
          <w:rFonts w:eastAsia="Calibri"/>
        </w:rPr>
        <w:t xml:space="preserve">which is related to </w:t>
      </w:r>
      <w:r w:rsidR="50F57BC9" w:rsidRPr="50F57BC9">
        <w:rPr>
          <w:rFonts w:eastAsia="Calibri"/>
        </w:rPr>
        <w:t xml:space="preserve">sea ice roughness features. Dark areas in radar images are interpretated as undeformed level ice or leads. Bright backscattering arises from ridges and edges of leads. </w:t>
      </w:r>
      <w:r>
        <w:rPr>
          <w:rFonts w:eastAsia="Calibri"/>
        </w:rPr>
        <w:t xml:space="preserve">Thin red lines and blue polygons in Figure 11 highlight selected bright and dark features, respectively, that are </w:t>
      </w:r>
      <w:proofErr w:type="spellStart"/>
      <w:r>
        <w:rPr>
          <w:rFonts w:eastAsia="Calibri"/>
        </w:rPr>
        <w:t>recognizeable</w:t>
      </w:r>
      <w:proofErr w:type="spellEnd"/>
      <w:r>
        <w:rPr>
          <w:rFonts w:eastAsia="Calibri"/>
        </w:rPr>
        <w:t xml:space="preserve"> between images. Relative motion of these features or their appearance/disappearance between images indicate ice shearing, the formation of leads or ridges, or the closing of leads. Note that the radar is located on the roof of the bridge of the </w:t>
      </w:r>
      <w:r>
        <w:rPr>
          <w:rFonts w:eastAsia="Calibri"/>
          <w:i/>
          <w:iCs/>
        </w:rPr>
        <w:t xml:space="preserve">R/V </w:t>
      </w:r>
      <w:proofErr w:type="spellStart"/>
      <w:r>
        <w:rPr>
          <w:rFonts w:eastAsia="Calibri"/>
          <w:i/>
          <w:iCs/>
        </w:rPr>
        <w:t>Polarstern</w:t>
      </w:r>
      <w:proofErr w:type="spellEnd"/>
      <w:r>
        <w:rPr>
          <w:rFonts w:eastAsia="Calibri"/>
        </w:rPr>
        <w:t xml:space="preserve">, located at the apex of the unsampled dark area towards the stern of the </w:t>
      </w:r>
      <w:r>
        <w:rPr>
          <w:rFonts w:eastAsia="Calibri"/>
        </w:rPr>
        <w:lastRenderedPageBreak/>
        <w:t xml:space="preserve">ship at the center of each </w:t>
      </w:r>
      <w:proofErr w:type="spellStart"/>
      <w:r>
        <w:rPr>
          <w:rFonts w:eastAsia="Calibri"/>
        </w:rPr>
        <w:t>iamge</w:t>
      </w:r>
      <w:proofErr w:type="spellEnd"/>
      <w:r>
        <w:rPr>
          <w:rFonts w:eastAsia="Calibri"/>
        </w:rPr>
        <w:t>. All depicted ice motion is relative to the radar.</w:t>
      </w:r>
      <w:r w:rsidR="50F57BC9" w:rsidRPr="50F57BC9">
        <w:rPr>
          <w:rFonts w:eastAsia="Calibri"/>
        </w:rPr>
        <w:t xml:space="preserve"> The first pair of images illustrates the shearing that occurred between 08:30 and 16:00 UTC on 30 January, </w:t>
      </w:r>
      <w:r>
        <w:rPr>
          <w:rFonts w:eastAsia="Calibri"/>
        </w:rPr>
        <w:t xml:space="preserve">where the group of highlighted bright features to the left of the dashed line moved upward relative to the ice to the right. The red arrow in Figure 11b marks the section of ice that moves upward on the left side of the dashed shear line, briefly opening a small lead area (green) by 16:00 UTC on 30 January. This event </w:t>
      </w:r>
      <w:commentRangeStart w:id="17"/>
      <w:r>
        <w:rPr>
          <w:rFonts w:eastAsia="Calibri"/>
        </w:rPr>
        <w:t>established</w:t>
      </w:r>
      <w:r w:rsidR="50F57BC9" w:rsidRPr="50F57BC9">
        <w:rPr>
          <w:rFonts w:eastAsia="Calibri"/>
        </w:rPr>
        <w:t xml:space="preserve"> </w:t>
      </w:r>
      <w:commentRangeEnd w:id="17"/>
      <w:r>
        <w:rPr>
          <w:rStyle w:val="CommentReference"/>
          <w:rFonts w:asciiTheme="minorHAnsi" w:eastAsiaTheme="minorHAnsi" w:hAnsiTheme="minorHAnsi" w:cstheme="minorBidi"/>
        </w:rPr>
        <w:commentReference w:id="17"/>
      </w:r>
      <w:r w:rsidR="50F57BC9" w:rsidRPr="50F57BC9">
        <w:rPr>
          <w:rFonts w:eastAsia="Calibri"/>
        </w:rPr>
        <w:t>a shear zone near the CO that then activated again between 22:00 UTC on 31 January and 00:00 UTC on 1 February</w:t>
      </w:r>
      <w:r>
        <w:rPr>
          <w:rFonts w:eastAsia="Calibri"/>
        </w:rPr>
        <w:t>, represented by the subtle displacement along the shear line in Figure 11c, with the left region of ice again moving slightly upwards relative to the right side</w:t>
      </w:r>
      <w:r w:rsidR="50F57BC9" w:rsidRPr="50F57BC9">
        <w:rPr>
          <w:rFonts w:eastAsia="Calibri"/>
        </w:rPr>
        <w:t>. This latter time period of shearing motion corresponds to the peak in shear near 23</w:t>
      </w:r>
      <w:r>
        <w:rPr>
          <w:rFonts w:eastAsia="Calibri"/>
        </w:rPr>
        <w:t>:00</w:t>
      </w:r>
      <w:r w:rsidR="50F57BC9" w:rsidRPr="50F57BC9">
        <w:rPr>
          <w:rFonts w:eastAsia="Calibri"/>
        </w:rPr>
        <w:t xml:space="preserve"> UTC on 31 January in Figure </w:t>
      </w:r>
      <w:r w:rsidR="00BE5149">
        <w:rPr>
          <w:rFonts w:eastAsia="Calibri"/>
        </w:rPr>
        <w:t>10</w:t>
      </w:r>
      <w:r w:rsidR="50F57BC9" w:rsidRPr="50F57BC9">
        <w:rPr>
          <w:rFonts w:eastAsia="Calibri"/>
        </w:rPr>
        <w:t>b</w:t>
      </w:r>
      <w:r>
        <w:rPr>
          <w:rFonts w:eastAsia="Calibri"/>
        </w:rPr>
        <w:t>, and also corresponds to the approximate time that the ice motion at the CO and L-sites reversed (Figures 6a-d)</w:t>
      </w:r>
      <w:r w:rsidR="50F57BC9" w:rsidRPr="50F57BC9">
        <w:rPr>
          <w:rFonts w:eastAsia="Calibri"/>
        </w:rPr>
        <w:t>.</w:t>
      </w:r>
      <w:r>
        <w:rPr>
          <w:rFonts w:eastAsia="Calibri"/>
        </w:rPr>
        <w:t xml:space="preserve"> </w:t>
      </w:r>
      <w:r w:rsidR="50F57BC9" w:rsidRPr="50F57BC9">
        <w:rPr>
          <w:rFonts w:eastAsia="Calibri"/>
        </w:rPr>
        <w:t>The ice divergence maximum occurring near 06</w:t>
      </w:r>
      <w:r>
        <w:rPr>
          <w:rFonts w:eastAsia="Calibri"/>
        </w:rPr>
        <w:t>:00</w:t>
      </w:r>
      <w:r w:rsidR="50F57BC9" w:rsidRPr="50F57BC9">
        <w:rPr>
          <w:rFonts w:eastAsia="Calibri"/>
        </w:rPr>
        <w:t xml:space="preserve"> UTC on 1 February in Figure 1</w:t>
      </w:r>
      <w:r>
        <w:rPr>
          <w:rFonts w:eastAsia="Calibri"/>
        </w:rPr>
        <w:t>0</w:t>
      </w:r>
      <w:r w:rsidR="50F57BC9" w:rsidRPr="50F57BC9">
        <w:rPr>
          <w:rFonts w:eastAsia="Calibri"/>
        </w:rPr>
        <w:t>a is also apparent in the ice radar data in Figure 1</w:t>
      </w:r>
      <w:r>
        <w:rPr>
          <w:rFonts w:eastAsia="Calibri"/>
        </w:rPr>
        <w:t>1.</w:t>
      </w:r>
      <w:r w:rsidR="50F57BC9" w:rsidRPr="50F57BC9">
        <w:rPr>
          <w:rFonts w:eastAsia="Calibri"/>
        </w:rPr>
        <w:t xml:space="preserve"> </w:t>
      </w:r>
      <w:r>
        <w:rPr>
          <w:rFonts w:eastAsia="Calibri"/>
        </w:rPr>
        <w:t>B</w:t>
      </w:r>
      <w:r w:rsidR="50F57BC9" w:rsidRPr="50F57BC9">
        <w:rPr>
          <w:rFonts w:eastAsia="Calibri"/>
        </w:rPr>
        <w:t xml:space="preserve">etween 05:50 UTC and 10:00 UTC on 1 February, two leads 100-200 m across and 1-4 km long open up about 2 km downwind of the </w:t>
      </w:r>
      <w:r w:rsidR="50F57BC9" w:rsidRPr="50F57BC9">
        <w:rPr>
          <w:rFonts w:eastAsia="Calibri"/>
          <w:i/>
          <w:iCs/>
        </w:rPr>
        <w:t xml:space="preserve">R/V </w:t>
      </w:r>
      <w:proofErr w:type="spellStart"/>
      <w:r w:rsidR="50F57BC9" w:rsidRPr="50F57BC9">
        <w:rPr>
          <w:rFonts w:eastAsia="Calibri"/>
          <w:i/>
          <w:iCs/>
        </w:rPr>
        <w:t>Polarstern</w:t>
      </w:r>
      <w:proofErr w:type="spellEnd"/>
      <w:r w:rsidR="50F57BC9" w:rsidRPr="50F57BC9">
        <w:rPr>
          <w:rFonts w:eastAsia="Calibri"/>
        </w:rPr>
        <w:t xml:space="preserve"> (green areas in Figure 1</w:t>
      </w:r>
      <w:r w:rsidR="00BE5149">
        <w:rPr>
          <w:rFonts w:eastAsia="Calibri"/>
        </w:rPr>
        <w:t>1</w:t>
      </w:r>
      <w:r>
        <w:rPr>
          <w:rFonts w:eastAsia="Calibri"/>
        </w:rPr>
        <w:t>e</w:t>
      </w:r>
      <w:r w:rsidR="50F57BC9" w:rsidRPr="50F57BC9">
        <w:rPr>
          <w:rFonts w:eastAsia="Calibri"/>
        </w:rPr>
        <w:t>), indicating ice divergence.  Note that this time period also corresponds to the period of large atmospheric stress (Figure 5f) and the atmospheric horizontal roll vortices (Figure 4h-i).  However, over the course of the next 3 hours, these leads appear to close,</w:t>
      </w:r>
      <w:r>
        <w:rPr>
          <w:rFonts w:eastAsia="Calibri"/>
        </w:rPr>
        <w:t xml:space="preserve"> likely by</w:t>
      </w:r>
      <w:r w:rsidR="50F57BC9" w:rsidRPr="50F57BC9">
        <w:rPr>
          <w:rFonts w:eastAsia="Calibri"/>
        </w:rPr>
        <w:t xml:space="preserve"> ice convergence.  Note that Figure </w:t>
      </w:r>
      <w:r w:rsidR="00BE5149">
        <w:rPr>
          <w:rFonts w:eastAsia="Calibri"/>
        </w:rPr>
        <w:t>10</w:t>
      </w:r>
      <w:r w:rsidR="50F57BC9" w:rsidRPr="50F57BC9">
        <w:rPr>
          <w:rFonts w:eastAsia="Calibri"/>
        </w:rPr>
        <w:t>a shows ice convergence occurring between 09:00 UTC and 13:00 UTC on 1 February, in excellent agreement with the ice radar observations.</w:t>
      </w:r>
      <w:r>
        <w:rPr>
          <w:rFonts w:eastAsia="Calibri"/>
        </w:rPr>
        <w:t xml:space="preserve"> These abrupt ice motions are more easily seen in the animation of the full set of 10-min images between 30 January at 00:00 UTC and 1 February 00:00 UTC presented in the Supplement.</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2D0AA20D" w:rsidR="00C46917" w:rsidRPr="00553745" w:rsidRDefault="00C46917" w:rsidP="007B70FC">
      <w:pPr>
        <w:pStyle w:val="Text"/>
        <w:rPr>
          <w:rStyle w:val="markedcontent"/>
        </w:rPr>
      </w:pPr>
      <w:r w:rsidRPr="3A55B2F3">
        <w:t xml:space="preserve">Comparisons between the wind, ice and earth-reference current speeds at </w:t>
      </w:r>
      <w:r>
        <w:t>5</w:t>
      </w:r>
      <w:r w:rsidRPr="3A55B2F3">
        <w:t>, 20 and 60</w:t>
      </w:r>
      <w:r w:rsidR="00813D4C">
        <w:t xml:space="preserve"> </w:t>
      </w:r>
      <w:r w:rsidRPr="3A55B2F3">
        <w:t>m depths (</w:t>
      </w:r>
      <w:r w:rsidR="0037787F">
        <w:t>Figure 1</w:t>
      </w:r>
      <w:r w:rsidR="004D531D">
        <w:t>2</w:t>
      </w:r>
      <w:r w:rsidRPr="3A55B2F3">
        <w:t xml:space="preserve">a) summarize the transfer of momentum from the atmosphere, to the ice, and then to the ocean. This timeseries is dominated by distinct wind events on </w:t>
      </w:r>
      <w:r>
        <w:t xml:space="preserve">30 and 31 </w:t>
      </w:r>
      <w:r w:rsidR="005D1626">
        <w:t>January</w:t>
      </w:r>
      <w:r w:rsidRPr="3A55B2F3">
        <w:t xml:space="preserve">, and the strong transient event </w:t>
      </w:r>
      <w:r>
        <w:t>early on 1 February</w:t>
      </w:r>
      <w:r w:rsidRPr="3A55B2F3">
        <w:t xml:space="preserve"> (</w:t>
      </w:r>
      <w:r w:rsidR="0037787F">
        <w:t>Figure 1</w:t>
      </w:r>
      <w:r w:rsidR="004D531D">
        <w:t>2</w:t>
      </w:r>
      <w:r>
        <w:t xml:space="preserve">a; see also </w:t>
      </w:r>
      <w:r w:rsidRPr="3A55B2F3">
        <w:t>Figure 5). Each wind event accelerates the ice, which in turn accelerates the ocean layer below the ice as the turbulent ocean Ekman boundary layer forms. This can most clearly be seen in the 1 February event with wind magnitude dropping to near zero</w:t>
      </w:r>
      <w:r>
        <w:t>,</w:t>
      </w:r>
      <w:r w:rsidRPr="3A55B2F3">
        <w:t xml:space="preserve"> </w:t>
      </w:r>
      <w:r>
        <w:t xml:space="preserve">within the annulus of the atmospheric LLJ, </w:t>
      </w:r>
      <w:r w:rsidRPr="3A55B2F3">
        <w:t xml:space="preserve">followed by an increase to 16 </w:t>
      </w:r>
      <w:r w:rsidR="00DE3D03">
        <w:t>m/s</w:t>
      </w:r>
      <w:r w:rsidRPr="3A55B2F3">
        <w:rPr>
          <w:rStyle w:val="markedcontent"/>
        </w:rPr>
        <w:t xml:space="preserve">in the following </w:t>
      </w:r>
      <w:r>
        <w:rPr>
          <w:rStyle w:val="markedcontent"/>
        </w:rPr>
        <w:t xml:space="preserve">few </w:t>
      </w:r>
      <w:r w:rsidRPr="3A55B2F3">
        <w:rPr>
          <w:rStyle w:val="markedcontent"/>
        </w:rPr>
        <w:t>hour</w:t>
      </w:r>
      <w:r>
        <w:rPr>
          <w:rStyle w:val="markedcontent"/>
        </w:rPr>
        <w:t>s</w:t>
      </w:r>
      <w:r w:rsidRPr="3A55B2F3">
        <w:rPr>
          <w:rStyle w:val="markedcontent"/>
        </w:rPr>
        <w:t xml:space="preserve">. A local maximum ice velocity of 0.5 </w:t>
      </w:r>
      <w:r w:rsidR="00DE3D03">
        <w:rPr>
          <w:rStyle w:val="markedcontent"/>
        </w:rPr>
        <w:t>m/s</w:t>
      </w:r>
      <w:r w:rsidRPr="3A55B2F3">
        <w:rPr>
          <w:rStyle w:val="markedcontent"/>
        </w:rPr>
        <w:t xml:space="preserve">lags the wind speed peak by 3 hours, while a 0.27 </w:t>
      </w:r>
      <w:r w:rsidR="00DE3D03">
        <w:rPr>
          <w:rStyle w:val="markedcontent"/>
        </w:rPr>
        <w:t>m/s</w:t>
      </w:r>
      <w:r w:rsidR="007B70FC">
        <w:rPr>
          <w:rStyle w:val="markedcontent"/>
        </w:rPr>
        <w:t xml:space="preserve"> </w:t>
      </w:r>
      <w:r w:rsidRPr="3A55B2F3">
        <w:rPr>
          <w:rStyle w:val="markedcontent"/>
        </w:rPr>
        <w:t xml:space="preserve">current speed maximum at </w:t>
      </w:r>
      <w:commentRangeStart w:id="18"/>
      <w:r w:rsidRPr="3A55B2F3">
        <w:rPr>
          <w:rStyle w:val="markedcontent"/>
        </w:rPr>
        <w:t>8</w:t>
      </w:r>
      <w:r w:rsidR="004D531D">
        <w:rPr>
          <w:rStyle w:val="markedcontent"/>
        </w:rPr>
        <w:t xml:space="preserve"> </w:t>
      </w:r>
      <w:r w:rsidRPr="3A55B2F3">
        <w:rPr>
          <w:rStyle w:val="markedcontent"/>
        </w:rPr>
        <w:t>m depth</w:t>
      </w:r>
      <w:commentRangeEnd w:id="18"/>
      <w:r w:rsidR="004D531D">
        <w:rPr>
          <w:rStyle w:val="CommentReference"/>
          <w:rFonts w:asciiTheme="minorHAnsi" w:eastAsiaTheme="minorHAnsi" w:hAnsiTheme="minorHAnsi" w:cstheme="minorBidi"/>
        </w:rPr>
        <w:commentReference w:id="18"/>
      </w:r>
      <w:r w:rsidRPr="3A55B2F3">
        <w:rPr>
          <w:rStyle w:val="markedcontent"/>
        </w:rPr>
        <w:t xml:space="preserve"> lags the ice speed maximum by ~1 hour </w:t>
      </w:r>
      <w:r w:rsidRPr="007B70FC">
        <w:t xml:space="preserve">compared to ~2 hours at 20m depth. These temporal lags are a result of the inertia of first the surface wind stress accelerating the ice, and then the depth-dependent acceleration of the upper ocean as the ice-ocean turbulent boundary layer forms in response to changes in direction and magnitude of the ice motion. </w:t>
      </w:r>
    </w:p>
    <w:p w14:paraId="04CF2701" w14:textId="3566F700"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06</w:t>
      </w:r>
      <w:r w:rsidR="004D531D">
        <w:t>:00</w:t>
      </w:r>
      <w:r w:rsidRPr="00C46917">
        <w:t xml:space="preserve"> UTC</w:t>
      </w:r>
      <w:r w:rsidR="004D531D">
        <w:t xml:space="preserve"> and continuing for 2 days,</w:t>
      </w:r>
      <w:r>
        <w:t xml:space="preserve"> </w:t>
      </w:r>
      <w:r w:rsidRPr="00C46917">
        <w:t xml:space="preserve">with the inertial ringing decaying over </w:t>
      </w:r>
      <w:r w:rsidR="004D531D">
        <w:t>time</w:t>
      </w:r>
      <w:r w:rsidRPr="00C46917">
        <w:t xml:space="preserve">. The observed ocean currents represent a superposition of inertial ringing and the evolving boundary layer currents forced by </w:t>
      </w:r>
      <w:r>
        <w:t xml:space="preserve">the </w:t>
      </w:r>
      <w:r w:rsidR="004D531D">
        <w:t xml:space="preserve">1 February </w:t>
      </w:r>
      <w:r>
        <w:t>0</w:t>
      </w:r>
      <w:r w:rsidRPr="00C46917">
        <w:t>2</w:t>
      </w:r>
      <w:r w:rsidR="004D531D">
        <w:t>:00</w:t>
      </w:r>
      <w:r w:rsidRPr="00C46917">
        <w:t xml:space="preserve"> UTC wind event and subsequent smaller wind maxima at 12</w:t>
      </w:r>
      <w:r w:rsidR="004D531D">
        <w:t>:00</w:t>
      </w:r>
      <w:r w:rsidRPr="00C46917">
        <w:t xml:space="preserve"> UTC on 2 February and </w:t>
      </w:r>
      <w:r w:rsidR="004D531D">
        <w:t>00:</w:t>
      </w:r>
      <w:r w:rsidRPr="00C46917">
        <w:t>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w:t>
      </w:r>
      <w:r w:rsidRPr="00C46917">
        <w:lastRenderedPageBreak/>
        <w:t>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w:t>
      </w:r>
      <w:r w:rsidR="004D531D">
        <w:t>2</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706B06E5" w:rsidR="00F96747" w:rsidRPr="00F96747" w:rsidRDefault="00F96747" w:rsidP="0014646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w:t>
      </w:r>
      <w:r w:rsidR="005A3B00">
        <w:t>will be</w:t>
      </w:r>
      <w:r w:rsidRPr="00F96747">
        <w:t xml:space="preserve"> explored in detail</w:t>
      </w:r>
      <w:r w:rsidR="005A3B00">
        <w:t xml:space="preserve"> in a subsequent publication</w:t>
      </w:r>
      <w:r w:rsidRPr="00F96747">
        <w:t>. The first is the ability of 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789D7473" w:rsidR="00C46917" w:rsidRDefault="00F96747" w:rsidP="00DA2D8D">
      <w:pPr>
        <w:pStyle w:val="Text"/>
      </w:pPr>
      <w:r>
        <w:t>The v</w:t>
      </w:r>
      <w:r w:rsidRPr="00F96747">
        <w:t>ertical structure of upper</w:t>
      </w:r>
      <w:r w:rsidR="004D531D">
        <w:t xml:space="preserve"> ocean</w:t>
      </w:r>
      <w:r w:rsidRPr="00F96747">
        <w:t xml:space="preserve"> currents in response to this wind event </w:t>
      </w:r>
      <w:r>
        <w:t>(</w:t>
      </w:r>
      <w:r w:rsidR="0037787F">
        <w:t>Figure 1</w:t>
      </w:r>
      <w:r w:rsidR="004D531D">
        <w:t>3</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w:t>
      </w:r>
      <w:r w:rsidR="004D531D">
        <w:t>3</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w:t>
      </w:r>
      <w:r w:rsidR="004D531D">
        <w:t>3</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t>
      </w:r>
      <w:r w:rsidR="0063565E">
        <w:t xml:space="preserve">deeper </w:t>
      </w:r>
      <w:r w:rsidR="00D45220" w:rsidRPr="00F96747">
        <w:t xml:space="preserve">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w:t>
      </w:r>
      <w:r w:rsidR="004D531D">
        <w:t>3</w:t>
      </w:r>
      <w:r w:rsidRPr="00F96747">
        <w:t>c. These sparse</w:t>
      </w:r>
      <w:r w:rsidR="004D531D">
        <w:t>-</w:t>
      </w:r>
      <w:r w:rsidRPr="00F96747">
        <w:t>in</w:t>
      </w:r>
      <w:r w:rsidR="004D531D">
        <w:t>-</w:t>
      </w:r>
      <w:r w:rsidRPr="00F96747">
        <w:t xml:space="preserve">time observations </w:t>
      </w:r>
      <w:r w:rsidR="004D531D">
        <w:t>coincide</w:t>
      </w:r>
      <w:r w:rsidRPr="00F96747">
        <w:t xml:space="preserve"> with the layers of increased shear measured in the current profiles. The red mixed layer depth timeseries in the </w:t>
      </w:r>
      <w:r w:rsidR="0037787F">
        <w:t>Figure 1</w:t>
      </w:r>
      <w:r w:rsidR="004D531D">
        <w:t>3</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14DEA20D">
            <wp:extent cx="4604368" cy="6035341"/>
            <wp:effectExtent l="0" t="0" r="635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1"/>
                    <pic:cNvPicPr/>
                  </pic:nvPicPr>
                  <pic:blipFill rotWithShape="1">
                    <a:blip r:embed="rId28"/>
                    <a:srcRect l="3136" t="5016" r="2941" b="8805"/>
                    <a:stretch/>
                  </pic:blipFill>
                  <pic:spPr bwMode="auto">
                    <a:xfrm>
                      <a:off x="0" y="0"/>
                      <a:ext cx="4605639" cy="6037007"/>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428FBEB4" w:rsidR="00DA2D8D" w:rsidRDefault="1AB51EAA" w:rsidP="00BB0349">
      <w:pPr>
        <w:pStyle w:val="FigureorTableCaption"/>
        <w:spacing w:line="259" w:lineRule="auto"/>
      </w:pPr>
      <w:r w:rsidRPr="1AB51EAA">
        <w:rPr>
          <w:b/>
          <w:bCs/>
        </w:rPr>
        <w:t>Figure 1</w:t>
      </w:r>
      <w:r w:rsidR="004D531D">
        <w:rPr>
          <w:b/>
          <w:bCs/>
        </w:rPr>
        <w:t>2</w:t>
      </w:r>
      <w:r>
        <w:t>.</w:t>
      </w:r>
      <w:r w:rsidR="005A3B00">
        <w:t xml:space="preserve"> From top to bottom:</w:t>
      </w:r>
      <w:r>
        <w:t xml:space="preserve"> </w:t>
      </w:r>
      <w:r w:rsidR="005A3B00">
        <w:t xml:space="preserve">(a)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w:t>
      </w:r>
      <w:r w:rsidR="005A3B00">
        <w:t>;</w:t>
      </w:r>
      <w:r w:rsidR="005B7B67" w:rsidRPr="005B7B67">
        <w:t xml:space="preserve"> </w:t>
      </w:r>
      <w:r w:rsidR="005A3B00">
        <w:t>(b</w:t>
      </w:r>
      <w:r w:rsidR="005B7B67" w:rsidRPr="005B7B67">
        <w:t>) Corresponding current</w:t>
      </w:r>
      <w:r w:rsidR="005A3B00">
        <w:t xml:space="preserve"> and wind</w:t>
      </w:r>
      <w:r w:rsidR="005B7B67" w:rsidRPr="005B7B67">
        <w:t xml:space="preserve"> directions in degrees true</w:t>
      </w:r>
      <w:r w:rsidR="005A3B00">
        <w:t>;</w:t>
      </w:r>
      <w:r w:rsidR="005B7B67" w:rsidRPr="005B7B67">
        <w:t xml:space="preserve"> </w:t>
      </w:r>
      <w:r w:rsidR="005A3B00">
        <w:t>(c</w:t>
      </w:r>
      <w:r w:rsidR="005B7B67" w:rsidRPr="005B7B67">
        <w:t>) Timeseries of 5</w:t>
      </w:r>
      <w:r w:rsidR="005B7B67">
        <w:t xml:space="preserve"> </w:t>
      </w:r>
      <w:r w:rsidR="005B7B67" w:rsidRPr="005B7B67">
        <w:t>m (blue), 20</w:t>
      </w:r>
      <w:r w:rsidR="005B7B67">
        <w:t xml:space="preserve"> </w:t>
      </w:r>
      <w:r w:rsidR="005B7B67" w:rsidRPr="005B7B67">
        <w:t>m (</w:t>
      </w:r>
      <w:r w:rsidR="005A3B00">
        <w:t>brown</w:t>
      </w:r>
      <w:r w:rsidR="005B7B67" w:rsidRPr="005B7B67">
        <w:t>) and 60</w:t>
      </w:r>
      <w:r w:rsidR="005B7B67">
        <w:t xml:space="preserve"> </w:t>
      </w:r>
      <w:r w:rsidR="005B7B67" w:rsidRPr="005B7B67">
        <w:t>m (</w:t>
      </w:r>
      <w:r w:rsidR="005A3B00">
        <w:t>gold</w:t>
      </w:r>
      <w:r w:rsidR="005B7B67" w:rsidRPr="005B7B67">
        <w:t>) north-south current components</w:t>
      </w:r>
      <w:r w:rsidR="005A3B00">
        <w:t>;</w:t>
      </w:r>
      <w:r w:rsidR="005B7B67" w:rsidRPr="005B7B67">
        <w:t xml:space="preserve"> d) east-west current components</w:t>
      </w:r>
      <w:r w:rsidR="005A3B00">
        <w:t>;</w:t>
      </w:r>
      <w:r w:rsidR="005B7B67" w:rsidRPr="005B7B67">
        <w:t xml:space="preserve">  e) 4</w:t>
      </w:r>
      <w:r w:rsidR="005B7B67">
        <w:t xml:space="preserve"> </w:t>
      </w:r>
      <w:r w:rsidR="005B7B67" w:rsidRPr="005B7B67">
        <w:t xml:space="preserve">m depth ocean kinematic </w:t>
      </w:r>
      <w:r w:rsidR="005B7B67" w:rsidRPr="005B7B67">
        <w:lastRenderedPageBreak/>
        <w:t>stress from the CO site Autonomous Ocean Flux Buoy (blue dots) and atmospheric stress (red dots) for this study period.</w:t>
      </w:r>
      <w:r w:rsidR="00BB0349">
        <w:t xml:space="preserve"> </w:t>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18F337AF" w14:textId="79F30FAB" w:rsidR="000D2FD3" w:rsidRPr="000D2FD3" w:rsidRDefault="0037787F" w:rsidP="00DA2D8D">
      <w:pPr>
        <w:pStyle w:val="FigureorTableCaption"/>
        <w:spacing w:line="259" w:lineRule="auto"/>
      </w:pPr>
      <w:r>
        <w:rPr>
          <w:b/>
          <w:bCs/>
        </w:rPr>
        <w:t>Figure 1</w:t>
      </w:r>
      <w:r w:rsidR="004D531D">
        <w:rPr>
          <w:b/>
          <w:bCs/>
        </w:rPr>
        <w:t>3</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North/South current shear profiles with a clipped color scale to emphasize shear layers within the ocean mixed layer and upper part of the salinity-</w:t>
      </w:r>
      <w:proofErr w:type="gramStart"/>
      <w:r w:rsidR="00DA2D8D" w:rsidRPr="00DA2D8D">
        <w:t>stratified  pycnocline</w:t>
      </w:r>
      <w:proofErr w:type="gramEnd"/>
      <w:r w:rsidR="00DA2D8D" w:rsidRPr="00DA2D8D">
        <w:t>. Near surface shear reaches 0.07 s</w:t>
      </w:r>
      <w:r w:rsidR="00DA2D8D">
        <w:rPr>
          <w:vertAlign w:val="superscript"/>
        </w:rPr>
        <w:t>-1</w:t>
      </w:r>
      <w:r w:rsidR="00DA2D8D" w:rsidRPr="00DA2D8D">
        <w:t xml:space="preserve"> during the 1 February wind event.  The</w:t>
      </w:r>
      <w:r w:rsidR="004F7753">
        <w:t xml:space="preserve"> continuous</w:t>
      </w:r>
      <w:r w:rsidR="00DA2D8D" w:rsidRPr="00DA2D8D">
        <w:t xml:space="preserve"> red </w:t>
      </w:r>
      <w:r w:rsidR="004F7753">
        <w:t>line</w:t>
      </w:r>
      <w:r w:rsidR="00DA2D8D" w:rsidRPr="00DA2D8D">
        <w:t xml:space="preserve"> represents an estimate of the depth of the top of the halocline. The sloping orange line highlights the rapid penetration of mixing in response to this wind event. The four black sloping lines identify shear associated with inertial internal waves within the strongly stratified py</w:t>
      </w:r>
      <w:r w:rsidR="004F7753">
        <w:t>cno</w:t>
      </w:r>
      <w:r w:rsidR="00DA2D8D" w:rsidRPr="00DA2D8D">
        <w:t>cline forced by the strong inertial motions within the ocean mixed layer</w:t>
      </w:r>
      <w:r w:rsidR="00F6750F">
        <w:t>.</w:t>
      </w:r>
    </w:p>
    <w:p w14:paraId="112B6997" w14:textId="0655B4F1" w:rsidR="00DA2D8D" w:rsidRDefault="00DA2D8D" w:rsidP="00DA2D8D">
      <w:pPr>
        <w:pStyle w:val="Text"/>
      </w:pPr>
      <w:r>
        <w:t>The h</w:t>
      </w:r>
      <w:r w:rsidRPr="00F7238F">
        <w:t>ighest vertical shear levels of the north/south current component (</w:t>
      </w:r>
      <w:r w:rsidR="0037787F">
        <w:t>Figure 1</w:t>
      </w:r>
      <w:r w:rsidR="004F7753">
        <w:t>3</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seen</w:t>
      </w:r>
      <w:r w:rsidR="0063565E">
        <w:t xml:space="preserve"> most</w:t>
      </w:r>
      <w:r w:rsidRPr="00F7238F">
        <w:t xml:space="preserve"> clearly in the E/W current profile </w:t>
      </w:r>
      <w:r>
        <w:t>(</w:t>
      </w:r>
      <w:r w:rsidR="0037787F">
        <w:t>Figure 1</w:t>
      </w:r>
      <w:r w:rsidR="004F7753">
        <w:t>3</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w:t>
      </w:r>
      <w:r w:rsidR="004F7753">
        <w:t>3</w:t>
      </w:r>
      <w:r>
        <w:t>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w:t>
      </w:r>
      <w:r w:rsidR="0063565E">
        <w:t>The CO drifts over a</w:t>
      </w:r>
      <w:r w:rsidRPr="00F7238F">
        <w:t xml:space="preserve">nother weak stratification feature </w:t>
      </w:r>
      <w:r w:rsidR="0063565E">
        <w:t xml:space="preserve">that </w:t>
      </w:r>
      <w:r w:rsidRPr="00F7238F">
        <w:t xml:space="preserve">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w:t>
      </w:r>
      <w:r w:rsidR="0063565E">
        <w:t>gradient</w:t>
      </w:r>
      <w:r w:rsidRPr="00F7238F">
        <w:t xml:space="preserve"> strength</w:t>
      </w:r>
      <w:r w:rsidR="0063565E">
        <w:t>s</w:t>
      </w:r>
      <w:r w:rsidRPr="00F7238F">
        <w:t xml:space="preserve">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45A09D28" w14:textId="422708BC" w:rsidR="00E350E9" w:rsidRDefault="00DA2D8D" w:rsidP="000D2FD3">
      <w:pPr>
        <w:pStyle w:val="Text"/>
      </w:pPr>
      <w:r w:rsidRPr="00F7238F">
        <w:t xml:space="preserve">Strong inertial-period motions in the ocean mixed layer are capable of generating internal inertial-period waves within the pycnocline after the mixing layer inertial currents contact the </w:t>
      </w:r>
      <w:r w:rsidR="0063565E">
        <w:t xml:space="preserve">strongly </w:t>
      </w:r>
      <w:r w:rsidRPr="00F7238F">
        <w:t>salinity-stratified pycnocline.  In the current component profiles (Fig</w:t>
      </w:r>
      <w:r w:rsidR="0063565E">
        <w:t>ure</w:t>
      </w:r>
      <w:r w:rsidRPr="00F7238F">
        <w:t>s 1</w:t>
      </w:r>
      <w:r>
        <w:t>3</w:t>
      </w:r>
      <w:r w:rsidRPr="00F7238F">
        <w:t>a and 1</w:t>
      </w:r>
      <w:r>
        <w:t>3</w:t>
      </w:r>
      <w:r w:rsidRPr="00F7238F">
        <w:t>b) this can be seen as slanted bands of enhanced current</w:t>
      </w:r>
      <w:r w:rsidR="0063565E">
        <w:t xml:space="preserve"> shear</w:t>
      </w:r>
      <w:r w:rsidRPr="00F7238F">
        <w:t xml:space="preserve"> with inertial periods starting around 45</w:t>
      </w:r>
      <w:r>
        <w:t xml:space="preserve"> </w:t>
      </w:r>
      <w:r w:rsidRPr="00F7238F">
        <w:t xml:space="preserve">m depth after the 1 February wind event. These regions of enhanced shear are also shown as black slanting lines in </w:t>
      </w:r>
      <w:r w:rsidR="0037787F">
        <w:t>Figure 1</w:t>
      </w:r>
      <w:r w:rsidR="004F7753">
        <w:t>3</w:t>
      </w:r>
      <w:r w:rsidRPr="00F7238F">
        <w:t xml:space="preserve">c. These inertial waves are an important source of shear that can induce mixing in the otherwise very quiescent and non-diffusive Arctic pycnocline.  </w:t>
      </w:r>
    </w:p>
    <w:p w14:paraId="572459EC" w14:textId="4205FA9E" w:rsidR="1AB51EAA" w:rsidRDefault="00662F3A" w:rsidP="1AB51EAA">
      <w:pPr>
        <w:pStyle w:val="Heading-Main"/>
        <w:spacing w:line="259" w:lineRule="auto"/>
      </w:pPr>
      <w:r>
        <w:t>6</w:t>
      </w:r>
      <w:r w:rsidR="1AB51EAA">
        <w:t xml:space="preserve"> Discussion</w:t>
      </w:r>
      <w:r w:rsidR="00451B39">
        <w:t xml:space="preserve"> and conclusions</w:t>
      </w:r>
    </w:p>
    <w:p w14:paraId="21449C60" w14:textId="77777777" w:rsidR="004F7753" w:rsidRPr="007B70FC" w:rsidRDefault="00E350E9" w:rsidP="007B70FC">
      <w:pPr>
        <w:pStyle w:val="Text"/>
      </w:pPr>
      <w:r w:rsidRPr="007B70FC">
        <w:t>We presented a detailed description of an observed</w:t>
      </w:r>
      <w:r w:rsidR="004F7753" w:rsidRPr="007B70FC">
        <w:t>,</w:t>
      </w:r>
      <w:r w:rsidRPr="007B70FC">
        <w:t xml:space="preserve"> strong</w:t>
      </w:r>
      <w:r w:rsidR="004F7753" w:rsidRPr="007B70FC">
        <w:t>,</w:t>
      </w:r>
      <w:r w:rsidRPr="007B70FC">
        <w:t xml:space="preserve"> mid-winter, central Arctic cyclone which passed over the MOSAiC observatory from 31 January to 1 February</w:t>
      </w:r>
      <w:r w:rsidR="004F7753" w:rsidRPr="007B70FC">
        <w:t xml:space="preserve"> 2020. This cyclone</w:t>
      </w:r>
      <w:r w:rsidRPr="007B70FC">
        <w:t xml:space="preserve"> produc</w:t>
      </w:r>
      <w:r w:rsidR="004F7753" w:rsidRPr="007B70FC">
        <w:t>ed air-ice-ocean</w:t>
      </w:r>
      <w:r w:rsidRPr="007B70FC">
        <w:t xml:space="preserve"> changes</w:t>
      </w:r>
      <w:r w:rsidR="004F7753" w:rsidRPr="007B70FC">
        <w:t xml:space="preserve">, including leading to the development and passage of a strong quasi-axisymmetric low-level jet (LLJ) in the lower atmosphere, producing </w:t>
      </w:r>
      <w:r w:rsidRPr="007B70FC">
        <w:t>widespread sea ice deformation, and</w:t>
      </w:r>
      <w:r w:rsidR="004F7753" w:rsidRPr="007B70FC">
        <w:t xml:space="preserve"> propagating</w:t>
      </w:r>
      <w:r w:rsidRPr="007B70FC">
        <w:t xml:space="preserve"> momentum flux into the upper ocean. </w:t>
      </w:r>
      <w:r w:rsidR="00443B5F" w:rsidRPr="007B70FC">
        <w:t xml:space="preserve">The comprehensive suite of </w:t>
      </w:r>
      <w:r w:rsidRPr="007B70FC">
        <w:t xml:space="preserve">MOSAiC </w:t>
      </w:r>
      <w:r w:rsidR="00443B5F" w:rsidRPr="007B70FC">
        <w:t xml:space="preserve">instruments </w:t>
      </w:r>
      <w:r w:rsidRPr="007B70FC">
        <w:t xml:space="preserve">together </w:t>
      </w:r>
      <w:r w:rsidR="00443B5F" w:rsidRPr="007B70FC">
        <w:t>provide</w:t>
      </w:r>
      <w:r w:rsidR="004F7753" w:rsidRPr="007B70FC">
        <w:t>s unique</w:t>
      </w:r>
      <w:r w:rsidR="00443B5F" w:rsidRPr="007B70FC">
        <w:t xml:space="preserve"> observations of the coupled air-ice-ocean system</w:t>
      </w:r>
      <w:r w:rsidRPr="007B70FC">
        <w:t xml:space="preserve"> during an evolving cyclone</w:t>
      </w:r>
      <w:r w:rsidR="00443B5F" w:rsidRPr="007B70FC">
        <w:t xml:space="preserve"> with unprecedented detail and spatial resolution.</w:t>
      </w:r>
    </w:p>
    <w:p w14:paraId="368B287B" w14:textId="374B74E7" w:rsidR="004F7753" w:rsidRPr="007B70FC" w:rsidRDefault="004F7753" w:rsidP="007B70FC">
      <w:pPr>
        <w:pStyle w:val="Text"/>
      </w:pPr>
      <w:r w:rsidRPr="007B70FC">
        <w:t xml:space="preserve">The developing atmospheric LLJ, which eventually appears as an annulus of ~140 km radius around the low-pressure center, is the key atmospheric feature of this cyclone impacting the momentum transfer to the sea ice. A smaller jet core of winds &gt;20 m/s within this LLJ is identified in the cold sector of the ERA5 </w:t>
      </w:r>
      <w:proofErr w:type="spellStart"/>
      <w:r w:rsidRPr="007B70FC">
        <w:t>reanalyses</w:t>
      </w:r>
      <w:proofErr w:type="spellEnd"/>
      <w:r w:rsidRPr="007B70FC">
        <w:t xml:space="preserve"> between 00 and 12 UTC Feb 1 (Fig. 3), and is linked to observed faster ice motion as well as shearing and divergence of the sea ice (e.g., Figures 8-11 and associated discussions). The stage of storm development and the spatial structure of the LLJ strongly impacted the timing and location of sea ice deformation. The elevated surface wind speeds ahead of the cyclone produced an increase in drift speed and </w:t>
      </w:r>
      <w:r w:rsidRPr="007B70FC">
        <w:lastRenderedPageBreak/>
        <w:t xml:space="preserve">resulted in ice shear. The developed LLJ behind the cold front produced strong deformation in the ice, with divergence ahead of the jet core and convergence behind. This produced opening and closing of leads, respectively.  Local sea-ice trajectories are a function of distance to the storm track and the side of the track.  The sudden change in wind and ice-drift direction and the rapid increase in sea-ice velocity with the arrival of the cold-sector LLJ and its core produced a jump in the air-ice and ice-ocean stresses. The local destabilization of the lower atmosphere behind the cold front contributed to the former, while the latter initiated an inertial oscillation in the sea ice and upper </w:t>
      </w:r>
      <w:proofErr w:type="gramStart"/>
      <w:r w:rsidRPr="007B70FC">
        <w:t>ocean..</w:t>
      </w:r>
      <w:proofErr w:type="gramEnd"/>
      <w:r w:rsidRPr="007B70FC">
        <w:t xml:space="preserve"> The observations also showed that the change in ice-drift direction occurred locally in the DN about 2 h prior to the change in wind direction with the cold front, suggesting that wind forcing of the ice behind the cold front propagated ahead of the front through the internal ice stress. Hence, wind forcing of ice acceleration may not always occur locally.</w:t>
      </w:r>
    </w:p>
    <w:p w14:paraId="2C5C6E2E" w14:textId="77777777" w:rsidR="007B70FC" w:rsidRDefault="004F7753" w:rsidP="007B70FC">
      <w:pPr>
        <w:pStyle w:val="Text"/>
      </w:pPr>
      <w:r w:rsidRPr="007B70FC">
        <w:t xml:space="preserve">The initiation of the inertial oscillation in the ocean extended the impacts of the storm beyond the time taken for the atmospheric depression to fully cross the observatory. A second increase in sea ice strain rates 12 hours after the arrival of the LLJ occurred due to the differing timescales between the atmosphere and the coupled ice-ocean boundary layer during the inertial oscillation and the gradual change in the wind direction. The ice and near-surface ocean returned to following the wind after approximately 24 hours, while at depth, the effects of the inertial oscillation were visible for at least 3 days. </w:t>
      </w:r>
    </w:p>
    <w:p w14:paraId="03D7213B" w14:textId="77777777" w:rsidR="007B70FC" w:rsidRDefault="004F7753" w:rsidP="007B70FC">
      <w:pPr>
        <w:pStyle w:val="Text"/>
      </w:pPr>
      <w:r w:rsidRPr="007B70FC">
        <w:t xml:space="preserve">Because of the apparent importance of the LLJ and the LLJ core for air-ice interactions, it must be noted that there is some uncertainty in its spatial and temporal structure. Since it was only directly observed by the 1 February 06:00 UTC sounding, and temporally and spatially spread by the ERA5 data assimilation, there could have been other LLJ cores or this core could have been present before 1 February 00:00 UTC. However, no atmospheric or ice observations suggest this </w:t>
      </w:r>
      <w:r>
        <w:t>to be the case. Furthermore, the structure and strength of the LLJ in the warm sector is also not well observed, as the 31 January 18:00 UTC sounding only captures the inner edge of the LLJ annulus at a time when the axisymmetric characteristic has not yet developed (Figure 3a). Hence, much of the LLJ structure is likely generated by the ECMWF model used for ERA5.  Finally, LLJs have not been a part of the classical conceptual models of Arctic cyclones (</w:t>
      </w:r>
      <w:proofErr w:type="spellStart"/>
      <w:r>
        <w:t>e.g.,</w:t>
      </w:r>
      <w:r>
        <w:fldChar w:fldCharType="begin"/>
      </w:r>
      <w:r>
        <w:instrText xml:space="preserve"> ADDIN ZOTERO_ITEM CSL_CITATION {"citationID":"oYEib8H5","properties":{"formattedCitation":"(Aizawa &amp; Tanaka, 2016)","plainCitation":"(Aizawa &amp; Tanaka, 2016)","noteIndex":0},"citationItems":[{"id":7509,"uris":["http://zotero.org/users/6124969/items/L3234DGE"],"itemData":{"id":7509,"type":"article-journal","abstract":"Arctic cyclones are unique low pressure systems in the Arctic, which are different from the tropical cyclones and the mid-latitude cyclones. The axisymmetric structures of two major Arctic cyclones which appeared in June 2008 and August 2012 are examined based on the cylindrical coordinate system around the Arctic cyclone.","container-title":"Polar Science","DOI":"10.1016/j.polar.2016.02.002","ISSN":"18739652","issue":"3","journalAbbreviation":"Polar Science","language":"en","page":"192-198","source":"DOI.org (Crossref)","title":"Axisymmetric structure of the long lasting summer Arctic cyclones","volume":"10","author":[{"family":"Aizawa","given":"Takuro"},{"family":"Tanaka","given":"H.L."}],"issued":{"date-parts":[["2016",9]]},"citation-key":"aizawa2016_AxisymmetricStructure"}}],"schema":"https://github.com/citation-style-language/schema/raw/master/csl-citation.json"} </w:instrText>
      </w:r>
      <w:r>
        <w:fldChar w:fldCharType="separate"/>
      </w:r>
      <w:r>
        <w:rPr>
          <w:noProof/>
        </w:rPr>
        <w:t>Aizawa</w:t>
      </w:r>
      <w:proofErr w:type="spellEnd"/>
      <w:r>
        <w:rPr>
          <w:noProof/>
        </w:rPr>
        <w:t xml:space="preserve"> &amp; Tanaka, 2016)</w:t>
      </w:r>
      <w:r>
        <w:fldChar w:fldCharType="end"/>
      </w:r>
      <w:r>
        <w:t xml:space="preserve">, likely due to these studies relying on </w:t>
      </w:r>
      <w:proofErr w:type="spellStart"/>
      <w:r>
        <w:t>reanalyses</w:t>
      </w:r>
      <w:proofErr w:type="spellEnd"/>
      <w:r>
        <w:t xml:space="preserve"> with a resolution incapable of resolving this mesoscale feature.  More recent Arctic cyclone structure studies using ERA5 (e.g., </w:t>
      </w:r>
      <w:r>
        <w:fldChar w:fldCharType="begin"/>
      </w:r>
      <w:r>
        <w:instrText xml:space="preserve"> ADDIN ZOTERO_ITEM CSL_CITATION {"citationID":"u2w7pTwF","properties":{"formattedCitation":"(Vessey et al., 2022)","plainCitation":"(Vessey et al., 2022)","noteIndex":0},"citationItems":[{"id":6471,"uris":["http://zotero.org/users/6124969/items/SVYLABF9"],"itemData":{"id":6471,"type":"article-journal","abstract":"Understanding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fldChar w:fldCharType="separate"/>
      </w:r>
      <w:r>
        <w:rPr>
          <w:noProof/>
        </w:rPr>
        <w:t>Vessey et al., 2022)</w:t>
      </w:r>
      <w:r>
        <w:fldChar w:fldCharType="end"/>
      </w:r>
      <w:r>
        <w:t xml:space="preserve">, have mentioned the presence of strong low-level winds in the warm sector, however. </w:t>
      </w:r>
    </w:p>
    <w:p w14:paraId="4B307BD3" w14:textId="446222A0" w:rsidR="004F7753" w:rsidRDefault="004F7753" w:rsidP="007B70FC">
      <w:pPr>
        <w:pStyle w:val="Text"/>
      </w:pPr>
      <w:r>
        <w:t>The breadth of observation types available through the MOSAiC observatory provides opportunity for model validation and development, enabling examination of multi-scale, strongly coupled processes. While numerous case studies of cyclones exist, most focus on the summer and the marginal ice zone. Few observations are available for the central Arctic in full pack ice during mid-winter. We have identified key processes for the transfer of energy from atmosphere to sea ice to the upper ocean. A companion study will examine the representation of these processes in modern coupled air-ice-ocean models.</w:t>
      </w:r>
    </w:p>
    <w:p w14:paraId="3BB30AAB" w14:textId="77777777" w:rsidR="00995CAA" w:rsidRDefault="00995CAA" w:rsidP="00995CAA">
      <w:pPr>
        <w:shd w:val="clear" w:color="auto" w:fill="FFFFFF"/>
        <w:spacing w:before="240" w:line="480" w:lineRule="auto"/>
        <w:rPr>
          <w:rFonts w:eastAsia="Times New Roman"/>
          <w:b/>
          <w:bCs/>
          <w:color w:val="262626"/>
          <w:sz w:val="24"/>
          <w:szCs w:val="24"/>
        </w:rPr>
      </w:pPr>
      <w:r w:rsidRPr="00995CAA">
        <w:rPr>
          <w:rFonts w:eastAsia="Times New Roman"/>
          <w:b/>
          <w:bCs/>
          <w:color w:val="262626"/>
          <w:sz w:val="24"/>
          <w:szCs w:val="24"/>
        </w:rPr>
        <w:t>Acknowledgments</w:t>
      </w:r>
    </w:p>
    <w:p w14:paraId="4937EAEB" w14:textId="77777777" w:rsidR="00146467" w:rsidRDefault="00F33A0A" w:rsidP="00146467">
      <w:pPr>
        <w:pStyle w:val="Text"/>
        <w:ind w:firstLine="0"/>
      </w:pPr>
      <w:commentRangeStart w:id="19"/>
      <w:r>
        <w:t xml:space="preserve">DW, OP, AS, </w:t>
      </w:r>
      <w:r w:rsidR="00146467">
        <w:t xml:space="preserve">and </w:t>
      </w:r>
      <w:r>
        <w:t>JH</w:t>
      </w:r>
      <w:r w:rsidR="00146467">
        <w:t xml:space="preserve"> were</w:t>
      </w:r>
      <w:r w:rsidR="00E350E9">
        <w:t xml:space="preserve"> funded by the US Department of Energy (DoE), under grant </w:t>
      </w:r>
      <w:r w:rsidR="00E350E9" w:rsidRPr="005A5CBA">
        <w:t>DE-SC0021342</w:t>
      </w:r>
      <w:r w:rsidR="00E350E9">
        <w:t>. The participation of TS was funded through the National Science Foundation (NSF)</w:t>
      </w:r>
      <w:r w:rsidR="00E67DF1">
        <w:t xml:space="preserve"> </w:t>
      </w:r>
      <w:r>
        <w:lastRenderedPageBreak/>
        <w:t>OPP</w:t>
      </w:r>
      <w:r w:rsidR="00E67DF1">
        <w:t xml:space="preserve">1723400. </w:t>
      </w:r>
      <w:r w:rsidR="00E350E9">
        <w:t xml:space="preserve">Atmospheric measurements and data processing were supported by NSF grant </w:t>
      </w:r>
      <w:r w:rsidR="00E350E9" w:rsidRPr="005A5CBA">
        <w:t xml:space="preserve">OPP1724551 </w:t>
      </w:r>
      <w:r w:rsidR="00E350E9">
        <w:t>and the DoE Atmospheric Radiation Measurement Program (</w:t>
      </w:r>
      <w:r w:rsidR="00E350E9" w:rsidRPr="00E350E9">
        <w:rPr>
          <w:highlight w:val="yellow"/>
        </w:rPr>
        <w:t>Ola/Shupe grant number</w:t>
      </w:r>
      <w:r w:rsidR="00E350E9">
        <w:t xml:space="preserve">). The deployment of GPS ice drifters and coordination within the MOSAiC DN was funded by NSF </w:t>
      </w:r>
      <w:r w:rsidR="00E350E9" w:rsidRPr="007509CB">
        <w:t>1722729</w:t>
      </w:r>
      <w:r w:rsidR="00E350E9">
        <w:t xml:space="preserve">. OP also received support from the Office of Naval Research grant </w:t>
      </w:r>
      <w:r w:rsidR="00E350E9" w:rsidRPr="00710332">
        <w:t>ONR 1564162</w:t>
      </w:r>
      <w:r w:rsidR="00E350E9">
        <w:t xml:space="preserve"> during the preparation of this manuscript</w:t>
      </w:r>
      <w:r w:rsidR="00A121A9">
        <w:t>.</w:t>
      </w:r>
      <w:commentRangeEnd w:id="19"/>
      <w:r w:rsidR="00146467">
        <w:rPr>
          <w:rStyle w:val="CommentReference"/>
          <w:rFonts w:asciiTheme="minorHAnsi" w:eastAsiaTheme="minorHAnsi" w:hAnsiTheme="minorHAnsi" w:cstheme="minorBidi"/>
        </w:rPr>
        <w:commentReference w:id="19"/>
      </w:r>
    </w:p>
    <w:p w14:paraId="7C36B036" w14:textId="552D1DB8" w:rsidR="00E350E9" w:rsidRDefault="00A121A9" w:rsidP="00146467">
      <w:pPr>
        <w:pStyle w:val="Text"/>
        <w:ind w:firstLine="0"/>
      </w:pPr>
      <w:r>
        <w:t xml:space="preserve">We acknowledge the group effort required for the success of the MOSAiC expedition </w:t>
      </w:r>
      <w:r>
        <w:fldChar w:fldCharType="begin"/>
      </w:r>
      <w:r>
        <w:instrText xml:space="preserve"> ADDIN ZOTERO_ITEM CSL_CITATION {"citationID":"SMOq4ASM","properties":{"formattedCitation":"(Nixdorf et al., 2021)","plainCitation":"(Nixdorf et al., 2021)","noteIndex":0},"citationItems":[{"id":6802,"uris":["http://zotero.org/users/6124969/items/9L6XSINY"],"itemData":{"id":6802,"type":"document","note":"Citation Key: nixdorf_uwe_2021_5179738\nDOI: 10.5281/zenodo.5179738","publisher":"Zenodo","title":"MOSAiC extended acknowledgement","URL":"https://doi.org/10.5281/zenodo.5179738","author":[{"family":"Nixdorf","given":"Uwe"},{"family":"Dethloff","given":"Klaus"},{"family":"Rex","given":"Markus"},{"family":"Shupe","given":"Matthew"},{"family":"Sommerfeld","given":"Anja"},{"family":"Perovich","given":"Donald K."},{"family":"Nicolaus","given":"Marcel"},{"family":"Heuzé","given":"Céline"},{"family":"Rabe","given":"Benjamin"},{"family":"Loose","given":"Brice"},{"family":"Damm","given":"Ellen"},{"family":"Gradinger","given":"Rolf"},{"family":"Fong","given":"Allison"},{"family":"Maslowski","given":"Wieslaw"},{"family":"Rinke","given":"Annette"},{"family":"Kwok","given":"Ronald"},{"family":"Spreen","given":"Gunnar"},{"family":"Wendisch","given":"Manfred"},{"family":"Herber","given":"Andreas"},{"family":"Hirsekorn","given":"Marius"},{"family":"Mohaupt","given":"Verena"},{"family":"Frickenhaus","given":"Stephan"},{"family":"Immerz","given":"Antonia"},{"family":"Weiss-Tuider","given":"Katharina"},{"family":"König","given":"Bjela"},{"family":"Mengedoht","given":"Dirk"},{"family":"Regnery","given":"Julia"},{"family":"Gerchow","given":"Peter"},{"family":"Ransby","given":"Daniela"},{"family":"Krumpen","given":"Thomas"},{"family":"Morgenstern","given":"Anne"},{"family":"Haas","given":"Christian"},{"family":"Kanzow","given":"Torsten"},{"family":"Rack","given":"Frank R."},{"family":"Saitzev","given":"Vladimir"},{"family":"Sokolov","given":"Vladimir"},{"family":"Makarov","given":"Alexander"},{"family":"Schwarze","given":"Stefan"},{"family":"Wunderlich","given":"Thomas"},{"family":"Wurr","given":"Karsten"},{"family":"Boetius","given":"Antje"}],"issued":{"date-parts":[["2021",9]]},"citation-key":"nixdorf_uwe_2021_5179738"}}],"schema":"https://github.com/citation-style-language/schema/raw/master/csl-citation.json"} </w:instrText>
      </w:r>
      <w:r>
        <w:fldChar w:fldCharType="separate"/>
      </w:r>
      <w:r>
        <w:rPr>
          <w:noProof/>
        </w:rPr>
        <w:t>(Nixdorf et al., 2021)</w:t>
      </w:r>
      <w:r>
        <w:fldChar w:fldCharType="end"/>
      </w:r>
      <w:r>
        <w:t>.</w:t>
      </w:r>
      <w:r w:rsidR="00E350E9">
        <w:t>We</w:t>
      </w:r>
      <w:r w:rsidR="007F0B45">
        <w:t xml:space="preserve"> additionally</w:t>
      </w:r>
      <w:r w:rsidR="00E350E9">
        <w:t xml:space="preserve"> thank the MOSAiC Distributed Network Team for additional GPS ice drift data and coordination of the L sites and buoy deployments</w:t>
      </w:r>
      <w:r w:rsidR="00F33A0A">
        <w:t>;</w:t>
      </w:r>
      <w:r w:rsidR="00E350E9">
        <w:t xml:space="preserve"> </w:t>
      </w:r>
      <w:r w:rsidR="007F0B45">
        <w:t>t</w:t>
      </w:r>
      <w:r w:rsidR="00E350E9">
        <w:t xml:space="preserve">he MOSAiC atmosphere team </w:t>
      </w:r>
      <w:r w:rsidR="007F0B45">
        <w:t>for</w:t>
      </w:r>
      <w:r w:rsidR="00E350E9">
        <w:t xml:space="preserve"> support</w:t>
      </w:r>
      <w:r w:rsidR="007F0B45">
        <w:t>ing</w:t>
      </w:r>
      <w:r w:rsidR="00E350E9">
        <w:t xml:space="preserve"> data collection during the MOSAiC field campaign, running instruments in the CO and maintaining the ASFS at L sites</w:t>
      </w:r>
      <w:r w:rsidR="00F33A0A">
        <w:t>;</w:t>
      </w:r>
      <w:r w:rsidR="007F0B45">
        <w:t xml:space="preserve"> and t</w:t>
      </w:r>
      <w:r w:rsidR="00E350E9">
        <w:t xml:space="preserve">he MOSAiC sea ice and snow team on MOSAiC Leg 2, in particular </w:t>
      </w:r>
      <w:proofErr w:type="spellStart"/>
      <w:r w:rsidR="00E350E9">
        <w:t>Polona</w:t>
      </w:r>
      <w:proofErr w:type="spellEnd"/>
      <w:r w:rsidR="00E350E9">
        <w:t xml:space="preserve"> </w:t>
      </w:r>
      <w:proofErr w:type="spellStart"/>
      <w:r w:rsidR="00E350E9">
        <w:t>Itkin</w:t>
      </w:r>
      <w:proofErr w:type="spellEnd"/>
      <w:r w:rsidR="00E350E9">
        <w:t xml:space="preserve">, </w:t>
      </w:r>
      <w:r w:rsidR="007F0B45">
        <w:t xml:space="preserve">for </w:t>
      </w:r>
      <w:r w:rsidR="00E350E9">
        <w:t xml:space="preserve">supported the ice </w:t>
      </w:r>
      <w:r w:rsidR="007F0B45">
        <w:t>radar</w:t>
      </w:r>
      <w:r w:rsidR="00E350E9">
        <w:t xml:space="preserve"> data collection. </w:t>
      </w:r>
      <w:r>
        <w:t>The authors do not perceive any conflicts of interest.</w:t>
      </w:r>
    </w:p>
    <w:p w14:paraId="2AA46820" w14:textId="77777777" w:rsidR="00146467" w:rsidRPr="00995CAA" w:rsidRDefault="00146467" w:rsidP="00146467">
      <w:pPr>
        <w:pStyle w:val="Text"/>
        <w:ind w:firstLine="0"/>
      </w:pPr>
    </w:p>
    <w:p w14:paraId="3CB0FA2F" w14:textId="77777777" w:rsidR="00995CAA" w:rsidRDefault="00995CAA" w:rsidP="00995CAA">
      <w:pPr>
        <w:shd w:val="clear" w:color="auto" w:fill="FFFFFF"/>
        <w:spacing w:line="480" w:lineRule="auto"/>
        <w:rPr>
          <w:rFonts w:eastAsia="Times New Roman"/>
          <w:b/>
          <w:bCs/>
          <w:color w:val="262626"/>
          <w:sz w:val="24"/>
          <w:szCs w:val="24"/>
        </w:rPr>
      </w:pPr>
      <w:r w:rsidRPr="00995CAA">
        <w:rPr>
          <w:rFonts w:eastAsia="Times New Roman"/>
          <w:b/>
          <w:bCs/>
          <w:color w:val="262626"/>
          <w:sz w:val="24"/>
          <w:szCs w:val="24"/>
        </w:rPr>
        <w:t>Open Research</w:t>
      </w:r>
    </w:p>
    <w:p w14:paraId="5214D481" w14:textId="4FA1B121" w:rsidR="00A121A9" w:rsidRPr="003C5B2D" w:rsidRDefault="007F0B45" w:rsidP="003C5B2D">
      <w:pPr>
        <w:pStyle w:val="Text"/>
        <w:ind w:firstLine="0"/>
      </w:pPr>
      <w:r w:rsidRPr="003C5B2D">
        <w:t>Atmospheric</w:t>
      </w:r>
      <w:r w:rsidR="00A121A9" w:rsidRPr="003C5B2D">
        <w:t xml:space="preserve"> and ice drift data used in this paper are archived at the Arctic Data Center (</w:t>
      </w:r>
      <w:r w:rsidR="00C90FE1" w:rsidRPr="003C5B2D">
        <w:fldChar w:fldCharType="begin"/>
      </w:r>
      <w:r w:rsidR="00AC7560" w:rsidRPr="003C5B2D">
        <w:instrText xml:space="preserve"> ADDIN ZOTERO_ITEM CSL_CITATION {"citationID":"JK4KDaBq","properties":{"formattedCitation":"(Bliss et al., 2022)","plainCitation":"(Bliss et al., 2022)","dontUpdate":true,"noteIndex":0},"citationItems":[{"id":69,"uris":["http://zotero.org/users/6124969/items/JTRLRYJE"],"itemData":{"id":69,"type":"document","publisher":"Arctic Data Center","title":"Sea ice drift tracks from the Distributed Network of autonomous buoys deployed during the Multidisciplinary drifting Observatory for the Study of Arctic Climate (MOSAiC) expedition 2019-2021","URL":"doi:10.18739/A2KP7TS83","author":[{"family":"Bliss","given":"Angela C."},{"family":"Hutchings","given":"Jennifer K."},{"family":"Anderson","given":"Philip"},{"family":"Anhaus","given":"Philipp"},{"family":"Belter","given":"H. Jakob"},{"family":"Berge","given":"Jørgen"},{"family":"Bessonov","given":"Vadlimir"},{"family":"Cheng","given":"Bin"},{"family":"Cole","given":"Sylvia"},{"family":"Costa","given":"Dave"},{"family":"Cottier","given":"Finlo"},{"family":"Cox","given":"Christopher J."},{"family":"Torre","given":"R.","non-dropping-particle":"de la"},{"family":"Divine","given":"Dmitry"},{"family":"Emzivat","given":"Gilbert"},{"family":"Fang","given":"Ying Chih"},{"family":"Fons","given":"Steven"},{"family":"Gallagher","given":"Michael"},{"family":"Geoffrey","given":"Maxime"},{"family":"Granskog","given":"Mats A."},{"family":"Watkins","given":"Daniel M."},{"family":"Zuo","given":"Guangyu"}],"accessed":{"date-parts":[["2022",8,17]]},"issued":{"date-parts":[["2022"]]},"citation-key":"bliss2022_SeaIce"}}],"schema":"https://github.com/citation-style-language/schema/raw/master/csl-citation.json"} </w:instrText>
      </w:r>
      <w:r w:rsidR="00C90FE1" w:rsidRPr="003C5B2D">
        <w:fldChar w:fldCharType="separate"/>
      </w:r>
      <w:r w:rsidR="00515B9C" w:rsidRPr="003C5B2D">
        <w:t>Sea ice buoys: Bliss et al., 2022</w:t>
      </w:r>
      <w:r w:rsidR="00C90FE1" w:rsidRPr="003C5B2D">
        <w:fldChar w:fldCharType="end"/>
      </w:r>
      <w:r w:rsidR="00515B9C" w:rsidRPr="003C5B2D">
        <w:t xml:space="preserve">; atmospheric data: </w:t>
      </w:r>
      <w:r w:rsidR="00515B9C" w:rsidRPr="003C5B2D">
        <w:fldChar w:fldCharType="begin"/>
      </w:r>
      <w:r w:rsidR="00AC7560" w:rsidRPr="003C5B2D">
        <w:instrText xml:space="preserve"> ADDIN ZOTERO_ITEM CSL_CITATION {"citationID":"1cpGV1kR","properties":{"formattedCitation":"(C. Cox, Gallagher, Shupe, Blomquist, et al., 2023; C. Cox, Gallagher, Shupe, Persson, et al., 2023a, 2023b, 2023c)","plainCitation":"(C. Cox, Gallagher, Shupe, Blomquist, et al., 2023; C. Cox, Gallagher, Shupe, Persson, et al., 2023a, 2023b, 2023c)","dontUpdate":true,"noteIndex":0},"citationItems":[{"id":8450,"uris":["http://zotero.org/users/6124969/items/M4YSZ9NE"],"itemData":{"id":8450,"type":"dataset","DOI":"https://doi.org/10.18739/A2PV6B83F","note":"Citation Key: cox2023_met_city","publisher":"Arctic Data Center","title":"Met City meteorological and surface flux measurements (Level 3 Final), Multidisciplinary Drifting Observatory for the Study of Arctic Climate (MOSAiC), central Arctic, October 2019 - September 2020","author":[{"family":"Cox","given":"Christopher"},{"family":"Gallagher","given":"Michael"},{"family":"Shupe","given":"Matthew"},{"family":"Blomquist","given":"Byron"},{"family":"Persson","given":"Ola"},{"family":"Grachev","given":"Andrey"},{"family":"Riihimaki","given":"Laura D."},{"family":"Kutchenreiter","given":"Mark"},{"family":"Morris","given":"Victor"},{"family":"Solomon","given":"Amy"},{"family":"Brooks","given":"Ian"},{"family":"Costa","given":"David"},{"family":"Gottas","given":"Daniel"},{"family":"Hutchings","given":"Jennifer K."},{"family":"Osborn","given":"Jackson"},{"family":"Morris","given":"Sara M."},{"family":"Preusser","given":"Andreas"},{"family":"Uttal","given":"Taneil"}],"issued":{"date-parts":[["2023"]]},"citation-key":"cox2023_met_city"}},{"id":8447,"uris":["http://zotero.org/users/6124969/items/THJAD588"],"itemData":{"id":8447,"type":"dataset","DOI":"https://doi.org/10.18739/A2FF3M18K","note":"Citation Key: cox2023_asfs30","publisher":"Arctic Data Center","title":"Atmospheric Surface Flux Station #30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30"}},{"id":8449,"uris":["http://zotero.org/users/6124969/items/EZ374NKS"],"itemData":{"id":8449,"type":"dataset","DOI":"https://doi.org/10.18739/A2FF3M18K","note":"Citation Key: cox2023_asfs40","publisher":"Arctic Data Center","title":"Atmospheric Surface Flux Station #40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40"}},{"id":8448,"uris":["http://zotero.org/users/6124969/items/EIAV4XSS"],"itemData":{"id":8448,"type":"dataset","DOI":"https://doi.org/10.18739/A2XD0R00S","note":"Citation Key: cox2023_asfs50","publisher":"Arctic Data Center","title":"Atmospheric Surface Flux Station #50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M."},{"family":"Osborn","given":"Jackson"},{"family":"Pezoa","given":"Sergio"},{"family":"Uttal","given":"Taneil"}],"issued":{"date-parts":[["2023"]]},"citation-key":"cox2023_asfs50"}}],"schema":"https://github.com/citation-style-language/schema/raw/master/csl-citation.json"} </w:instrText>
      </w:r>
      <w:r w:rsidR="00515B9C" w:rsidRPr="003C5B2D">
        <w:fldChar w:fldCharType="separate"/>
      </w:r>
      <w:r w:rsidRPr="003C5B2D">
        <w:t>C. Cox, Gallagher, Shupe, Blomquist, et al., 2023; C. Cox, Gallagher, Shupe, Persson, et al., 2023a, 2023b, 2023c</w:t>
      </w:r>
      <w:r w:rsidR="00515B9C" w:rsidRPr="003C5B2D">
        <w:fldChar w:fldCharType="end"/>
      </w:r>
      <w:r w:rsidR="00A121A9" w:rsidRPr="003C5B2D">
        <w:t>)</w:t>
      </w:r>
      <w:r w:rsidRPr="003C5B2D">
        <w:t xml:space="preserve"> and in the Alfred Wegner Institute PANGAEA archive </w:t>
      </w:r>
      <w:r w:rsidRPr="003C5B2D">
        <w:fldChar w:fldCharType="begin"/>
      </w:r>
      <w:r w:rsidRPr="003C5B2D">
        <w:instrText xml:space="preserve"> ADDIN ZOTERO_ITEM CSL_CITATION {"citationID":"J0xI2iuw","properties":{"formattedCitation":"(Maturilli et al., 2022)","plainCitation":"(Maturilli et al., 2022)","noteIndex":0},"citationItems":[{"id":8451,"uris":["http://zotero.org/users/6124969/items/7BY3RGDK"],"itemData":{"id":8451,"type":"document","abstract":"This Level 3 dataset of radiosondes launched during the MOSAiC expedition has been processed by the Global Climate Observing System (GCOS) Reference Upper-Air Network (GRUAN) algorithm for RS41 radiosonde data. The GRUAN processing is based on the extensive characterisation of the sensor properties to produce a traceable reference data product which is free of manufacturer-dependent effects. Uncertainty values are provided for all measured parameters at all height levels. It should be noted that all provided height information is obtained from the GPS measurement. Close to buildings and metal surfaces (such as RV Polarstern) GPS signals are often very noisy, resulting in artifacts in the vertical elevation coordinate close to the surface. In the atmospheric boundary layer, it is therefore recommended to rely on height calculations based on pressure. Please note that the TAB-delimited ascii format data present only a subset of parameters. The complete GRUAN-processed data are available in the netCDF files.","note":"Citation Key: maturilli2022mrdl\nDOI: 10.1594/PANGAEA.943870\ntype: data set","publisher":"PANGAEA","title":"MOSAiC radiosonde data (level 3)","URL":"https://doi.org/10.1594/PANGAEA.943870","author":[{"family":"Maturilli","given":"Marion"},{"family":"Sommer","given":"Michael"},{"family":"Holdridge","given":"Donna J"},{"family":"Dahlke","given":"Sandro"},{"family":"Graeser","given":"Jürgen"},{"family":"Sommerfeld","given":"Anja"},{"family":"Jaiser","given":"Ralf"},{"family":"Deckelmann","given":"Holger"},{"family":"Schulz","given":"Alexander"}],"issued":{"date-parts":[["2022"]]},"citation-key":"maturilli2022mrdl"}}],"schema":"https://github.com/citation-style-language/schema/raw/master/csl-citation.json"} </w:instrText>
      </w:r>
      <w:r w:rsidRPr="003C5B2D">
        <w:fldChar w:fldCharType="separate"/>
      </w:r>
      <w:r w:rsidRPr="003C5B2D">
        <w:t>(Maturilli et al., 2022)</w:t>
      </w:r>
      <w:r w:rsidRPr="003C5B2D">
        <w:fldChar w:fldCharType="end"/>
      </w:r>
      <w:r w:rsidR="00A121A9" w:rsidRPr="003C5B2D">
        <w:t>.</w:t>
      </w:r>
      <w:r w:rsidR="00BF519F" w:rsidRPr="003C5B2D">
        <w:t xml:space="preserve"> Atmospheric Ka-band radar is archived at the Department of Energy Atmospheric Radiation Measurement User Facility </w:t>
      </w:r>
      <w:r w:rsidR="00BF519F" w:rsidRPr="003C5B2D">
        <w:fldChar w:fldCharType="begin"/>
      </w:r>
      <w:r w:rsidR="00146467" w:rsidRPr="003C5B2D">
        <w:instrText xml:space="preserve"> ADDIN ZOTERO_ITEM CSL_CITATION {"citationID":"yPChwjoM","properties":{"formattedCitation":"(Bharadwaj et al., 2019; Hardin et al., 2019)","plainCitation":"(Bharadwaj et al., 2019; Hardin et al., 2019)","noteIndex":0},"citationItems":[{"id":8459,"uris":["http://zotero.org/users/6124969/items/EW52YKJR"],"itemData":{"id":8459,"type":"dataset","DOI":"http://dx.doi.org/10.5439/1615726","publisher":"Atmospheric Radiation Measurement (ARM) user facility","title":"Ka-Band Scanning ARM Cloud Radar (KASACRCFR). 2020-01-29 to 2020-02-04, ARM Mobile Facility (MOS) MOSAIC (Drifting Obs - Study of Arctic Climate); AMF2 (M1)","author":[{"family":"Bharadwaj","given":"Nitin"},{"family":"Hardin","given":"Joseph"},{"family":"Isom","given":"B"},{"family":"Johnson","given":"Karen"},{"family":"Lindenmaier","given":"Iosif"},{"family":"Matthews","given":"Alyssa"},{"family":"Nelson","given":"D"},{"family":"Feng","given":"Ya-Chien"},{"family":"Deng","given":"M"},{"family":"Rocque","given":"M"},{"family":"Castro","given":"V"},{"family":"Giangrande","given":"T"}],"issued":{"date-parts":[["2019"]]},"citation-key":"bharadwaj2019_KaBandScanning"}},{"id":8453,"uris":["http://zotero.org/users/6124969/items/6FE9JYI8"],"itemData":{"id":8453,"type":"dataset","note":"Citation Key: hardin2020\nDOI: 10.5439/1615726\ntype: data set","publisher":"Atmospheric Radiation Measurement (ARM) user facility","title":"Ka ARM Zenith Radar (KAZRCFRGEQC). 2020-01-29 to 2020-02-05, ARM Mobile Facility (MOS) MOSAIC (Drifting Obs - Study of Arctic Climate); AMF2 (M1)","author":[{"family":"Hardin","given":"Joseph"},{"family":"Hunzinger","given":"Alexis"},{"family":"Schuman","given":"Eddie"},{"family":"Matthews","given":"Alyssa"},{"family":"Bharadwaj","given":"Nitin"},{"family":"Varble","given":"Adam"},{"family":"Johnson","given":"Karen"},{"family":"Giangrande","given":"Scott"},{"family":"Feng","given":"Ya-Chien"},{"family":"Lindenmaier","given":"Iosif"}],"issued":{"date-parts":[["2019"]]},"citation-key":"hardin2020"}}],"schema":"https://github.com/citation-style-language/schema/raw/master/csl-citation.json"} </w:instrText>
      </w:r>
      <w:r w:rsidR="00BF519F" w:rsidRPr="003C5B2D">
        <w:fldChar w:fldCharType="separate"/>
      </w:r>
      <w:r w:rsidR="00146467" w:rsidRPr="003C5B2D">
        <w:t>(Bharadwaj et al., 2019; Hardin et al., 2019)</w:t>
      </w:r>
      <w:r w:rsidR="00BF519F" w:rsidRPr="003C5B2D">
        <w:fldChar w:fldCharType="end"/>
      </w:r>
      <w:r w:rsidR="00A121A9" w:rsidRPr="003C5B2D">
        <w:t xml:space="preserve"> Ice </w:t>
      </w:r>
      <w:r w:rsidRPr="003C5B2D">
        <w:t>radar</w:t>
      </w:r>
      <w:r w:rsidR="00A121A9" w:rsidRPr="003C5B2D">
        <w:t xml:space="preserve"> data is archived in the Alfred Wegner </w:t>
      </w:r>
      <w:r w:rsidRPr="003C5B2D">
        <w:t>I</w:t>
      </w:r>
      <w:r w:rsidR="00A121A9" w:rsidRPr="003C5B2D">
        <w:t xml:space="preserve">nstitute PANGAEA archive </w:t>
      </w:r>
      <w:r w:rsidR="00515B9C" w:rsidRPr="003C5B2D">
        <w:fldChar w:fldCharType="begin"/>
      </w:r>
      <w:r w:rsidR="00515B9C" w:rsidRPr="003C5B2D">
        <w:instrText xml:space="preserve"> ADDIN ZOTERO_ITEM CSL_CITATION {"citationID":"YGyJdx5b","properties":{"formattedCitation":"(Krumpen, Haapala, et al., 2021)","plainCitation":"(Krumpen, Haapala, et al., 2021)","noteIndex":0},"citationItems":[{"id":8446,"uris":["http://zotero.org/users/6124969/items/5QD9H3AM"],"itemData":{"id":8446,"type":"document","abstract":"The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515B9C" w:rsidRPr="003C5B2D">
        <w:fldChar w:fldCharType="separate"/>
      </w:r>
      <w:r w:rsidR="00515B9C" w:rsidRPr="003C5B2D">
        <w:t>(Krumpen, Haapala, et al., 2021)</w:t>
      </w:r>
      <w:r w:rsidR="00515B9C" w:rsidRPr="003C5B2D">
        <w:fldChar w:fldCharType="end"/>
      </w:r>
      <w:r w:rsidR="00A121A9" w:rsidRPr="003C5B2D">
        <w:t>.</w:t>
      </w:r>
      <w:r w:rsidRPr="003C5B2D">
        <w:t xml:space="preserve"> </w:t>
      </w:r>
      <w:r w:rsidR="00146467" w:rsidRPr="003C5B2D">
        <w:t xml:space="preserve">Data from the Autonomous Ocean Flux Buoy is archived at the Arctic Data Center </w:t>
      </w:r>
      <w:r w:rsidR="00146467" w:rsidRPr="003C5B2D">
        <w:fldChar w:fldCharType="begin"/>
      </w:r>
      <w:r w:rsidR="00146467" w:rsidRPr="003C5B2D">
        <w:instrText xml:space="preserve"> ADDIN ZOTERO_ITEM CSL_CITATION {"citationID":"w8SWw8Yz","properties":{"formattedCitation":"(Stanton &amp; Shaw, 2023)","plainCitation":"(Stanton &amp; Shaw, 2023)","noteIndex":0},"citationItems":[{"id":8460,"uris":["http://zotero.org/users/6124969/items/WSF5KCCX"],"itemData":{"id":8460,"type":"dataset","DOI":"10.18739","publisher":"Arctic Data Center","title":"Observations from Autonomous Ocean Flux Buoy 46 deployed at site CO during the MOSAiC transpolar drift, Arctic Basin, 2019-2020","author":[{"family":"Stanton","given":"Timothy P."},{"family":"Shaw","given":"William J."}],"issued":{"date-parts":[["2023"]]},"citation-key":"stanton2023_ObservationsAutonomous"}}],"schema":"https://github.com/citation-style-language/schema/raw/master/csl-citation.json"} </w:instrText>
      </w:r>
      <w:r w:rsidR="00146467" w:rsidRPr="003C5B2D">
        <w:fldChar w:fldCharType="separate"/>
      </w:r>
      <w:r w:rsidR="00146467" w:rsidRPr="003C5B2D">
        <w:t>(Stanton &amp; Shaw, 2023)</w:t>
      </w:r>
      <w:r w:rsidR="00146467" w:rsidRPr="003C5B2D">
        <w:fldChar w:fldCharType="end"/>
      </w:r>
      <w:r w:rsidR="00146467" w:rsidRPr="003C5B2D">
        <w:t>.</w:t>
      </w:r>
      <w:r w:rsidRPr="003C5B2D">
        <w:t xml:space="preserve"> </w:t>
      </w:r>
      <w:r w:rsidR="00A121A9" w:rsidRPr="003C5B2D">
        <w:t xml:space="preserve">Code supporting the data analysis and visualization is archived at </w:t>
      </w:r>
      <w:proofErr w:type="spellStart"/>
      <w:r w:rsidR="00A121A9" w:rsidRPr="003C5B2D">
        <w:t>Zenodo</w:t>
      </w:r>
      <w:proofErr w:type="spellEnd"/>
      <w:r w:rsidR="00A121A9" w:rsidRPr="003C5B2D">
        <w:t xml:space="preserve"> (</w:t>
      </w:r>
      <w:r w:rsidR="00A121A9" w:rsidRPr="003C5B2D">
        <w:rPr>
          <w:highlight w:val="yellow"/>
        </w:rPr>
        <w:t>DOI</w:t>
      </w:r>
      <w:r w:rsidR="00A121A9" w:rsidRPr="003C5B2D">
        <w:t>).</w:t>
      </w:r>
    </w:p>
    <w:p w14:paraId="4BD79D0C" w14:textId="14079501" w:rsidR="0037787F" w:rsidRDefault="00995CAA" w:rsidP="003678E2">
      <w:pPr>
        <w:pStyle w:val="Heading-Main"/>
      </w:pPr>
      <w:r w:rsidRPr="00995CAA">
        <w:t>References</w:t>
      </w:r>
    </w:p>
    <w:p w14:paraId="5F485B09" w14:textId="77777777" w:rsidR="003C5B2D" w:rsidRPr="003C5B2D" w:rsidRDefault="008F0964" w:rsidP="003C5B2D">
      <w:pPr>
        <w:pStyle w:val="Reference"/>
      </w:pPr>
      <w:r>
        <w:rPr>
          <w:rFonts w:eastAsia="Calibri"/>
        </w:rPr>
        <w:t xml:space="preserve"> </w:t>
      </w:r>
      <w:r w:rsidR="003C5B2D">
        <w:rPr>
          <w:rFonts w:eastAsia="Calibri"/>
        </w:rPr>
        <w:fldChar w:fldCharType="begin"/>
      </w:r>
      <w:r w:rsidR="003C5B2D">
        <w:rPr>
          <w:rFonts w:eastAsia="Calibri"/>
        </w:rPr>
        <w:instrText xml:space="preserve"> ADDIN ZOTERO_BIBL {"uncited":[],"omitted":[],"custom":[]} CSL_BIBLIOGRAPHY </w:instrText>
      </w:r>
      <w:r w:rsidR="003C5B2D">
        <w:rPr>
          <w:rFonts w:eastAsia="Calibri"/>
        </w:rPr>
        <w:fldChar w:fldCharType="separate"/>
      </w:r>
      <w:r w:rsidR="003C5B2D" w:rsidRPr="003C5B2D">
        <w:t xml:space="preserve">Aizawa, T., &amp; Tanaka, H. L. (2016). Axisymmetric structure of the long lasting summer Arctic cyclones. </w:t>
      </w:r>
      <w:r w:rsidR="003C5B2D" w:rsidRPr="003C5B2D">
        <w:rPr>
          <w:i/>
          <w:iCs/>
        </w:rPr>
        <w:t>Polar Science</w:t>
      </w:r>
      <w:r w:rsidR="003C5B2D" w:rsidRPr="003C5B2D">
        <w:t xml:space="preserve">, </w:t>
      </w:r>
      <w:r w:rsidR="003C5B2D" w:rsidRPr="003C5B2D">
        <w:rPr>
          <w:i/>
          <w:iCs/>
        </w:rPr>
        <w:t>10</w:t>
      </w:r>
      <w:r w:rsidR="003C5B2D" w:rsidRPr="003C5B2D">
        <w:t>(3), 192–198. https://doi.org/10.1016/j.polar.2016.02.002</w:t>
      </w:r>
    </w:p>
    <w:p w14:paraId="75D95F07" w14:textId="77777777" w:rsidR="003C5B2D" w:rsidRPr="003C5B2D" w:rsidRDefault="003C5B2D" w:rsidP="003C5B2D">
      <w:pPr>
        <w:pStyle w:val="Reference"/>
      </w:pPr>
      <w:r w:rsidRPr="003C5B2D">
        <w:t xml:space="preserve">Andreas, E. L., Horst, T. W., Grachev, A. a., Persson, P. O. G., Fairall, C. W., Guest, P. S., &amp; Jordan, R. E. (2010). Parametrizing turbulent exchange over summer sea ice and the marginal ice zone. </w:t>
      </w:r>
      <w:r w:rsidRPr="003C5B2D">
        <w:rPr>
          <w:i/>
          <w:iCs/>
        </w:rPr>
        <w:t>Quarterly Journal of the Royal Meteorological Society</w:t>
      </w:r>
      <w:r w:rsidRPr="003C5B2D">
        <w:t xml:space="preserve">, </w:t>
      </w:r>
      <w:r w:rsidRPr="003C5B2D">
        <w:rPr>
          <w:i/>
          <w:iCs/>
        </w:rPr>
        <w:t>136</w:t>
      </w:r>
      <w:r w:rsidRPr="003C5B2D">
        <w:t>(March), 927–943. https://doi.org/10.1002/qj.618</w:t>
      </w:r>
    </w:p>
    <w:p w14:paraId="2F1F8BED" w14:textId="77777777" w:rsidR="003C5B2D" w:rsidRPr="003C5B2D" w:rsidRDefault="003C5B2D" w:rsidP="003C5B2D">
      <w:pPr>
        <w:pStyle w:val="Reference"/>
      </w:pPr>
      <w:r w:rsidRPr="003C5B2D">
        <w:t xml:space="preserve">Andreas, E. L., Persson, P. O. G., Grachev, A. a., Jordan, R. E., Horst, T. W., Guest, P. S., &amp; Fairall, C. W. (2010). Parameterizing Turbulent Exchange over Sea Ice in Winter. </w:t>
      </w:r>
      <w:r w:rsidRPr="003C5B2D">
        <w:rPr>
          <w:i/>
          <w:iCs/>
        </w:rPr>
        <w:t>Journal of Hydrometeorology</w:t>
      </w:r>
      <w:r w:rsidRPr="003C5B2D">
        <w:t xml:space="preserve">, </w:t>
      </w:r>
      <w:r w:rsidRPr="003C5B2D">
        <w:rPr>
          <w:i/>
          <w:iCs/>
        </w:rPr>
        <w:t>11</w:t>
      </w:r>
      <w:r w:rsidRPr="003C5B2D">
        <w:t>(1), 87–104. https://doi.org/10.1175/2009JHM1102.1</w:t>
      </w:r>
    </w:p>
    <w:p w14:paraId="6847CAA7" w14:textId="77777777" w:rsidR="003C5B2D" w:rsidRPr="003C5B2D" w:rsidRDefault="003C5B2D" w:rsidP="003C5B2D">
      <w:pPr>
        <w:pStyle w:val="Reference"/>
      </w:pPr>
      <w:r w:rsidRPr="003C5B2D">
        <w:t xml:space="preserve">Aue, L., Vihma, T., Uotila, P., &amp; Rinke, A. (2022). New Insights Into Cyclone Impacts on Sea Ice in the Atlantic Sector of the Arctic Ocean in Winter. </w:t>
      </w:r>
      <w:r w:rsidRPr="003C5B2D">
        <w:rPr>
          <w:i/>
          <w:iCs/>
        </w:rPr>
        <w:t>Geophysical Research Letters</w:t>
      </w:r>
      <w:r w:rsidRPr="003C5B2D">
        <w:t xml:space="preserve">, </w:t>
      </w:r>
      <w:r w:rsidRPr="003C5B2D">
        <w:rPr>
          <w:i/>
          <w:iCs/>
        </w:rPr>
        <w:t>49</w:t>
      </w:r>
      <w:r w:rsidRPr="003C5B2D">
        <w:t>(22). https://doi.org/10.1029/2022GL100051</w:t>
      </w:r>
    </w:p>
    <w:p w14:paraId="2536546B" w14:textId="77777777" w:rsidR="003C5B2D" w:rsidRPr="003C5B2D" w:rsidRDefault="003C5B2D" w:rsidP="003C5B2D">
      <w:pPr>
        <w:pStyle w:val="Reference"/>
      </w:pPr>
      <w:r w:rsidRPr="003C5B2D">
        <w:t xml:space="preserve">Bharadwaj, N., Hardin, J., Isom, B., Johnson, K., Lindenmaier, I., Matthews, A., Nelson, D., Feng, Y.-C., Deng, M., Rocque, M., Castro, V., &amp; Giangrande, T. (2019). </w:t>
      </w:r>
      <w:r w:rsidRPr="003C5B2D">
        <w:rPr>
          <w:i/>
          <w:iCs/>
        </w:rPr>
        <w:t>Ka-Band Scanning ARM Cloud Radar (KASACRCFR). 2020-01-29 to 2020-02-04, ARM Mobile Facility (MOS) MOSAIC (Drifting Obs—Study of Arctic Climate); AMF2 (M1)</w:t>
      </w:r>
      <w:r w:rsidRPr="003C5B2D">
        <w:t xml:space="preserve"> [dataset]. </w:t>
      </w:r>
      <w:r w:rsidRPr="003C5B2D">
        <w:lastRenderedPageBreak/>
        <w:t>Atmospheric Radiation Measurement (ARM) user facility. http://dx.doi.org/10.5439/1615726</w:t>
      </w:r>
    </w:p>
    <w:p w14:paraId="305147FE" w14:textId="77777777" w:rsidR="003C5B2D" w:rsidRPr="003C5B2D" w:rsidRDefault="003C5B2D" w:rsidP="003C5B2D">
      <w:pPr>
        <w:pStyle w:val="Reference"/>
      </w:pPr>
      <w:r w:rsidRPr="003C5B2D">
        <w:t xml:space="preserve">Bliss, A. C., Hutchings, J. K., Anderson, P., Anhaus, P., Belter, H. J., Berge, J., Bessonov, V., Cheng, B., Cole, S., Costa, D., Cottier, F., Cox, C. J., de la Torre, R., Divine, D., Emzivat, G., Fang, Y. C., Fons, S., Gallagher, M., Geoffrey, M., … Zuo, G. (2022). </w:t>
      </w:r>
      <w:r w:rsidRPr="003C5B2D">
        <w:rPr>
          <w:i/>
          <w:iCs/>
        </w:rPr>
        <w:t>Sea ice drift tracks from the Distributed Network of autonomous buoys deployed during the Multidisciplinary drifting Observatory for the Study of Arctic Climate (MOSAiC) expedition 2019-2021</w:t>
      </w:r>
      <w:r w:rsidRPr="003C5B2D">
        <w:t>. Arctic Data Center. doi:10.18739/A2KP7TS83</w:t>
      </w:r>
    </w:p>
    <w:p w14:paraId="39439AD0" w14:textId="77777777" w:rsidR="003C5B2D" w:rsidRPr="003C5B2D" w:rsidRDefault="003C5B2D" w:rsidP="003C5B2D">
      <w:pPr>
        <w:pStyle w:val="Reference"/>
      </w:pPr>
      <w:r w:rsidRPr="003C5B2D">
        <w:t xml:space="preserve">Bliss, A. C., Hutchings, J. K., &amp; Watkins, D. M. (2023). Sea ice drift tracks from autonomous buoys in the MOSAiC Distributed Network. </w:t>
      </w:r>
      <w:r w:rsidRPr="003C5B2D">
        <w:rPr>
          <w:i/>
          <w:iCs/>
        </w:rPr>
        <w:t>Scientific Data</w:t>
      </w:r>
      <w:r w:rsidRPr="003C5B2D">
        <w:t xml:space="preserve">, </w:t>
      </w:r>
      <w:r w:rsidRPr="003C5B2D">
        <w:rPr>
          <w:i/>
          <w:iCs/>
        </w:rPr>
        <w:t>10</w:t>
      </w:r>
      <w:r w:rsidRPr="003C5B2D">
        <w:t>(403), 1–10. https://doi.org/10.1038/s41597-023-02311-y</w:t>
      </w:r>
    </w:p>
    <w:p w14:paraId="7196F899" w14:textId="77777777" w:rsidR="003C5B2D" w:rsidRPr="003C5B2D" w:rsidRDefault="003C5B2D" w:rsidP="003C5B2D">
      <w:pPr>
        <w:pStyle w:val="Reference"/>
      </w:pPr>
      <w:r w:rsidRPr="003C5B2D">
        <w:t xml:space="preserve">Brenner, S., Thomson, J., Rainville, L., Crews, L., &amp; Lee, C. M. (2023). Wind-Driven Motions of the Ocean Surface Mixed Layer in the Western Arctic. </w:t>
      </w:r>
      <w:r w:rsidRPr="003C5B2D">
        <w:rPr>
          <w:i/>
          <w:iCs/>
        </w:rPr>
        <w:t>Journal of Physical Oceanography</w:t>
      </w:r>
      <w:r w:rsidRPr="003C5B2D">
        <w:t xml:space="preserve">, </w:t>
      </w:r>
      <w:r w:rsidRPr="003C5B2D">
        <w:rPr>
          <w:i/>
          <w:iCs/>
        </w:rPr>
        <w:t>53</w:t>
      </w:r>
      <w:r w:rsidRPr="003C5B2D">
        <w:t>(7), 1787–1804. https://doi.org/10.1175/JPO-D-22-0112.1</w:t>
      </w:r>
    </w:p>
    <w:p w14:paraId="47CBFA05" w14:textId="77777777" w:rsidR="003C5B2D" w:rsidRPr="003C5B2D" w:rsidRDefault="003C5B2D" w:rsidP="003C5B2D">
      <w:pPr>
        <w:pStyle w:val="Reference"/>
      </w:pPr>
      <w:r w:rsidRPr="003C5B2D">
        <w:t xml:space="preserve">Brümmer, B. (2003). A Fram Strait cyclone: Properties and impact on ice drift as measured by aircraft and buoys. </w:t>
      </w:r>
      <w:r w:rsidRPr="003C5B2D">
        <w:rPr>
          <w:i/>
          <w:iCs/>
        </w:rPr>
        <w:t>Journal of Geophysical Research</w:t>
      </w:r>
      <w:r w:rsidRPr="003C5B2D">
        <w:t xml:space="preserve">, </w:t>
      </w:r>
      <w:r w:rsidRPr="003C5B2D">
        <w:rPr>
          <w:i/>
          <w:iCs/>
        </w:rPr>
        <w:t>108</w:t>
      </w:r>
      <w:r w:rsidRPr="003C5B2D">
        <w:t>(D7), 4217. https://doi.org/10.1029/2002JD002638</w:t>
      </w:r>
    </w:p>
    <w:p w14:paraId="774375FE" w14:textId="77777777" w:rsidR="003C5B2D" w:rsidRPr="003C5B2D" w:rsidRDefault="003C5B2D" w:rsidP="003C5B2D">
      <w:pPr>
        <w:pStyle w:val="Reference"/>
      </w:pPr>
      <w:r w:rsidRPr="003C5B2D">
        <w:t xml:space="preserve">Brümmer, B., &amp; Hoeber, H. (1999). A mesoscale cyclone over the Fram Strait and its effects on sea ice. </w:t>
      </w:r>
      <w:r w:rsidRPr="003C5B2D">
        <w:rPr>
          <w:i/>
          <w:iCs/>
        </w:rPr>
        <w:t>Journal of Geophysical Research: Atmospheres</w:t>
      </w:r>
      <w:r w:rsidRPr="003C5B2D">
        <w:t xml:space="preserve">, </w:t>
      </w:r>
      <w:r w:rsidRPr="003C5B2D">
        <w:rPr>
          <w:i/>
          <w:iCs/>
        </w:rPr>
        <w:t>104</w:t>
      </w:r>
      <w:r w:rsidRPr="003C5B2D">
        <w:t>(D16), 19085–19098. https://doi.org/10.1029/1999JD900259</w:t>
      </w:r>
    </w:p>
    <w:p w14:paraId="72128BDA" w14:textId="77777777" w:rsidR="003C5B2D" w:rsidRPr="003C5B2D" w:rsidRDefault="003C5B2D" w:rsidP="003C5B2D">
      <w:pPr>
        <w:pStyle w:val="Reference"/>
      </w:pPr>
      <w:r w:rsidRPr="003C5B2D">
        <w:t xml:space="preserve">Brümmer, B., Schröder, D., Müller, G., Spreen, G., Jahnke-Bornemann, A., &amp; Launiainen, J. (2008). Impact of a Fram Strait cyclone on ice edge, drift, divergence, and concentration: Possibilities and limits of an observational analysis. </w:t>
      </w:r>
      <w:r w:rsidRPr="003C5B2D">
        <w:rPr>
          <w:i/>
          <w:iCs/>
        </w:rPr>
        <w:t>Journal of Geophysical Research: Oceans</w:t>
      </w:r>
      <w:r w:rsidRPr="003C5B2D">
        <w:t xml:space="preserve">, </w:t>
      </w:r>
      <w:r w:rsidRPr="003C5B2D">
        <w:rPr>
          <w:i/>
          <w:iCs/>
        </w:rPr>
        <w:t>113</w:t>
      </w:r>
      <w:r w:rsidRPr="003C5B2D">
        <w:t>(12), 1–15. https://doi.org/10.1029/2007JC004149</w:t>
      </w:r>
    </w:p>
    <w:p w14:paraId="4C8C30B1" w14:textId="77777777" w:rsidR="003C5B2D" w:rsidRPr="003C5B2D" w:rsidRDefault="003C5B2D" w:rsidP="003C5B2D">
      <w:pPr>
        <w:pStyle w:val="Reference"/>
      </w:pPr>
      <w:r w:rsidRPr="003C5B2D">
        <w:t xml:space="preserve">Clancy, R., Bitz, C. M., Blanchard-Wrigglesworth, E., McGraw, M. C., &amp; Cavallo, S. M. (2022). A cyclone-centered perspective on the drivers of asymmetric patterns in the atmosphere and sea ice during Arctic cyclones. </w:t>
      </w:r>
      <w:r w:rsidRPr="003C5B2D">
        <w:rPr>
          <w:i/>
          <w:iCs/>
        </w:rPr>
        <w:t>Journal of Climate</w:t>
      </w:r>
      <w:r w:rsidRPr="003C5B2D">
        <w:t>, 1–47. https://doi.org/10.1175/JCLI-D-21-0093.1</w:t>
      </w:r>
    </w:p>
    <w:p w14:paraId="3934D1F0" w14:textId="77777777" w:rsidR="003C5B2D" w:rsidRPr="003C5B2D" w:rsidRDefault="003C5B2D" w:rsidP="003C5B2D">
      <w:pPr>
        <w:pStyle w:val="Reference"/>
      </w:pPr>
      <w:r w:rsidRPr="003C5B2D">
        <w:t xml:space="preserve">Cox, C., Gallagher, M., Shupe, M., Blomquist, B., Persson, O., Grachev, A., Riihimaki, L. D., Kutchenreiter, M., Morris, V., Solomon, A., Brooks, I., Costa, D., Gottas, D., Hutchings, J. K., Osborn, J., Morris, S. M., Preusser, A., &amp; Uttal, T. (2023). </w:t>
      </w:r>
      <w:r w:rsidRPr="003C5B2D">
        <w:rPr>
          <w:i/>
          <w:iCs/>
        </w:rPr>
        <w:t>Met City meteorological and surface flux measurements (Level 3 Final), Multidisciplinary Drifting Observatory for the Study of Arctic Climate (MOSAiC), central Arctic, October 2019—September 2020</w:t>
      </w:r>
      <w:r w:rsidRPr="003C5B2D">
        <w:t xml:space="preserve"> [dataset]. Arctic Data Center. https://doi.org/10.18739/A2PV6B83F</w:t>
      </w:r>
    </w:p>
    <w:p w14:paraId="3A66C3A6" w14:textId="77777777" w:rsidR="003C5B2D" w:rsidRPr="003C5B2D" w:rsidRDefault="003C5B2D" w:rsidP="003C5B2D">
      <w:pPr>
        <w:pStyle w:val="Reference"/>
      </w:pPr>
      <w:r w:rsidRPr="003C5B2D">
        <w:t xml:space="preserve">Cox, C., Gallagher, M., Shupe, M., Persson, O., Grachev, A., Solomon, A., Ayers, T., Costa, D., Hutchings, J. K., Leach, J., Morris, S. M., Osborn, J., Pezoa, S., &amp; Uttal, T. (2023a). </w:t>
      </w:r>
      <w:r w:rsidRPr="003C5B2D">
        <w:rPr>
          <w:i/>
          <w:iCs/>
        </w:rPr>
        <w:t>Atmospheric Surface Flux Station #30 measurements (Level 3 Final), Multidisciplinary Drifting Observatory for the Study of Arctic Climate (MOSAiC), central Arctic, October 2019—September 2020</w:t>
      </w:r>
      <w:r w:rsidRPr="003C5B2D">
        <w:t xml:space="preserve"> [dataset]. Arctic Data Center. https://doi.org/10.18739/A2FF3M18K</w:t>
      </w:r>
    </w:p>
    <w:p w14:paraId="136C7A85" w14:textId="77777777" w:rsidR="003C5B2D" w:rsidRPr="003C5B2D" w:rsidRDefault="003C5B2D" w:rsidP="003C5B2D">
      <w:pPr>
        <w:pStyle w:val="Reference"/>
      </w:pPr>
      <w:r w:rsidRPr="003C5B2D">
        <w:t xml:space="preserve">Cox, C., Gallagher, M., Shupe, M., Persson, O., Grachev, A., Solomon, A., Ayers, T., Costa, D., Hutchings, J. K., Leach, J., Morris, S. M., Osborn, J., Pezoa, S., &amp; Uttal, T. (2023b). </w:t>
      </w:r>
      <w:r w:rsidRPr="003C5B2D">
        <w:rPr>
          <w:i/>
          <w:iCs/>
        </w:rPr>
        <w:lastRenderedPageBreak/>
        <w:t>Atmospheric Surface Flux Station #40 measurements (Level 3 Final), Multidisciplinary Drifting Observatory for the Study of Arctic Climate (MOSAiC), central Arctic, October 2019—September 2020</w:t>
      </w:r>
      <w:r w:rsidRPr="003C5B2D">
        <w:t xml:space="preserve"> [dataset]. Arctic Data Center. https://doi.org/10.18739/A2FF3M18K</w:t>
      </w:r>
    </w:p>
    <w:p w14:paraId="43A4F12B" w14:textId="77777777" w:rsidR="003C5B2D" w:rsidRPr="003C5B2D" w:rsidRDefault="003C5B2D" w:rsidP="003C5B2D">
      <w:pPr>
        <w:pStyle w:val="Reference"/>
      </w:pPr>
      <w:r w:rsidRPr="003C5B2D">
        <w:t xml:space="preserve">Cox, C., Gallagher, M., Shupe, M., Persson, O., Grachev, A., Solomon, A., Ayers, T., Costa, D., Hutchings, J. K., Leach, J., Morris, S. M., Osborn, J., Pezoa, S., &amp; Uttal, T. (2023c). </w:t>
      </w:r>
      <w:r w:rsidRPr="003C5B2D">
        <w:rPr>
          <w:i/>
          <w:iCs/>
        </w:rPr>
        <w:t>Atmospheric Surface Flux Station #50 measurements (Level 3 Final), Multidisciplinary Drifting Observatory for the Study of Arctic Climate (MOSAiC), central Arctic, October 2019—September 2020</w:t>
      </w:r>
      <w:r w:rsidRPr="003C5B2D">
        <w:t xml:space="preserve"> [dataset]. Arctic Data Center. https://doi.org/10.18739/A2XD0R00S</w:t>
      </w:r>
    </w:p>
    <w:p w14:paraId="29C4E8F2" w14:textId="77777777" w:rsidR="003C5B2D" w:rsidRPr="003C5B2D" w:rsidRDefault="003C5B2D" w:rsidP="003C5B2D">
      <w:pPr>
        <w:pStyle w:val="Reference"/>
      </w:pPr>
      <w:r w:rsidRPr="003C5B2D">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3C5B2D">
        <w:rPr>
          <w:i/>
          <w:iCs/>
        </w:rPr>
        <w:t>Scientific Data</w:t>
      </w:r>
      <w:r w:rsidRPr="003C5B2D">
        <w:t xml:space="preserve">, </w:t>
      </w:r>
      <w:r w:rsidRPr="003C5B2D">
        <w:rPr>
          <w:i/>
          <w:iCs/>
        </w:rPr>
        <w:t>10</w:t>
      </w:r>
      <w:r w:rsidRPr="003C5B2D">
        <w:t>(1), 519. https://doi.org/10.1038/s41597-023-02415-5</w:t>
      </w:r>
    </w:p>
    <w:p w14:paraId="02295C17" w14:textId="77777777" w:rsidR="003C5B2D" w:rsidRPr="003C5B2D" w:rsidRDefault="003C5B2D" w:rsidP="003C5B2D">
      <w:pPr>
        <w:pStyle w:val="Reference"/>
      </w:pPr>
      <w:r w:rsidRPr="003C5B2D">
        <w:t xml:space="preserve">Deser, C., Tomas, R. A., &amp; Sun, L. (2015). The role of ocean-atmosphere coupling in the zonal-mean atmospheric response to Arctic sea ice loss. </w:t>
      </w:r>
      <w:r w:rsidRPr="003C5B2D">
        <w:rPr>
          <w:i/>
          <w:iCs/>
        </w:rPr>
        <w:t>Journal of Climate</w:t>
      </w:r>
      <w:r w:rsidRPr="003C5B2D">
        <w:t xml:space="preserve">, </w:t>
      </w:r>
      <w:r w:rsidRPr="003C5B2D">
        <w:rPr>
          <w:i/>
          <w:iCs/>
        </w:rPr>
        <w:t>28</w:t>
      </w:r>
      <w:r w:rsidRPr="003C5B2D">
        <w:t>(6), 2168–2186. https://doi.org/10.1175/JCLI-D-14-00325.1</w:t>
      </w:r>
    </w:p>
    <w:p w14:paraId="07BE9F79" w14:textId="77777777" w:rsidR="003C5B2D" w:rsidRPr="003C5B2D" w:rsidRDefault="003C5B2D" w:rsidP="003C5B2D">
      <w:pPr>
        <w:pStyle w:val="Reference"/>
      </w:pPr>
      <w:r w:rsidRPr="003C5B2D">
        <w:t xml:space="preserve">Etling, D., &amp; Brown, R. A. (1993). Roll vortices in the planetary boundary layer: A review. </w:t>
      </w:r>
      <w:r w:rsidRPr="003C5B2D">
        <w:rPr>
          <w:i/>
          <w:iCs/>
        </w:rPr>
        <w:t>Boundary-Layer Meteorology</w:t>
      </w:r>
      <w:r w:rsidRPr="003C5B2D">
        <w:t xml:space="preserve">, </w:t>
      </w:r>
      <w:r w:rsidRPr="003C5B2D">
        <w:rPr>
          <w:i/>
          <w:iCs/>
        </w:rPr>
        <w:t>65</w:t>
      </w:r>
      <w:r w:rsidRPr="003C5B2D">
        <w:t>(3), 215–248. https://doi.org/10.1007/BF00705527</w:t>
      </w:r>
    </w:p>
    <w:p w14:paraId="36F89284" w14:textId="77777777" w:rsidR="003C5B2D" w:rsidRPr="003C5B2D" w:rsidRDefault="003C5B2D" w:rsidP="003C5B2D">
      <w:pPr>
        <w:pStyle w:val="Reference"/>
      </w:pPr>
      <w:r w:rsidRPr="003C5B2D">
        <w:t xml:space="preserve">Fearon, M. G., Doyle, J. D., Ryglicki, D. R., Finocchio, P. M., &amp; Sprenger, M. (2021). The Role of Cyclones in Moisture Transport into the Arctic. </w:t>
      </w:r>
      <w:r w:rsidRPr="003C5B2D">
        <w:rPr>
          <w:i/>
          <w:iCs/>
        </w:rPr>
        <w:t>Geophysical Research Letters</w:t>
      </w:r>
      <w:r w:rsidRPr="003C5B2D">
        <w:t xml:space="preserve">, </w:t>
      </w:r>
      <w:r w:rsidRPr="003C5B2D">
        <w:rPr>
          <w:i/>
          <w:iCs/>
        </w:rPr>
        <w:t>48</w:t>
      </w:r>
      <w:r w:rsidRPr="003C5B2D">
        <w:t>(4), e2020GL090353. https://doi.org/10.1029/2020GL090353</w:t>
      </w:r>
    </w:p>
    <w:p w14:paraId="7919AD34" w14:textId="77777777" w:rsidR="003C5B2D" w:rsidRPr="003C5B2D" w:rsidRDefault="003C5B2D" w:rsidP="003C5B2D">
      <w:pPr>
        <w:pStyle w:val="Reference"/>
      </w:pPr>
      <w:r w:rsidRPr="003C5B2D">
        <w:t xml:space="preserve">Fer, I., Baumann, T. M., Koenig, Z., Muilwijk, M., &amp; Tippenhauer, S. (2022). Upper‐Ocean Turbulence Structure and Ocean‐Ice Drag Coefficient Estimates Using an Ascending Microstructure Profiler During the MOSAiC Drift. </w:t>
      </w:r>
      <w:r w:rsidRPr="003C5B2D">
        <w:rPr>
          <w:i/>
          <w:iCs/>
        </w:rPr>
        <w:t>Journal of Geophysical Research: Oceans</w:t>
      </w:r>
      <w:r w:rsidRPr="003C5B2D">
        <w:t xml:space="preserve">, </w:t>
      </w:r>
      <w:r w:rsidRPr="003C5B2D">
        <w:rPr>
          <w:i/>
          <w:iCs/>
        </w:rPr>
        <w:t>127</w:t>
      </w:r>
      <w:r w:rsidRPr="003C5B2D">
        <w:t>(9). https://doi.org/10.1029/2022JC018751</w:t>
      </w:r>
    </w:p>
    <w:p w14:paraId="69169DF2" w14:textId="77777777" w:rsidR="003C5B2D" w:rsidRPr="003C5B2D" w:rsidRDefault="003C5B2D" w:rsidP="003C5B2D">
      <w:pPr>
        <w:pStyle w:val="Reference"/>
      </w:pPr>
      <w:r w:rsidRPr="003C5B2D">
        <w:t xml:space="preserve">Gallaher, S. G., Stanton, T. P., Shaw, W. J., Cole, S. T., Toole, J. M., Wilkinson, J. P., Maksym, T., &amp; Hwang, B. (2016). Evolution of a Canada Basin ice‐ocean boundary layer and mixed layer across a developing thermodynamically forced marginal ice zone. </w:t>
      </w:r>
      <w:r w:rsidRPr="003C5B2D">
        <w:rPr>
          <w:i/>
          <w:iCs/>
        </w:rPr>
        <w:t>Journal of Geophysical Research: Oceans</w:t>
      </w:r>
      <w:r w:rsidRPr="003C5B2D">
        <w:t xml:space="preserve">, </w:t>
      </w:r>
      <w:r w:rsidRPr="003C5B2D">
        <w:rPr>
          <w:i/>
          <w:iCs/>
        </w:rPr>
        <w:t>121</w:t>
      </w:r>
      <w:r w:rsidRPr="003C5B2D">
        <w:t>(8), 6223–6250. https://doi.org/10.1002/2016JC011778</w:t>
      </w:r>
    </w:p>
    <w:p w14:paraId="23B64913" w14:textId="77777777" w:rsidR="003C5B2D" w:rsidRPr="003C5B2D" w:rsidRDefault="003C5B2D" w:rsidP="003C5B2D">
      <w:pPr>
        <w:pStyle w:val="Reference"/>
      </w:pPr>
      <w:r w:rsidRPr="003C5B2D">
        <w:t xml:space="preserve">Gimbert, F., Marsan, D., Weiss, J., Jourdain, N. C., &amp; Barnier, B. (2012). Sea ice inertial oscillations in the Arctic Basin. </w:t>
      </w:r>
      <w:r w:rsidRPr="003C5B2D">
        <w:rPr>
          <w:i/>
          <w:iCs/>
        </w:rPr>
        <w:t>Cryosphere</w:t>
      </w:r>
      <w:r w:rsidRPr="003C5B2D">
        <w:t xml:space="preserve">, </w:t>
      </w:r>
      <w:r w:rsidRPr="003C5B2D">
        <w:rPr>
          <w:i/>
          <w:iCs/>
        </w:rPr>
        <w:t>6</w:t>
      </w:r>
      <w:r w:rsidRPr="003C5B2D">
        <w:t>(5), 1187–1201. https://doi.org/10.5194/tc-6-1187-2012</w:t>
      </w:r>
    </w:p>
    <w:p w14:paraId="231E108E" w14:textId="77777777" w:rsidR="003C5B2D" w:rsidRPr="003C5B2D" w:rsidRDefault="003C5B2D" w:rsidP="003C5B2D">
      <w:pPr>
        <w:pStyle w:val="Reference"/>
      </w:pPr>
      <w:r w:rsidRPr="003C5B2D">
        <w:t xml:space="preserve">Grachev, A. A., Andreas, E. L., Fairall, C. W., Guest, P. S., &amp; Persson, P. O. G. (2007). SHEBA flux–profile relationships in the stable atmospheric boundary layer. </w:t>
      </w:r>
      <w:r w:rsidRPr="003C5B2D">
        <w:rPr>
          <w:i/>
          <w:iCs/>
        </w:rPr>
        <w:t>Boundary-Layer Meteorology</w:t>
      </w:r>
      <w:r w:rsidRPr="003C5B2D">
        <w:t xml:space="preserve">, </w:t>
      </w:r>
      <w:r w:rsidRPr="003C5B2D">
        <w:rPr>
          <w:i/>
          <w:iCs/>
        </w:rPr>
        <w:t>124</w:t>
      </w:r>
      <w:r w:rsidRPr="003C5B2D">
        <w:t>(3), 315–333. https://doi.org/10.1007/s10546-007-9177-6</w:t>
      </w:r>
    </w:p>
    <w:p w14:paraId="536DE955" w14:textId="77777777" w:rsidR="003C5B2D" w:rsidRPr="003C5B2D" w:rsidRDefault="003C5B2D" w:rsidP="003C5B2D">
      <w:pPr>
        <w:pStyle w:val="Reference"/>
      </w:pPr>
      <w:r w:rsidRPr="003C5B2D">
        <w:t xml:space="preserve">Graham, R. M., Cohen, L., Ritzhaupt, N., Segger, B., Graversen, R. G., Rinke, A., Walden, V. P., Granskog, M. A., &amp; Hudson, S. R. (2019). Evaluation of six atmospheric reanalyses </w:t>
      </w:r>
      <w:r w:rsidRPr="003C5B2D">
        <w:lastRenderedPageBreak/>
        <w:t xml:space="preserve">over Arctic sea ice from winter to early summer. </w:t>
      </w:r>
      <w:r w:rsidRPr="003C5B2D">
        <w:rPr>
          <w:i/>
          <w:iCs/>
        </w:rPr>
        <w:t>Journal of Climate</w:t>
      </w:r>
      <w:r w:rsidRPr="003C5B2D">
        <w:t xml:space="preserve">, </w:t>
      </w:r>
      <w:r w:rsidRPr="003C5B2D">
        <w:rPr>
          <w:i/>
          <w:iCs/>
        </w:rPr>
        <w:t>32</w:t>
      </w:r>
      <w:r w:rsidRPr="003C5B2D">
        <w:t>(14), 4121–4143. https://doi.org/10.1175/JCLI-D-18-0643.1</w:t>
      </w:r>
    </w:p>
    <w:p w14:paraId="3A9D423D" w14:textId="77777777" w:rsidR="003C5B2D" w:rsidRPr="003C5B2D" w:rsidRDefault="003C5B2D" w:rsidP="003C5B2D">
      <w:pPr>
        <w:pStyle w:val="Reference"/>
      </w:pPr>
      <w:r w:rsidRPr="003C5B2D">
        <w:t xml:space="preserve">Graham, R. M., Hudson, S. R., &amp; Maturilli, M. (2019). Improved performance of ERA5 in Arctic gateway relative to four global atmospheric reanalyses. </w:t>
      </w:r>
      <w:r w:rsidRPr="003C5B2D">
        <w:rPr>
          <w:i/>
          <w:iCs/>
        </w:rPr>
        <w:t>Geophysical Research Letters</w:t>
      </w:r>
      <w:r w:rsidRPr="003C5B2D">
        <w:t xml:space="preserve">, </w:t>
      </w:r>
      <w:r w:rsidRPr="003C5B2D">
        <w:rPr>
          <w:i/>
          <w:iCs/>
        </w:rPr>
        <w:t>46</w:t>
      </w:r>
      <w:r w:rsidRPr="003C5B2D">
        <w:t>(11), 6138–6147. https://doi.org/10.1029/2019GL082781</w:t>
      </w:r>
    </w:p>
    <w:p w14:paraId="3E02E844" w14:textId="77777777" w:rsidR="003C5B2D" w:rsidRPr="003C5B2D" w:rsidRDefault="003C5B2D" w:rsidP="003C5B2D">
      <w:pPr>
        <w:pStyle w:val="Reference"/>
      </w:pPr>
      <w:r w:rsidRPr="003C5B2D">
        <w:t xml:space="preserve">Haapala, J., Lönnroth, N., &amp; Stössel, A. (2005). A numerical study of open water formation in sea ice. </w:t>
      </w:r>
      <w:r w:rsidRPr="003C5B2D">
        <w:rPr>
          <w:i/>
          <w:iCs/>
        </w:rPr>
        <w:t>Journal of Geophysical Research</w:t>
      </w:r>
      <w:r w:rsidRPr="003C5B2D">
        <w:t xml:space="preserve">, </w:t>
      </w:r>
      <w:r w:rsidRPr="003C5B2D">
        <w:rPr>
          <w:i/>
          <w:iCs/>
        </w:rPr>
        <w:t>110</w:t>
      </w:r>
      <w:r w:rsidRPr="003C5B2D">
        <w:t>(C9), C09011. https://doi.org/10.1029/2003JC002200</w:t>
      </w:r>
    </w:p>
    <w:p w14:paraId="109544D5" w14:textId="77777777" w:rsidR="003C5B2D" w:rsidRPr="003C5B2D" w:rsidRDefault="003C5B2D" w:rsidP="003C5B2D">
      <w:pPr>
        <w:pStyle w:val="Reference"/>
      </w:pPr>
      <w:r w:rsidRPr="003C5B2D">
        <w:t xml:space="preserve">Haller, M., Brümmer, B., &amp; Müller, G. (2014). Atmosphere–ice forcing in the transpolar drift stream: Results from the DAMOCLES ice-buoy campaigns 2007–2009. </w:t>
      </w:r>
      <w:r w:rsidRPr="003C5B2D">
        <w:rPr>
          <w:i/>
          <w:iCs/>
        </w:rPr>
        <w:t>The Cryosphere</w:t>
      </w:r>
      <w:r w:rsidRPr="003C5B2D">
        <w:t xml:space="preserve">, </w:t>
      </w:r>
      <w:r w:rsidRPr="003C5B2D">
        <w:rPr>
          <w:i/>
          <w:iCs/>
        </w:rPr>
        <w:t>8</w:t>
      </w:r>
      <w:r w:rsidRPr="003C5B2D">
        <w:t>(1), 275–288. https://doi.org/10.5194/tc-8-275-2014</w:t>
      </w:r>
    </w:p>
    <w:p w14:paraId="497E67D6" w14:textId="77777777" w:rsidR="003C5B2D" w:rsidRPr="003C5B2D" w:rsidRDefault="003C5B2D" w:rsidP="003C5B2D">
      <w:pPr>
        <w:pStyle w:val="Reference"/>
      </w:pPr>
      <w:r w:rsidRPr="003C5B2D">
        <w:t xml:space="preserve">Hardin, J., Hunzinger, A., Schuman, E., Matthews, A., Bharadwaj, N., Varble, A., Johnson, K., Giangrande, S., Feng, Y.-C., &amp; Lindenmaier, I. (2019). </w:t>
      </w:r>
      <w:r w:rsidRPr="003C5B2D">
        <w:rPr>
          <w:i/>
          <w:iCs/>
        </w:rPr>
        <w:t>Ka ARM Zenith Radar (KAZRCFRGEQC). 2020-01-29 to 2020-02-05, ARM Mobile Facility (MOS) MOSAIC (Drifting Obs—Study of Arctic Climate); AMF2 (M1)</w:t>
      </w:r>
      <w:r w:rsidRPr="003C5B2D">
        <w:t>. Atmospheric Radiation Measurement (ARM) user facility. https://doi.org/10.5439/1615726</w:t>
      </w:r>
    </w:p>
    <w:p w14:paraId="11624906" w14:textId="77777777" w:rsidR="003C5B2D" w:rsidRPr="003C5B2D" w:rsidRDefault="003C5B2D" w:rsidP="003C5B2D">
      <w:pPr>
        <w:pStyle w:val="Reference"/>
      </w:pPr>
      <w:r w:rsidRPr="003C5B2D">
        <w:t xml:space="preserve">Hersbach, H., Bell, B., Berrisford, P., Biavati, G., Horányi, A., Muñoz Sabater, J., Nicolas, J., Radu, C., Rozum, I., Schepers, D., Simmons, A., Soci, C., Dee, D., &amp; Thépaut, J. (2023a). </w:t>
      </w:r>
      <w:r w:rsidRPr="003C5B2D">
        <w:rPr>
          <w:i/>
          <w:iCs/>
        </w:rPr>
        <w:t>ERA5 hourly data on pressure levels from 1940 to present.</w:t>
      </w:r>
      <w:r w:rsidRPr="003C5B2D">
        <w:t xml:space="preserve"> Copernicus Climate Change Service (C3S) Climate Data Store (CDS). https://doi.org/10.24381/cds.bd0915c6</w:t>
      </w:r>
    </w:p>
    <w:p w14:paraId="02981B36" w14:textId="77777777" w:rsidR="003C5B2D" w:rsidRPr="003C5B2D" w:rsidRDefault="003C5B2D" w:rsidP="003C5B2D">
      <w:pPr>
        <w:pStyle w:val="Reference"/>
      </w:pPr>
      <w:r w:rsidRPr="003C5B2D">
        <w:t xml:space="preserve">Hersbach, H., Bell, B., Berrisford, P., Biavati, G., Horányi, A., Muñoz Sabater, J., Nicolas, J., Radu, C., Rozum, I., Schepers, D., Simmons, A., Soci, C., Dee, D., &amp; Thépaut, J. (2023b). </w:t>
      </w:r>
      <w:r w:rsidRPr="003C5B2D">
        <w:rPr>
          <w:i/>
          <w:iCs/>
        </w:rPr>
        <w:t>ERA5 hourly data on single levels from 1940 to present.</w:t>
      </w:r>
      <w:r w:rsidRPr="003C5B2D">
        <w:t xml:space="preserve"> Copernicus Climate Change Service (C3S) Climate Data Store (CDS). https://doi.org/10.24381/cds.adbb2d47</w:t>
      </w:r>
    </w:p>
    <w:p w14:paraId="2058AAA8" w14:textId="77777777" w:rsidR="003C5B2D" w:rsidRPr="003C5B2D" w:rsidRDefault="003C5B2D" w:rsidP="003C5B2D">
      <w:pPr>
        <w:pStyle w:val="Reference"/>
      </w:pPr>
      <w:r w:rsidRPr="003C5B2D">
        <w:t xml:space="preserve">Hersbach, H., Bell, B., Berrisford, P., Hirahara, S., Horányi, A., Nicolas, J., Peubey, C., Radu, R., Bonavita, M., Dee, D., Dragani, R., Flemming, J., Forbes, R., Geer, A., Hogan, R. J., Janisková, H. M., Keeley, S., Laloyaux, P., Cristina, P. L., &amp; Thépaut, J. (2020). The ERA5 global reanalysis. </w:t>
      </w:r>
      <w:r w:rsidRPr="003C5B2D">
        <w:rPr>
          <w:i/>
          <w:iCs/>
        </w:rPr>
        <w:t>Quarterly Journal of the Royal Meteorological Society</w:t>
      </w:r>
      <w:r w:rsidRPr="003C5B2D">
        <w:t xml:space="preserve">, </w:t>
      </w:r>
      <w:r w:rsidRPr="003C5B2D">
        <w:rPr>
          <w:i/>
          <w:iCs/>
        </w:rPr>
        <w:t>June</w:t>
      </w:r>
      <w:r w:rsidRPr="003C5B2D">
        <w:t>, 1999–2049. https://doi.org/10.1002/qj.3803</w:t>
      </w:r>
    </w:p>
    <w:p w14:paraId="04979FD1" w14:textId="77777777" w:rsidR="003C5B2D" w:rsidRPr="003C5B2D" w:rsidRDefault="003C5B2D" w:rsidP="003C5B2D">
      <w:pPr>
        <w:pStyle w:val="Reference"/>
      </w:pPr>
      <w:r w:rsidRPr="003C5B2D">
        <w:t xml:space="preserve">Hessner, El Naggar, Von Appen, &amp; Strass. (2019). On the Reliability of Surface Current Measurements by X-band Marine Radar. </w:t>
      </w:r>
      <w:r w:rsidRPr="003C5B2D">
        <w:rPr>
          <w:i/>
          <w:iCs/>
        </w:rPr>
        <w:t>Remote Sensing</w:t>
      </w:r>
      <w:r w:rsidRPr="003C5B2D">
        <w:t xml:space="preserve">, </w:t>
      </w:r>
      <w:r w:rsidRPr="003C5B2D">
        <w:rPr>
          <w:i/>
          <w:iCs/>
        </w:rPr>
        <w:t>11</w:t>
      </w:r>
      <w:r w:rsidRPr="003C5B2D">
        <w:t>(9), 1030. https://doi.org/10.3390/rs11091030</w:t>
      </w:r>
    </w:p>
    <w:p w14:paraId="47DAC28F" w14:textId="77777777" w:rsidR="003C5B2D" w:rsidRPr="003C5B2D" w:rsidRDefault="003C5B2D" w:rsidP="003C5B2D">
      <w:pPr>
        <w:pStyle w:val="Reference"/>
      </w:pPr>
      <w:r w:rsidRPr="003C5B2D">
        <w:t xml:space="preserve">Hibler, W. D. (1979). A Dynamic Thermodynamic Sea Ice Model. </w:t>
      </w:r>
      <w:r w:rsidRPr="003C5B2D">
        <w:rPr>
          <w:i/>
          <w:iCs/>
        </w:rPr>
        <w:t>Journal of Physical Oceanography</w:t>
      </w:r>
      <w:r w:rsidRPr="003C5B2D">
        <w:t xml:space="preserve">, </w:t>
      </w:r>
      <w:r w:rsidRPr="003C5B2D">
        <w:rPr>
          <w:i/>
          <w:iCs/>
        </w:rPr>
        <w:t>9</w:t>
      </w:r>
      <w:r w:rsidRPr="003C5B2D">
        <w:t>(4), 815–846. https://doi.org/10.1175/1520-0485(1979)009&lt;0815:ADTSIM&gt;2.0.CO;2</w:t>
      </w:r>
    </w:p>
    <w:p w14:paraId="2E66B32E" w14:textId="77777777" w:rsidR="003C5B2D" w:rsidRPr="003C5B2D" w:rsidRDefault="003C5B2D" w:rsidP="003C5B2D">
      <w:pPr>
        <w:pStyle w:val="Reference"/>
      </w:pPr>
      <w:r w:rsidRPr="003C5B2D">
        <w:t xml:space="preserve">Hunke, E. C., Lipscomb, W. H., Turner, A. K., Jeffery, N., &amp; Elliott, S. (2015). </w:t>
      </w:r>
      <w:r w:rsidRPr="003C5B2D">
        <w:rPr>
          <w:i/>
          <w:iCs/>
        </w:rPr>
        <w:t>CICE : the Los Alamos Sea Ice Model Documentation and Software User’s Manual</w:t>
      </w:r>
      <w:r w:rsidRPr="003C5B2D">
        <w:t xml:space="preserve"> [Computer software].</w:t>
      </w:r>
    </w:p>
    <w:p w14:paraId="34F4AD46" w14:textId="77777777" w:rsidR="003C5B2D" w:rsidRPr="003C5B2D" w:rsidRDefault="003C5B2D" w:rsidP="003C5B2D">
      <w:pPr>
        <w:pStyle w:val="Reference"/>
      </w:pPr>
      <w:r w:rsidRPr="003C5B2D">
        <w:t xml:space="preserve">Hunkins, K. (1967). Inertial oscillations of Fletcher’s Ice Island (T-3). </w:t>
      </w:r>
      <w:r w:rsidRPr="003C5B2D">
        <w:rPr>
          <w:i/>
          <w:iCs/>
        </w:rPr>
        <w:t>Journal of Geophysical Research</w:t>
      </w:r>
      <w:r w:rsidRPr="003C5B2D">
        <w:t xml:space="preserve">, </w:t>
      </w:r>
      <w:r w:rsidRPr="003C5B2D">
        <w:rPr>
          <w:i/>
          <w:iCs/>
        </w:rPr>
        <w:t>72</w:t>
      </w:r>
      <w:r w:rsidRPr="003C5B2D">
        <w:t>(4), 1165–1174. https://doi.org/10.1029/JZ072i004p01165</w:t>
      </w:r>
    </w:p>
    <w:p w14:paraId="29A82DCC" w14:textId="77777777" w:rsidR="003C5B2D" w:rsidRPr="003C5B2D" w:rsidRDefault="003C5B2D" w:rsidP="003C5B2D">
      <w:pPr>
        <w:pStyle w:val="Reference"/>
      </w:pPr>
      <w:r w:rsidRPr="003C5B2D">
        <w:lastRenderedPageBreak/>
        <w:t xml:space="preserve">Hutchings, J. K., Heil, P., Steer, A., &amp; Hibler, W. D. (2012). Subsynoptic scale spatial variability of sea ice deformation in the western Weddell Sea during early summer. </w:t>
      </w:r>
      <w:r w:rsidRPr="003C5B2D">
        <w:rPr>
          <w:i/>
          <w:iCs/>
        </w:rPr>
        <w:t>Journal of Geophysical Research</w:t>
      </w:r>
      <w:r w:rsidRPr="003C5B2D">
        <w:t xml:space="preserve">, </w:t>
      </w:r>
      <w:r w:rsidRPr="003C5B2D">
        <w:rPr>
          <w:i/>
          <w:iCs/>
        </w:rPr>
        <w:t>117</w:t>
      </w:r>
      <w:r w:rsidRPr="003C5B2D">
        <w:t>(C1), C01002. https://doi.org/10.1029/2011JC006961</w:t>
      </w:r>
    </w:p>
    <w:p w14:paraId="33F1BD02" w14:textId="77777777" w:rsidR="003C5B2D" w:rsidRPr="003C5B2D" w:rsidRDefault="003C5B2D" w:rsidP="003C5B2D">
      <w:pPr>
        <w:pStyle w:val="Reference"/>
      </w:pPr>
      <w:r w:rsidRPr="003C5B2D">
        <w:t xml:space="preserve">Hutchings, J. K., Roberts, A., Geiger, C. A., &amp; Richter-Menge, J. (2018). Corrigendum: Spatial and temporal characterisation of sea-ice deformation. </w:t>
      </w:r>
      <w:r w:rsidRPr="003C5B2D">
        <w:rPr>
          <w:i/>
          <w:iCs/>
        </w:rPr>
        <w:t>Journal of Glaciology</w:t>
      </w:r>
      <w:r w:rsidRPr="003C5B2D">
        <w:t xml:space="preserve">, </w:t>
      </w:r>
      <w:r w:rsidRPr="003C5B2D">
        <w:rPr>
          <w:i/>
          <w:iCs/>
        </w:rPr>
        <w:t>64</w:t>
      </w:r>
      <w:r w:rsidRPr="003C5B2D">
        <w:t>(244), 343–346. https://doi.org/10.1017/jog.2018.11</w:t>
      </w:r>
    </w:p>
    <w:p w14:paraId="5BECBDA8" w14:textId="77777777" w:rsidR="003C5B2D" w:rsidRPr="003C5B2D" w:rsidRDefault="003C5B2D" w:rsidP="003C5B2D">
      <w:pPr>
        <w:pStyle w:val="Reference"/>
      </w:pPr>
      <w:r w:rsidRPr="003C5B2D">
        <w:t xml:space="preserve">Itkin, P., Spreen, G., Cheng, B., Doble, M., Girard-Ardhuin, F., Haapala, J., Hughes, N., Kaleschke, L., Nicolaus, M., &amp; Wilkinson, J. (2017). Thin ice and storms: Sea ice deformation from buoy arrays deployed during N-ICE2015. </w:t>
      </w:r>
      <w:r w:rsidRPr="003C5B2D">
        <w:rPr>
          <w:i/>
          <w:iCs/>
        </w:rPr>
        <w:t>Journal of Geophysical Research: Oceans</w:t>
      </w:r>
      <w:r w:rsidRPr="003C5B2D">
        <w:t xml:space="preserve">, </w:t>
      </w:r>
      <w:r w:rsidRPr="003C5B2D">
        <w:rPr>
          <w:i/>
          <w:iCs/>
        </w:rPr>
        <w:t>122</w:t>
      </w:r>
      <w:r w:rsidRPr="003C5B2D">
        <w:t>(6), 4661–4674. https://doi.org/10.1002/2016JC012403</w:t>
      </w:r>
    </w:p>
    <w:p w14:paraId="2434BE42" w14:textId="77777777" w:rsidR="003C5B2D" w:rsidRPr="003C5B2D" w:rsidRDefault="003C5B2D" w:rsidP="003C5B2D">
      <w:pPr>
        <w:pStyle w:val="Reference"/>
      </w:pPr>
      <w:r w:rsidRPr="003C5B2D">
        <w:t xml:space="preserve">Kaimal, J. C., &amp; Finnigan, J. J. (1994). </w:t>
      </w:r>
      <w:r w:rsidRPr="003C5B2D">
        <w:rPr>
          <w:i/>
          <w:iCs/>
        </w:rPr>
        <w:t>Atmospheric boundary layer flows: Their structure and measurement</w:t>
      </w:r>
      <w:r w:rsidRPr="003C5B2D">
        <w:t>. Oxford University Press. https://doi.org/10.1093/oso/9780195062397.001.0001</w:t>
      </w:r>
    </w:p>
    <w:p w14:paraId="1673B6DB" w14:textId="77777777" w:rsidR="003C5B2D" w:rsidRPr="003C5B2D" w:rsidRDefault="003C5B2D" w:rsidP="003C5B2D">
      <w:pPr>
        <w:pStyle w:val="Reference"/>
      </w:pPr>
      <w:r w:rsidRPr="003C5B2D">
        <w:t xml:space="preserve">Kriegsmann, A., &amp; Brümmer, B. (2014). Cyclone impact on sea ice in the central Arctic Ocean: A statistical study. </w:t>
      </w:r>
      <w:r w:rsidRPr="003C5B2D">
        <w:rPr>
          <w:i/>
          <w:iCs/>
        </w:rPr>
        <w:t>Cryosphere</w:t>
      </w:r>
      <w:r w:rsidRPr="003C5B2D">
        <w:t xml:space="preserve">, </w:t>
      </w:r>
      <w:r w:rsidRPr="003C5B2D">
        <w:rPr>
          <w:i/>
          <w:iCs/>
        </w:rPr>
        <w:t>8</w:t>
      </w:r>
      <w:r w:rsidRPr="003C5B2D">
        <w:t>(1), 303–317. https://doi.org/10.5194/tc-8-303-2014</w:t>
      </w:r>
    </w:p>
    <w:p w14:paraId="703AB0F8" w14:textId="77777777" w:rsidR="003C5B2D" w:rsidRPr="003C5B2D" w:rsidRDefault="003C5B2D" w:rsidP="003C5B2D">
      <w:pPr>
        <w:pStyle w:val="Reference"/>
      </w:pPr>
      <w:r w:rsidRPr="003C5B2D">
        <w:t xml:space="preserve">Krumpen, T., Birrien, F., Kauker, F., Rackow, T., von Albedyll, L., Angelopoulos, M., Belter, H. J., Bessonov, V., Damm, E., Dethloff, K., Haapala, J., Haas, C., Hendricks, S., Hoelemann, J., Hoppmann, M., Kaleschke, L., Karcher, M., Kolabutin,  nikolai, Lenz, J., … Tsamados, M. (2020). The MOSAiC ice floe: Sediment-laden survivor from the Siberian shelf. </w:t>
      </w:r>
      <w:r w:rsidRPr="003C5B2D">
        <w:rPr>
          <w:i/>
          <w:iCs/>
        </w:rPr>
        <w:t>The Cryosphere</w:t>
      </w:r>
      <w:r w:rsidRPr="003C5B2D">
        <w:t xml:space="preserve">, </w:t>
      </w:r>
      <w:r w:rsidRPr="003C5B2D">
        <w:rPr>
          <w:i/>
          <w:iCs/>
        </w:rPr>
        <w:t>14</w:t>
      </w:r>
      <w:r w:rsidRPr="003C5B2D">
        <w:t>, 2173–2187. https://doi.org/10.5194/tc-2020-64</w:t>
      </w:r>
    </w:p>
    <w:p w14:paraId="16A409E4" w14:textId="77777777" w:rsidR="003C5B2D" w:rsidRPr="003C5B2D" w:rsidRDefault="003C5B2D" w:rsidP="003C5B2D">
      <w:pPr>
        <w:pStyle w:val="Reference"/>
      </w:pPr>
      <w:r w:rsidRPr="003C5B2D">
        <w:t xml:space="preserve">Krumpen, T., Haapala, J., Krocker, R., &amp; Bartsch, A. (2021). </w:t>
      </w:r>
      <w:r w:rsidRPr="003C5B2D">
        <w:rPr>
          <w:i/>
          <w:iCs/>
        </w:rPr>
        <w:t>Ice radar raw data (sigma S6 ice radar) of RV POLARSTERN during cruise PS122/1</w:t>
      </w:r>
      <w:r w:rsidRPr="003C5B2D">
        <w:t>. PANGAEA / Alfred Wegener Institute, Helmholtz Centre for Polar and Marine Research, Bremerhaven. https://doi.org/10.1594/PANGAEA.929434</w:t>
      </w:r>
    </w:p>
    <w:p w14:paraId="2E1C239B" w14:textId="77777777" w:rsidR="003C5B2D" w:rsidRPr="003C5B2D" w:rsidRDefault="003C5B2D" w:rsidP="003C5B2D">
      <w:pPr>
        <w:pStyle w:val="Reference"/>
      </w:pPr>
      <w:r w:rsidRPr="003C5B2D">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3C5B2D">
        <w:rPr>
          <w:i/>
          <w:iCs/>
        </w:rPr>
        <w:t>The Cryosphere</w:t>
      </w:r>
      <w:r w:rsidRPr="003C5B2D">
        <w:t xml:space="preserve">, </w:t>
      </w:r>
      <w:r w:rsidRPr="003C5B2D">
        <w:rPr>
          <w:i/>
          <w:iCs/>
        </w:rPr>
        <w:t>15</w:t>
      </w:r>
      <w:r w:rsidRPr="003C5B2D">
        <w:t>(8), 3897–3920. https://doi.org/10.5194/tc-15-3897-2021</w:t>
      </w:r>
    </w:p>
    <w:p w14:paraId="088EB87F" w14:textId="77777777" w:rsidR="003C5B2D" w:rsidRPr="003C5B2D" w:rsidRDefault="003C5B2D" w:rsidP="003C5B2D">
      <w:pPr>
        <w:pStyle w:val="Reference"/>
      </w:pPr>
      <w:r w:rsidRPr="003C5B2D">
        <w:t xml:space="preserve">LeMone, M. A. (1973). The Structure and Dynamics of Horizontal Roll Vortices in the Planetary Boundary Layer. </w:t>
      </w:r>
      <w:r w:rsidRPr="003C5B2D">
        <w:rPr>
          <w:i/>
          <w:iCs/>
        </w:rPr>
        <w:t>Journal of the Atmospheric Sciences</w:t>
      </w:r>
      <w:r w:rsidRPr="003C5B2D">
        <w:t xml:space="preserve">, </w:t>
      </w:r>
      <w:r w:rsidRPr="003C5B2D">
        <w:rPr>
          <w:i/>
          <w:iCs/>
        </w:rPr>
        <w:t>30</w:t>
      </w:r>
      <w:r w:rsidRPr="003C5B2D">
        <w:t>, 1077–1091. https://doi.org/10.1175/1520-0469(1973)030&lt;1077:TSADOH&gt;2.0.CO;2</w:t>
      </w:r>
    </w:p>
    <w:p w14:paraId="664882AD" w14:textId="77777777" w:rsidR="003C5B2D" w:rsidRPr="003C5B2D" w:rsidRDefault="003C5B2D" w:rsidP="003C5B2D">
      <w:pPr>
        <w:pStyle w:val="Reference"/>
      </w:pPr>
      <w:r w:rsidRPr="003C5B2D">
        <w:t xml:space="preserve">Leppäranta, M. (2007). </w:t>
      </w:r>
      <w:r w:rsidRPr="003C5B2D">
        <w:rPr>
          <w:i/>
          <w:iCs/>
        </w:rPr>
        <w:t>The drift of sea ice</w:t>
      </w:r>
      <w:r w:rsidRPr="003C5B2D">
        <w:t>. Springer Berlin Heidelberg. https://books.google.com/books?id=MMIXaOl1jxwC</w:t>
      </w:r>
    </w:p>
    <w:p w14:paraId="06CA1CF0" w14:textId="77777777" w:rsidR="003C5B2D" w:rsidRPr="003C5B2D" w:rsidRDefault="003C5B2D" w:rsidP="003C5B2D">
      <w:pPr>
        <w:pStyle w:val="Reference"/>
      </w:pPr>
      <w:r w:rsidRPr="003C5B2D">
        <w:t xml:space="preserve">Lindsay, R. W. (2002). Ice deformation near SHEBA. </w:t>
      </w:r>
      <w:r w:rsidRPr="003C5B2D">
        <w:rPr>
          <w:i/>
          <w:iCs/>
        </w:rPr>
        <w:t>Journal of Geophysical Research</w:t>
      </w:r>
      <w:r w:rsidRPr="003C5B2D">
        <w:t xml:space="preserve">, </w:t>
      </w:r>
      <w:r w:rsidRPr="003C5B2D">
        <w:rPr>
          <w:i/>
          <w:iCs/>
        </w:rPr>
        <w:t>107</w:t>
      </w:r>
      <w:r w:rsidRPr="003C5B2D">
        <w:t>(C10), 8042. https://doi.org/10.1029/2000JC000445</w:t>
      </w:r>
    </w:p>
    <w:p w14:paraId="12C4E0DB" w14:textId="77777777" w:rsidR="003C5B2D" w:rsidRPr="003C5B2D" w:rsidRDefault="003C5B2D" w:rsidP="003C5B2D">
      <w:pPr>
        <w:pStyle w:val="Reference"/>
      </w:pPr>
      <w:r w:rsidRPr="003C5B2D">
        <w:t xml:space="preserve">López-García, V., Neely, R. R., Dahlke, S., &amp; Brooks, I. M. (2022). Low-level jets over the Arctic Ocean during MOSAiC. </w:t>
      </w:r>
      <w:r w:rsidRPr="003C5B2D">
        <w:rPr>
          <w:i/>
          <w:iCs/>
        </w:rPr>
        <w:t>Elementa: Science of the Anthropocene</w:t>
      </w:r>
      <w:r w:rsidRPr="003C5B2D">
        <w:t xml:space="preserve">, </w:t>
      </w:r>
      <w:r w:rsidRPr="003C5B2D">
        <w:rPr>
          <w:i/>
          <w:iCs/>
        </w:rPr>
        <w:t>10</w:t>
      </w:r>
      <w:r w:rsidRPr="003C5B2D">
        <w:t>(1), 00063. https://doi.org/10.1525/elementa.2022.00063</w:t>
      </w:r>
    </w:p>
    <w:p w14:paraId="25F2F7D8" w14:textId="77777777" w:rsidR="003C5B2D" w:rsidRPr="003C5B2D" w:rsidRDefault="003C5B2D" w:rsidP="003C5B2D">
      <w:pPr>
        <w:pStyle w:val="Reference"/>
      </w:pPr>
      <w:r w:rsidRPr="003C5B2D">
        <w:lastRenderedPageBreak/>
        <w:t xml:space="preserve">Lüpkes, C., &amp; Gryanik, V. M. (2015). A stability-dependent parametrization of transfer coefficients formomentum and heat over polar sea ice to be used in climate models. </w:t>
      </w:r>
      <w:r w:rsidRPr="003C5B2D">
        <w:rPr>
          <w:i/>
          <w:iCs/>
        </w:rPr>
        <w:t>Journal of Geophysical Research</w:t>
      </w:r>
      <w:r w:rsidRPr="003C5B2D">
        <w:t xml:space="preserve">, </w:t>
      </w:r>
      <w:r w:rsidRPr="003C5B2D">
        <w:rPr>
          <w:i/>
          <w:iCs/>
        </w:rPr>
        <w:t>120</w:t>
      </w:r>
      <w:r w:rsidRPr="003C5B2D">
        <w:t>(2), 552–581. https://doi.org/10.1002/2014JD022418</w:t>
      </w:r>
    </w:p>
    <w:p w14:paraId="751ADB7A" w14:textId="77777777" w:rsidR="003C5B2D" w:rsidRPr="003C5B2D" w:rsidRDefault="003C5B2D" w:rsidP="003C5B2D">
      <w:pPr>
        <w:pStyle w:val="Reference"/>
      </w:pPr>
      <w:r w:rsidRPr="003C5B2D">
        <w:t xml:space="preserve">Lüpkes, C., Gryanik, V. M., Witha, B., Gryschka, M., Rassch, S., &amp; Gollnik, T. (2008). Modeling convection over arctic leads with LES and a non-eddy-resolving microscale model. </w:t>
      </w:r>
      <w:r w:rsidRPr="003C5B2D">
        <w:rPr>
          <w:i/>
          <w:iCs/>
        </w:rPr>
        <w:t>Journal of Geophysical Research: Oceans</w:t>
      </w:r>
      <w:r w:rsidRPr="003C5B2D">
        <w:t xml:space="preserve">, </w:t>
      </w:r>
      <w:r w:rsidRPr="003C5B2D">
        <w:rPr>
          <w:i/>
          <w:iCs/>
        </w:rPr>
        <w:t>113</w:t>
      </w:r>
      <w:r w:rsidRPr="003C5B2D">
        <w:t>(9), 1–17. https://doi.org/10.1029/2007JC004099</w:t>
      </w:r>
    </w:p>
    <w:p w14:paraId="2262D880" w14:textId="77777777" w:rsidR="003C5B2D" w:rsidRPr="003C5B2D" w:rsidRDefault="003C5B2D" w:rsidP="003C5B2D">
      <w:pPr>
        <w:pStyle w:val="Reference"/>
      </w:pPr>
      <w:r w:rsidRPr="003C5B2D">
        <w:t xml:space="preserve">Martini, K. I., Simmons, H. L., Stoudt, C. A., &amp; Hutchings, J. K. (2014). Near-inertial internal waves and sea ice in the Beaufort Sea. </w:t>
      </w:r>
      <w:r w:rsidRPr="003C5B2D">
        <w:rPr>
          <w:i/>
          <w:iCs/>
        </w:rPr>
        <w:t>Journal of Physical Oceanography</w:t>
      </w:r>
      <w:r w:rsidRPr="003C5B2D">
        <w:t xml:space="preserve">, </w:t>
      </w:r>
      <w:r w:rsidRPr="003C5B2D">
        <w:rPr>
          <w:i/>
          <w:iCs/>
        </w:rPr>
        <w:t>44</w:t>
      </w:r>
      <w:r w:rsidRPr="003C5B2D">
        <w:t>(8), 2212–2234. https://doi.org/10.1175/JPO-D-13-0160.1</w:t>
      </w:r>
    </w:p>
    <w:p w14:paraId="45185FAC" w14:textId="77777777" w:rsidR="003C5B2D" w:rsidRPr="003C5B2D" w:rsidRDefault="003C5B2D" w:rsidP="003C5B2D">
      <w:pPr>
        <w:pStyle w:val="Reference"/>
      </w:pPr>
      <w:r w:rsidRPr="003C5B2D">
        <w:t xml:space="preserve">Maturilli, M., Sommer, M., Holdridge, D. J., Dahlke, S., Graeser, J., Sommerfeld, A., Jaiser, R., Deckelmann, H., &amp; Schulz, A. (2022). </w:t>
      </w:r>
      <w:r w:rsidRPr="003C5B2D">
        <w:rPr>
          <w:i/>
          <w:iCs/>
        </w:rPr>
        <w:t>MOSAiC radiosonde data (level 3)</w:t>
      </w:r>
      <w:r w:rsidRPr="003C5B2D">
        <w:t>. PANGAEA. https://doi.org/10.1594/PANGAEA.943870</w:t>
      </w:r>
    </w:p>
    <w:p w14:paraId="531B13AA" w14:textId="77777777" w:rsidR="003C5B2D" w:rsidRPr="003C5B2D" w:rsidRDefault="003C5B2D" w:rsidP="003C5B2D">
      <w:pPr>
        <w:pStyle w:val="Reference"/>
      </w:pPr>
      <w:r w:rsidRPr="003C5B2D">
        <w:t xml:space="preserve">Maykut, G. A. (1982). Large‐scale heat exchange and ice production in the central Arctic. </w:t>
      </w:r>
      <w:r w:rsidRPr="003C5B2D">
        <w:rPr>
          <w:i/>
          <w:iCs/>
        </w:rPr>
        <w:t>Journal of Geophysical Research: Oceans</w:t>
      </w:r>
      <w:r w:rsidRPr="003C5B2D">
        <w:t xml:space="preserve">, </w:t>
      </w:r>
      <w:r w:rsidRPr="003C5B2D">
        <w:rPr>
          <w:i/>
          <w:iCs/>
        </w:rPr>
        <w:t>87</w:t>
      </w:r>
      <w:r w:rsidRPr="003C5B2D">
        <w:t>(C10), 7971–7984. https://doi.org/10.1029/JC087iC10p07971</w:t>
      </w:r>
    </w:p>
    <w:p w14:paraId="50CE33DA" w14:textId="77777777" w:rsidR="003C5B2D" w:rsidRPr="003C5B2D" w:rsidRDefault="003C5B2D" w:rsidP="003C5B2D">
      <w:pPr>
        <w:pStyle w:val="Reference"/>
      </w:pPr>
      <w:r w:rsidRPr="003C5B2D">
        <w:t xml:space="preserve">McNutt, S. L., &amp; Overland, J. E. (2003). Spatial hierarchy in Arctic sea ice dynamics. </w:t>
      </w:r>
      <w:r w:rsidRPr="003C5B2D">
        <w:rPr>
          <w:i/>
          <w:iCs/>
        </w:rPr>
        <w:t>Tellus A: Dynamic Meteorology and Oceanography</w:t>
      </w:r>
      <w:r w:rsidRPr="003C5B2D">
        <w:t xml:space="preserve">, </w:t>
      </w:r>
      <w:r w:rsidRPr="003C5B2D">
        <w:rPr>
          <w:i/>
          <w:iCs/>
        </w:rPr>
        <w:t>55</w:t>
      </w:r>
      <w:r w:rsidRPr="003C5B2D">
        <w:t>(2), 181–191. https://doi.org/10.3402/tellusa.v55i2.12088</w:t>
      </w:r>
    </w:p>
    <w:p w14:paraId="11A81CE5" w14:textId="77777777" w:rsidR="003C5B2D" w:rsidRPr="003C5B2D" w:rsidRDefault="003C5B2D" w:rsidP="003C5B2D">
      <w:pPr>
        <w:pStyle w:val="Reference"/>
      </w:pPr>
      <w:r w:rsidRPr="003C5B2D">
        <w:t xml:space="preserve">McPhee, M. G. (2002). Turbulent stress at the ice/ocean interface and bottom surface hydraulic roughness during the SHEBA drift. </w:t>
      </w:r>
      <w:r w:rsidRPr="003C5B2D">
        <w:rPr>
          <w:i/>
          <w:iCs/>
        </w:rPr>
        <w:t>Journal of Geophysical Research</w:t>
      </w:r>
      <w:r w:rsidRPr="003C5B2D">
        <w:t xml:space="preserve">, </w:t>
      </w:r>
      <w:r w:rsidRPr="003C5B2D">
        <w:rPr>
          <w:i/>
          <w:iCs/>
        </w:rPr>
        <w:t>107</w:t>
      </w:r>
      <w:r w:rsidRPr="003C5B2D">
        <w:t>(C10), 8037. https://doi.org/10.1029/2000JC000633</w:t>
      </w:r>
    </w:p>
    <w:p w14:paraId="796949D7" w14:textId="77777777" w:rsidR="003C5B2D" w:rsidRPr="003C5B2D" w:rsidRDefault="003C5B2D" w:rsidP="003C5B2D">
      <w:pPr>
        <w:pStyle w:val="Reference"/>
      </w:pPr>
      <w:r w:rsidRPr="003C5B2D">
        <w:t xml:space="preserve">McPhee, M. G. (2008). </w:t>
      </w:r>
      <w:r w:rsidRPr="003C5B2D">
        <w:rPr>
          <w:i/>
          <w:iCs/>
        </w:rPr>
        <w:t>Air-Ice-Ocean Interaction: Turbulent Ocean Boundary Layer Exchange Processes</w:t>
      </w:r>
      <w:r w:rsidRPr="003C5B2D">
        <w:t xml:space="preserve"> (1st ed.). Springer. https://doi.org/10.1007/978-0-387-78335-2</w:t>
      </w:r>
    </w:p>
    <w:p w14:paraId="5742B657" w14:textId="77777777" w:rsidR="003C5B2D" w:rsidRPr="003C5B2D" w:rsidRDefault="003C5B2D" w:rsidP="003C5B2D">
      <w:pPr>
        <w:pStyle w:val="Reference"/>
      </w:pPr>
      <w:r w:rsidRPr="003C5B2D">
        <w:t xml:space="preserve">McPhee, M. G., &amp; Kantha, L. H. (1989). Generation of internal waves by sea ice. </w:t>
      </w:r>
      <w:r w:rsidRPr="003C5B2D">
        <w:rPr>
          <w:i/>
          <w:iCs/>
        </w:rPr>
        <w:t>Journal of Geophysical Research</w:t>
      </w:r>
      <w:r w:rsidRPr="003C5B2D">
        <w:t xml:space="preserve">, </w:t>
      </w:r>
      <w:r w:rsidRPr="003C5B2D">
        <w:rPr>
          <w:i/>
          <w:iCs/>
        </w:rPr>
        <w:t>94</w:t>
      </w:r>
      <w:r w:rsidRPr="003C5B2D">
        <w:t>(C3), 3287. https://doi.org/10.1029/JC094iC03p03287</w:t>
      </w:r>
    </w:p>
    <w:p w14:paraId="3559FD66" w14:textId="77777777" w:rsidR="003C5B2D" w:rsidRPr="003C5B2D" w:rsidRDefault="003C5B2D" w:rsidP="003C5B2D">
      <w:pPr>
        <w:pStyle w:val="Reference"/>
      </w:pPr>
      <w:r w:rsidRPr="003C5B2D">
        <w:t xml:space="preserve">Meyer, A., Fer, I., Sundfjord, A., &amp; Peterson, A. K. (2017). Mixing rates and vertical heat fluxes north of Svalbard from Arctic winter to spring. </w:t>
      </w:r>
      <w:r w:rsidRPr="003C5B2D">
        <w:rPr>
          <w:i/>
          <w:iCs/>
        </w:rPr>
        <w:t>Journal of Geophysical Research: Oceans</w:t>
      </w:r>
      <w:r w:rsidRPr="003C5B2D">
        <w:t xml:space="preserve">, </w:t>
      </w:r>
      <w:r w:rsidRPr="003C5B2D">
        <w:rPr>
          <w:i/>
          <w:iCs/>
        </w:rPr>
        <w:t>122</w:t>
      </w:r>
      <w:r w:rsidRPr="003C5B2D">
        <w:t>(6), 4569–4586. https://doi.org/10.1002/2016JC012441</w:t>
      </w:r>
    </w:p>
    <w:p w14:paraId="585B0B11" w14:textId="77777777" w:rsidR="003C5B2D" w:rsidRPr="003C5B2D" w:rsidRDefault="003C5B2D" w:rsidP="003C5B2D">
      <w:pPr>
        <w:pStyle w:val="Reference"/>
      </w:pPr>
      <w:r w:rsidRPr="003C5B2D">
        <w:t xml:space="preserve">Meyer, A., Sundfjord, A., Fer, I., Provost, C., Villacieros Robineau, N., Koenig, Z., Onarheim, I. H., Smedsrud, L. H., Duarte, P., Dodd, P. A., Graham, R. M., Schmidtko, S., &amp; Kauko, H. M. (2017). Winter to summer oceanographic observations in the Arctic Ocean north of Svalbard. </w:t>
      </w:r>
      <w:r w:rsidRPr="003C5B2D">
        <w:rPr>
          <w:i/>
          <w:iCs/>
        </w:rPr>
        <w:t>Journal of Geophysical Research: Oceans</w:t>
      </w:r>
      <w:r w:rsidRPr="003C5B2D">
        <w:t xml:space="preserve">, </w:t>
      </w:r>
      <w:r w:rsidRPr="003C5B2D">
        <w:rPr>
          <w:i/>
          <w:iCs/>
        </w:rPr>
        <w:t>122</w:t>
      </w:r>
      <w:r w:rsidRPr="003C5B2D">
        <w:t>(8), 6218–6237. https://doi.org/10.1002/2016JC012391</w:t>
      </w:r>
    </w:p>
    <w:p w14:paraId="37C48349" w14:textId="77777777" w:rsidR="003C5B2D" w:rsidRPr="003C5B2D" w:rsidRDefault="003C5B2D" w:rsidP="003C5B2D">
      <w:pPr>
        <w:pStyle w:val="Reference"/>
      </w:pPr>
      <w:r w:rsidRPr="003C5B2D">
        <w:t xml:space="preserve">Nansen, F. (1902). </w:t>
      </w:r>
      <w:r w:rsidRPr="003C5B2D">
        <w:rPr>
          <w:i/>
          <w:iCs/>
        </w:rPr>
        <w:t>The Norwegian North polar expedition, 1893-1896: Scientific Results</w:t>
      </w:r>
      <w:r w:rsidRPr="003C5B2D">
        <w:t>. London ; New York : Longmans, Green and Co. ; Christiania : J. Dybwad, 1900-1906.</w:t>
      </w:r>
    </w:p>
    <w:p w14:paraId="08ED67E2" w14:textId="77777777" w:rsidR="003C5B2D" w:rsidRPr="003C5B2D" w:rsidRDefault="003C5B2D" w:rsidP="003C5B2D">
      <w:pPr>
        <w:pStyle w:val="Reference"/>
      </w:pPr>
      <w:r w:rsidRPr="003C5B2D">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w:t>
      </w:r>
      <w:r w:rsidRPr="003C5B2D">
        <w:lastRenderedPageBreak/>
        <w:t xml:space="preserve">ice. </w:t>
      </w:r>
      <w:r w:rsidRPr="003C5B2D">
        <w:rPr>
          <w:i/>
          <w:iCs/>
        </w:rPr>
        <w:t>Elementa: Science of the Anthropocene</w:t>
      </w:r>
      <w:r w:rsidRPr="003C5B2D">
        <w:t xml:space="preserve">, </w:t>
      </w:r>
      <w:r w:rsidRPr="003C5B2D">
        <w:rPr>
          <w:i/>
          <w:iCs/>
        </w:rPr>
        <w:t>10</w:t>
      </w:r>
      <w:r w:rsidRPr="003C5B2D">
        <w:t>(1). https://doi.org/10.1525/elementa.2021.000046</w:t>
      </w:r>
    </w:p>
    <w:p w14:paraId="16B6ECD8" w14:textId="77777777" w:rsidR="003C5B2D" w:rsidRPr="003C5B2D" w:rsidRDefault="003C5B2D" w:rsidP="003C5B2D">
      <w:pPr>
        <w:pStyle w:val="Reference"/>
      </w:pPr>
      <w:r w:rsidRPr="003C5B2D">
        <w:t xml:space="preserve">Nixdorf, U., Dethloff, K., Rex, M., Shupe, M., Sommerfeld, A., Perovich, D. K., Nicolaus, M., Heuzé, C., Rabe, B., Loose, B., Damm, E., Gradinger, R., Fong, A., Maslowski, W., Rinke, A., Kwok, R., Spreen, G., Wendisch, M., Herber, A., … Boetius, A. (2021). </w:t>
      </w:r>
      <w:r w:rsidRPr="003C5B2D">
        <w:rPr>
          <w:i/>
          <w:iCs/>
        </w:rPr>
        <w:t>MOSAiC extended acknowledgement</w:t>
      </w:r>
      <w:r w:rsidRPr="003C5B2D">
        <w:t>. Zenodo. https://doi.org/10.5281/zenodo.5179738</w:t>
      </w:r>
    </w:p>
    <w:p w14:paraId="02A8E69A" w14:textId="77777777" w:rsidR="003C5B2D" w:rsidRPr="003C5B2D" w:rsidRDefault="003C5B2D" w:rsidP="003C5B2D">
      <w:pPr>
        <w:pStyle w:val="Reference"/>
      </w:pPr>
      <w:r w:rsidRPr="003C5B2D">
        <w:t xml:space="preserve">Oikkonen, A., Haapala, J., Lensu, M., Karvonen, J., &amp; Itkin, P. (2017). Small‐scale sea ice deformation during N‐ICE2015: From compact pack ice to marginal ice zone. </w:t>
      </w:r>
      <w:r w:rsidRPr="003C5B2D">
        <w:rPr>
          <w:i/>
          <w:iCs/>
        </w:rPr>
        <w:t>Journal of Geophysical Research</w:t>
      </w:r>
      <w:r w:rsidRPr="003C5B2D">
        <w:t xml:space="preserve">, </w:t>
      </w:r>
      <w:r w:rsidRPr="003C5B2D">
        <w:rPr>
          <w:i/>
          <w:iCs/>
        </w:rPr>
        <w:t>122</w:t>
      </w:r>
      <w:r w:rsidRPr="003C5B2D">
        <w:t>, 5105–5120.</w:t>
      </w:r>
    </w:p>
    <w:p w14:paraId="24A3440A" w14:textId="77777777" w:rsidR="003C5B2D" w:rsidRPr="003C5B2D" w:rsidRDefault="003C5B2D" w:rsidP="003C5B2D">
      <w:pPr>
        <w:pStyle w:val="Reference"/>
      </w:pPr>
      <w:r w:rsidRPr="003C5B2D">
        <w:t xml:space="preserve">Overland, J. E. (1985). Atmospheric boundary layer structure and drag coefficients over sea ice. </w:t>
      </w:r>
      <w:r w:rsidRPr="003C5B2D">
        <w:rPr>
          <w:i/>
          <w:iCs/>
        </w:rPr>
        <w:t>Journal of Geophysical Research: Oceans</w:t>
      </w:r>
      <w:r w:rsidRPr="003C5B2D">
        <w:t xml:space="preserve">, </w:t>
      </w:r>
      <w:r w:rsidRPr="003C5B2D">
        <w:rPr>
          <w:i/>
          <w:iCs/>
        </w:rPr>
        <w:t>90</w:t>
      </w:r>
      <w:r w:rsidRPr="003C5B2D">
        <w:t>(C5), 9029–9049. https://doi.org/10.1029/JC090iC05p09029</w:t>
      </w:r>
    </w:p>
    <w:p w14:paraId="2675FFEA" w14:textId="77777777" w:rsidR="003C5B2D" w:rsidRPr="003C5B2D" w:rsidRDefault="003C5B2D" w:rsidP="003C5B2D">
      <w:pPr>
        <w:pStyle w:val="Reference"/>
      </w:pPr>
      <w:r w:rsidRPr="003C5B2D">
        <w:t xml:space="preserve">Overland, J. E., &amp; Pease, C. H. (1982). Cyclone climatology of the Bering Sea and its relation to sea ice extent. </w:t>
      </w:r>
      <w:r w:rsidRPr="003C5B2D">
        <w:rPr>
          <w:i/>
          <w:iCs/>
        </w:rPr>
        <w:t>Monthly Weather Review</w:t>
      </w:r>
      <w:r w:rsidRPr="003C5B2D">
        <w:t xml:space="preserve">, </w:t>
      </w:r>
      <w:r w:rsidRPr="003C5B2D">
        <w:rPr>
          <w:i/>
          <w:iCs/>
        </w:rPr>
        <w:t>110</w:t>
      </w:r>
      <w:r w:rsidRPr="003C5B2D">
        <w:t>, 5–13.</w:t>
      </w:r>
    </w:p>
    <w:p w14:paraId="17E77B0B" w14:textId="77777777" w:rsidR="003C5B2D" w:rsidRPr="003C5B2D" w:rsidRDefault="003C5B2D" w:rsidP="003C5B2D">
      <w:pPr>
        <w:pStyle w:val="Reference"/>
      </w:pPr>
      <w:r w:rsidRPr="003C5B2D">
        <w:t xml:space="preserve">Peng, S., Yang, Q., Shupe, M. D., Xi, X., Han, B., Chen, D., Dahlke, S., &amp; Liu, C. (2023). The characteristics of atmospheric boundary layer height over the Arctic Ocean during MOSAiC. </w:t>
      </w:r>
      <w:r w:rsidRPr="003C5B2D">
        <w:rPr>
          <w:i/>
          <w:iCs/>
        </w:rPr>
        <w:t>Atmospheric Chemistry and Physics</w:t>
      </w:r>
      <w:r w:rsidRPr="003C5B2D">
        <w:t xml:space="preserve">, </w:t>
      </w:r>
      <w:r w:rsidRPr="003C5B2D">
        <w:rPr>
          <w:i/>
          <w:iCs/>
        </w:rPr>
        <w:t>23</w:t>
      </w:r>
      <w:r w:rsidRPr="003C5B2D">
        <w:t>(15), 8683–8703. https://doi.org/10.5194/acp-23-8683-2023</w:t>
      </w:r>
    </w:p>
    <w:p w14:paraId="26680FF7" w14:textId="77777777" w:rsidR="003C5B2D" w:rsidRPr="003C5B2D" w:rsidRDefault="003C5B2D" w:rsidP="003C5B2D">
      <w:pPr>
        <w:pStyle w:val="Reference"/>
      </w:pPr>
      <w:r w:rsidRPr="003C5B2D">
        <w:t xml:space="preserve">Persson, O., Cox, C. J., Gallagher, M. R., Shupe, M. D., Hutchings, J. K., Watkins, D. M., &amp; Perovich, D. K. (2023). </w:t>
      </w:r>
      <w:r w:rsidRPr="003C5B2D">
        <w:rPr>
          <w:i/>
          <w:iCs/>
        </w:rPr>
        <w:t>Arctic Cyclone Cloud and Boundary-Layer Features Producing Thermodynamic and Dynamic Impacts on Arctic Sea Ice During MOSAiC</w:t>
      </w:r>
      <w:r w:rsidRPr="003C5B2D">
        <w:t xml:space="preserve">. </w:t>
      </w:r>
      <w:r w:rsidRPr="003C5B2D">
        <w:rPr>
          <w:i/>
          <w:iCs/>
        </w:rPr>
        <w:t>EGU23-17554</w:t>
      </w:r>
      <w:r w:rsidRPr="003C5B2D">
        <w:t>. https://doi.org/10.5194/egusphere-egu23-17554</w:t>
      </w:r>
    </w:p>
    <w:p w14:paraId="01394EB3" w14:textId="77777777" w:rsidR="003C5B2D" w:rsidRPr="003C5B2D" w:rsidRDefault="003C5B2D" w:rsidP="003C5B2D">
      <w:pPr>
        <w:pStyle w:val="Reference"/>
      </w:pPr>
      <w:r w:rsidRPr="003C5B2D">
        <w:t xml:space="preserve">Persson, P. O. G. (2002). Measurements near the Atmospheric Surface Flux Group tower at SHEBA: Near-surface conditions and surface energy budget. </w:t>
      </w:r>
      <w:r w:rsidRPr="003C5B2D">
        <w:rPr>
          <w:i/>
          <w:iCs/>
        </w:rPr>
        <w:t>Journal of Geophysical Research</w:t>
      </w:r>
      <w:r w:rsidRPr="003C5B2D">
        <w:t xml:space="preserve">, </w:t>
      </w:r>
      <w:r w:rsidRPr="003C5B2D">
        <w:rPr>
          <w:i/>
          <w:iCs/>
        </w:rPr>
        <w:t>107</w:t>
      </w:r>
      <w:r w:rsidRPr="003C5B2D">
        <w:t>(C10), 1–35. https://doi.org/10.1029/2000JC000705</w:t>
      </w:r>
    </w:p>
    <w:p w14:paraId="0E8CE5F3" w14:textId="77777777" w:rsidR="003C5B2D" w:rsidRPr="003C5B2D" w:rsidRDefault="003C5B2D" w:rsidP="003C5B2D">
      <w:pPr>
        <w:pStyle w:val="Reference"/>
      </w:pPr>
      <w:r w:rsidRPr="003C5B2D">
        <w:t xml:space="preserve">Persson, P. O. G. (2012). Onset and end of the summer melt season over sea ice: Thermal structure and surface energy perspective from SHEBA. </w:t>
      </w:r>
      <w:r w:rsidRPr="003C5B2D">
        <w:rPr>
          <w:i/>
          <w:iCs/>
        </w:rPr>
        <w:t>Climate Dynamics</w:t>
      </w:r>
      <w:r w:rsidRPr="003C5B2D">
        <w:t xml:space="preserve">, </w:t>
      </w:r>
      <w:r w:rsidRPr="003C5B2D">
        <w:rPr>
          <w:i/>
          <w:iCs/>
        </w:rPr>
        <w:t>39</w:t>
      </w:r>
      <w:r w:rsidRPr="003C5B2D">
        <w:t>, 1349–1371. https://doi.org/10.1007/s00382-011-1196-9</w:t>
      </w:r>
    </w:p>
    <w:p w14:paraId="4E5E423E" w14:textId="77777777" w:rsidR="003C5B2D" w:rsidRPr="003C5B2D" w:rsidRDefault="003C5B2D" w:rsidP="003C5B2D">
      <w:pPr>
        <w:pStyle w:val="Reference"/>
      </w:pPr>
      <w:r w:rsidRPr="003C5B2D">
        <w:t xml:space="preserve">Persson, P. O. G., Shupe, M. D., Perovich, D., &amp; Solomon, A. (2017). Linking atmospheric synoptic transport, cloud phase, surface energy fluxes, and sea-ice growth: Observations of midwinter SHEBA conditions. </w:t>
      </w:r>
      <w:r w:rsidRPr="003C5B2D">
        <w:rPr>
          <w:i/>
          <w:iCs/>
        </w:rPr>
        <w:t>Climate Dynamics</w:t>
      </w:r>
      <w:r w:rsidRPr="003C5B2D">
        <w:t xml:space="preserve">, </w:t>
      </w:r>
      <w:r w:rsidRPr="003C5B2D">
        <w:rPr>
          <w:i/>
          <w:iCs/>
        </w:rPr>
        <w:t>49</w:t>
      </w:r>
      <w:r w:rsidRPr="003C5B2D">
        <w:t>(4), 1341–1364. https://doi.org/10.1007/s00382-016-3383-1</w:t>
      </w:r>
    </w:p>
    <w:p w14:paraId="112014E3" w14:textId="77777777" w:rsidR="003C5B2D" w:rsidRPr="003C5B2D" w:rsidRDefault="003C5B2D" w:rsidP="003C5B2D">
      <w:pPr>
        <w:pStyle w:val="Reference"/>
      </w:pPr>
      <w:r w:rsidRPr="003C5B2D">
        <w:t xml:space="preserve">Petty, A. A., Hutchings, J. K., Richter-Menge, J. A., &amp; Tschudi, M. A. (2016). Sea ice circulation around the Beaufort Gyre: The changing role of wind forcing and the sea ice state. </w:t>
      </w:r>
      <w:r w:rsidRPr="003C5B2D">
        <w:rPr>
          <w:i/>
          <w:iCs/>
        </w:rPr>
        <w:t>Journal of Geophysical Research</w:t>
      </w:r>
      <w:r w:rsidRPr="003C5B2D">
        <w:t>, 19.</w:t>
      </w:r>
    </w:p>
    <w:p w14:paraId="16CE07DB" w14:textId="77777777" w:rsidR="003C5B2D" w:rsidRPr="003C5B2D" w:rsidRDefault="003C5B2D" w:rsidP="003C5B2D">
      <w:pPr>
        <w:pStyle w:val="Reference"/>
      </w:pPr>
      <w:r w:rsidRPr="003C5B2D">
        <w:t xml:space="preserve">Pinto, J. O., Alam, A., Maslanik, J. A., Curry, J. A., &amp; Stone, R. S. (2003). Surface characteristics and atmospheric footprint of springtime Arctic leads at SHEBA. </w:t>
      </w:r>
      <w:r w:rsidRPr="003C5B2D">
        <w:rPr>
          <w:i/>
          <w:iCs/>
        </w:rPr>
        <w:t>Journal of Geophysical Research - Oceans</w:t>
      </w:r>
      <w:r w:rsidRPr="003C5B2D">
        <w:t xml:space="preserve">, </w:t>
      </w:r>
      <w:r w:rsidRPr="003C5B2D">
        <w:rPr>
          <w:i/>
          <w:iCs/>
        </w:rPr>
        <w:t>108</w:t>
      </w:r>
      <w:r w:rsidRPr="003C5B2D">
        <w:t>(C4), 8051. https://doi.org/10.1029/2000JC000473</w:t>
      </w:r>
    </w:p>
    <w:p w14:paraId="791029A8" w14:textId="77777777" w:rsidR="003C5B2D" w:rsidRPr="003C5B2D" w:rsidRDefault="003C5B2D" w:rsidP="003C5B2D">
      <w:pPr>
        <w:pStyle w:val="Reference"/>
      </w:pPr>
      <w:r w:rsidRPr="003C5B2D">
        <w:t xml:space="preserve">Rabe, B., Heuzé, C., Regnery, J., Aksenov, Y., Allerholt, J., Athanase, M., Davies, A., Damm, E., Dethloff, K., Divine, D. V., Doglioni, F., &amp; Craw, L. (2022). Overview of the </w:t>
      </w:r>
      <w:r w:rsidRPr="003C5B2D">
        <w:lastRenderedPageBreak/>
        <w:t xml:space="preserve">MOSAiC expedition: Physical oceanography. </w:t>
      </w:r>
      <w:r w:rsidRPr="003C5B2D">
        <w:rPr>
          <w:i/>
          <w:iCs/>
        </w:rPr>
        <w:t>Elementa: Science of the Anthropocene</w:t>
      </w:r>
      <w:r w:rsidRPr="003C5B2D">
        <w:t xml:space="preserve">, </w:t>
      </w:r>
      <w:r w:rsidRPr="003C5B2D">
        <w:rPr>
          <w:i/>
          <w:iCs/>
        </w:rPr>
        <w:t>10</w:t>
      </w:r>
      <w:r w:rsidRPr="003C5B2D">
        <w:t>, 1–31. https://doi.org/10.1525/elementa.2021.00062</w:t>
      </w:r>
    </w:p>
    <w:p w14:paraId="7C1B0EB5" w14:textId="77777777" w:rsidR="003C5B2D" w:rsidRPr="003C5B2D" w:rsidRDefault="003C5B2D" w:rsidP="003C5B2D">
      <w:pPr>
        <w:pStyle w:val="Reference"/>
      </w:pPr>
      <w:r w:rsidRPr="003C5B2D">
        <w:t xml:space="preserve">Rae, J. G. L., Todd, A. D., Blockley, E. W., &amp; Ridley, J. K. (2017). How much should we believe correlations between Arctic cyclones and sea ice extent? </w:t>
      </w:r>
      <w:r w:rsidRPr="003C5B2D">
        <w:rPr>
          <w:i/>
          <w:iCs/>
        </w:rPr>
        <w:t>The Cryosphere</w:t>
      </w:r>
      <w:r w:rsidRPr="003C5B2D">
        <w:t xml:space="preserve">, </w:t>
      </w:r>
      <w:r w:rsidRPr="003C5B2D">
        <w:rPr>
          <w:i/>
          <w:iCs/>
        </w:rPr>
        <w:t>11</w:t>
      </w:r>
      <w:r w:rsidRPr="003C5B2D">
        <w:t>(6), 3023–3034. https://doi.org/10.5194/tc-11-3023-2017</w:t>
      </w:r>
    </w:p>
    <w:p w14:paraId="35103F8C" w14:textId="77777777" w:rsidR="003C5B2D" w:rsidRPr="003C5B2D" w:rsidRDefault="003C5B2D" w:rsidP="003C5B2D">
      <w:pPr>
        <w:pStyle w:val="Reference"/>
      </w:pPr>
      <w:r w:rsidRPr="003C5B2D">
        <w:t xml:space="preserve">Rainville, L., &amp; Woodgate, R. A. (2009). Observations of internal wave generation in the seasonally ice-free Arctic. </w:t>
      </w:r>
      <w:r w:rsidRPr="003C5B2D">
        <w:rPr>
          <w:i/>
          <w:iCs/>
        </w:rPr>
        <w:t>Geophysical Research Letters</w:t>
      </w:r>
      <w:r w:rsidRPr="003C5B2D">
        <w:t xml:space="preserve">, </w:t>
      </w:r>
      <w:r w:rsidRPr="003C5B2D">
        <w:rPr>
          <w:i/>
          <w:iCs/>
        </w:rPr>
        <w:t>36</w:t>
      </w:r>
      <w:r w:rsidRPr="003C5B2D">
        <w:t>(23), L23604. https://doi.org/10.1029/2009GL041291</w:t>
      </w:r>
    </w:p>
    <w:p w14:paraId="4B62B932" w14:textId="77777777" w:rsidR="003C5B2D" w:rsidRPr="003C5B2D" w:rsidRDefault="003C5B2D" w:rsidP="003C5B2D">
      <w:pPr>
        <w:pStyle w:val="Reference"/>
      </w:pPr>
      <w:r w:rsidRPr="003C5B2D">
        <w:t xml:space="preserve">Richter-Menge, J. A., Perovich, D. K., &amp; Pegau, W. S. (2001). Summer ice dynamics during SHEBA and its effect on the ocean heat content. </w:t>
      </w:r>
      <w:r w:rsidRPr="003C5B2D">
        <w:rPr>
          <w:i/>
          <w:iCs/>
        </w:rPr>
        <w:t>Annals of Glaciology</w:t>
      </w:r>
      <w:r w:rsidRPr="003C5B2D">
        <w:t xml:space="preserve">, </w:t>
      </w:r>
      <w:r w:rsidRPr="003C5B2D">
        <w:rPr>
          <w:i/>
          <w:iCs/>
        </w:rPr>
        <w:t>33</w:t>
      </w:r>
      <w:r w:rsidRPr="003C5B2D">
        <w:t>, 201–206. https://doi.org/10.3189/172756401781818176</w:t>
      </w:r>
    </w:p>
    <w:p w14:paraId="25679D1D" w14:textId="77777777" w:rsidR="003C5B2D" w:rsidRPr="003C5B2D" w:rsidRDefault="003C5B2D" w:rsidP="003C5B2D">
      <w:pPr>
        <w:pStyle w:val="Reference"/>
      </w:pPr>
      <w:r w:rsidRPr="003C5B2D">
        <w:t xml:space="preserve">Rinke, A., Cassano, J. J., Cassano, E. N., Jaiser, R., &amp; Handorf, D. (2021). Meteorological conditions during the MOSAiC expedition. </w:t>
      </w:r>
      <w:r w:rsidRPr="003C5B2D">
        <w:rPr>
          <w:i/>
          <w:iCs/>
        </w:rPr>
        <w:t>Elementa: Science of the Anthropocene</w:t>
      </w:r>
      <w:r w:rsidRPr="003C5B2D">
        <w:t xml:space="preserve">, </w:t>
      </w:r>
      <w:r w:rsidRPr="003C5B2D">
        <w:rPr>
          <w:i/>
          <w:iCs/>
        </w:rPr>
        <w:t>9</w:t>
      </w:r>
      <w:r w:rsidRPr="003C5B2D">
        <w:t>(1), 1–17. https://doi.org/10.1525/elementa.2021.00023</w:t>
      </w:r>
    </w:p>
    <w:p w14:paraId="1303353C" w14:textId="77777777" w:rsidR="003C5B2D" w:rsidRPr="003C5B2D" w:rsidRDefault="003C5B2D" w:rsidP="003C5B2D">
      <w:pPr>
        <w:pStyle w:val="Reference"/>
      </w:pPr>
      <w:r w:rsidRPr="003C5B2D">
        <w:t xml:space="preserve">Roberts, A., Craig, A., Maslowski, W., Osinski, R., DuVIVIER, A., Hughes, M., Nijssen, B., Cassano, J., &amp; Brunke, M. (2015). Simulating transient ice–ocean Ekman transport in the Regional Arctic System Model and Community Earth System Model. </w:t>
      </w:r>
      <w:r w:rsidRPr="003C5B2D">
        <w:rPr>
          <w:i/>
          <w:iCs/>
        </w:rPr>
        <w:t>Annals of Glaciology</w:t>
      </w:r>
      <w:r w:rsidRPr="003C5B2D">
        <w:t xml:space="preserve">, </w:t>
      </w:r>
      <w:r w:rsidRPr="003C5B2D">
        <w:rPr>
          <w:i/>
          <w:iCs/>
        </w:rPr>
        <w:t>56</w:t>
      </w:r>
      <w:r w:rsidRPr="003C5B2D">
        <w:t>(69), 211–228. https://doi.org/10.3189/2015AoG69A760</w:t>
      </w:r>
    </w:p>
    <w:p w14:paraId="7D1DEE26" w14:textId="77777777" w:rsidR="003C5B2D" w:rsidRPr="003C5B2D" w:rsidRDefault="003C5B2D" w:rsidP="003C5B2D">
      <w:pPr>
        <w:pStyle w:val="Reference"/>
      </w:pPr>
      <w:r w:rsidRPr="003C5B2D">
        <w:t xml:space="preserve">Ruffieux, D., Persson, P. O. G., Fairall, C. W., &amp; Wolfe, D. E. (1995). Ice pack and lead surface energy budgets during LEADEX 1992. </w:t>
      </w:r>
      <w:r w:rsidRPr="003C5B2D">
        <w:rPr>
          <w:i/>
          <w:iCs/>
        </w:rPr>
        <w:t>Journal of Geophysical Research: Oceans</w:t>
      </w:r>
      <w:r w:rsidRPr="003C5B2D">
        <w:t xml:space="preserve">, </w:t>
      </w:r>
      <w:r w:rsidRPr="003C5B2D">
        <w:rPr>
          <w:i/>
          <w:iCs/>
        </w:rPr>
        <w:t>100</w:t>
      </w:r>
      <w:r w:rsidRPr="003C5B2D">
        <w:t>(C3), 4593–4612. https://doi.org/10.1029/94JC02485</w:t>
      </w:r>
    </w:p>
    <w:p w14:paraId="00462038" w14:textId="77777777" w:rsidR="003C5B2D" w:rsidRPr="003C5B2D" w:rsidRDefault="003C5B2D" w:rsidP="003C5B2D">
      <w:pPr>
        <w:pStyle w:val="Reference"/>
      </w:pPr>
      <w:r w:rsidRPr="003C5B2D">
        <w:t xml:space="preserve">Schweiger, A. J., &amp; Zhang, J. (2015). Accuracy of short‐term sea ice drift forecasts using a coupled ice‐ocean model. </w:t>
      </w:r>
      <w:r w:rsidRPr="003C5B2D">
        <w:rPr>
          <w:i/>
          <w:iCs/>
        </w:rPr>
        <w:t>Journal of Geophysical Research</w:t>
      </w:r>
      <w:r w:rsidRPr="003C5B2D">
        <w:t>, 15.</w:t>
      </w:r>
    </w:p>
    <w:p w14:paraId="1D4EB3ED" w14:textId="77777777" w:rsidR="003C5B2D" w:rsidRPr="003C5B2D" w:rsidRDefault="003C5B2D" w:rsidP="003C5B2D">
      <w:pPr>
        <w:pStyle w:val="Reference"/>
      </w:pPr>
      <w:r w:rsidRPr="003C5B2D">
        <w:t xml:space="preserve">Shaw, W. J., Stanton, T. P., McPhee, M. G., Morison, J. H., &amp; Martinson, D. G. (2009). Role of the upper ocean in the energy budget of Arctic sea ice during SHEBA. </w:t>
      </w:r>
      <w:r w:rsidRPr="003C5B2D">
        <w:rPr>
          <w:i/>
          <w:iCs/>
        </w:rPr>
        <w:t>Journal of Geophysical Research</w:t>
      </w:r>
      <w:r w:rsidRPr="003C5B2D">
        <w:t xml:space="preserve">, </w:t>
      </w:r>
      <w:r w:rsidRPr="003C5B2D">
        <w:rPr>
          <w:i/>
          <w:iCs/>
        </w:rPr>
        <w:t>114</w:t>
      </w:r>
      <w:r w:rsidRPr="003C5B2D">
        <w:t>(C6), C06012. https://doi.org/10.1029/2008JC004991</w:t>
      </w:r>
    </w:p>
    <w:p w14:paraId="6F594BAF" w14:textId="77777777" w:rsidR="003C5B2D" w:rsidRPr="003C5B2D" w:rsidRDefault="003C5B2D" w:rsidP="003C5B2D">
      <w:pPr>
        <w:pStyle w:val="Reference"/>
      </w:pPr>
      <w:r w:rsidRPr="003C5B2D">
        <w:t xml:space="preserve">Shupe, M. D., &amp; Rex, M. (2022). A year in the changing Arctic sea ice. </w:t>
      </w:r>
      <w:r w:rsidRPr="003C5B2D">
        <w:rPr>
          <w:i/>
          <w:iCs/>
        </w:rPr>
        <w:t>Oceanography</w:t>
      </w:r>
      <w:r w:rsidRPr="003C5B2D">
        <w:t xml:space="preserve">, </w:t>
      </w:r>
      <w:r w:rsidRPr="003C5B2D">
        <w:rPr>
          <w:i/>
          <w:iCs/>
        </w:rPr>
        <w:t>35</w:t>
      </w:r>
      <w:r w:rsidRPr="003C5B2D">
        <w:t>(3–4), 224–225.</w:t>
      </w:r>
    </w:p>
    <w:p w14:paraId="4FB976D4" w14:textId="77777777" w:rsidR="003C5B2D" w:rsidRPr="003C5B2D" w:rsidRDefault="003C5B2D" w:rsidP="003C5B2D">
      <w:pPr>
        <w:pStyle w:val="Reference"/>
      </w:pPr>
      <w:r w:rsidRPr="003C5B2D">
        <w:t xml:space="preserve">Shupe, M. D., Rex, M., Blomquist, B., Persson, P. O. G., Schmale, J., Uttal, T., Buck, C., Boyer, M., Hofer, J., Hamilton, J., Posman, K., Powers, H., Pratt, K. A., Preußer, A., Rabe, B., &amp; Rinke, A. (2022). Overview of the MOSAiC expedition-Atmosphere. </w:t>
      </w:r>
      <w:r w:rsidRPr="003C5B2D">
        <w:rPr>
          <w:i/>
          <w:iCs/>
        </w:rPr>
        <w:t>Elementa: Science of the Anthropocene</w:t>
      </w:r>
      <w:r w:rsidRPr="003C5B2D">
        <w:t xml:space="preserve">, </w:t>
      </w:r>
      <w:r w:rsidRPr="003C5B2D">
        <w:rPr>
          <w:i/>
          <w:iCs/>
        </w:rPr>
        <w:t>10</w:t>
      </w:r>
      <w:r w:rsidRPr="003C5B2D">
        <w:t>(1), 1–54. https://doi.org/10.1525/elementa.2021.00060</w:t>
      </w:r>
    </w:p>
    <w:p w14:paraId="19107F68" w14:textId="77777777" w:rsidR="003C5B2D" w:rsidRPr="003C5B2D" w:rsidRDefault="003C5B2D" w:rsidP="003C5B2D">
      <w:pPr>
        <w:pStyle w:val="Reference"/>
      </w:pPr>
      <w:r w:rsidRPr="003C5B2D">
        <w:t xml:space="preserve">Shupe, M. D., Rex, M., Dethloff, K., Damm, E., Fong, A. A., Gradinger, R., Heuzé, C., Loose, B., Makarov, A., Maslowski, W., Nicolaus, M., Perovich, D., Rabe, B., Rinke, A., Sokolov, V., &amp; Sommerfeld, A. (2020). </w:t>
      </w:r>
      <w:r w:rsidRPr="003C5B2D">
        <w:rPr>
          <w:i/>
          <w:iCs/>
        </w:rPr>
        <w:t>Arctic Report Card 2020: The MOSAiC Expedition: A Year Drifting with the Arctic Sea Ice</w:t>
      </w:r>
      <w:r w:rsidRPr="003C5B2D">
        <w:t>. https://doi.org/10.25923/9G3V-XH92</w:t>
      </w:r>
    </w:p>
    <w:p w14:paraId="28F46AD6" w14:textId="77777777" w:rsidR="003C5B2D" w:rsidRPr="003C5B2D" w:rsidRDefault="003C5B2D" w:rsidP="003C5B2D">
      <w:pPr>
        <w:pStyle w:val="Reference"/>
      </w:pPr>
      <w:r w:rsidRPr="003C5B2D">
        <w:t xml:space="preserve">Stanton, T. P., &amp; Shaw, W. J. (2023). </w:t>
      </w:r>
      <w:r w:rsidRPr="003C5B2D">
        <w:rPr>
          <w:i/>
          <w:iCs/>
        </w:rPr>
        <w:t>Observations from Autonomous Ocean Flux Buoy 46 deployed at site CO during the MOSAiC transpolar drift, Arctic Basin, 2019-2020</w:t>
      </w:r>
      <w:r w:rsidRPr="003C5B2D">
        <w:t xml:space="preserve"> [dataset]. Arctic Data Center. https://doi.org/10.18739</w:t>
      </w:r>
    </w:p>
    <w:p w14:paraId="43B3541B" w14:textId="77777777" w:rsidR="003C5B2D" w:rsidRPr="003C5B2D" w:rsidRDefault="003C5B2D" w:rsidP="003C5B2D">
      <w:pPr>
        <w:pStyle w:val="Reference"/>
      </w:pPr>
      <w:r w:rsidRPr="003C5B2D">
        <w:lastRenderedPageBreak/>
        <w:t xml:space="preserve">Stanton, T. P., Shaw, W. J., &amp; Hutchings, J. K. (2012). Observational study of relationships between incoming radiation, open water fraction, and ocean-to-ice heat flux in the Transpolar Drift: 2002-2010: OCEAN/ICE FLUXES IN THE ARCTIC. </w:t>
      </w:r>
      <w:r w:rsidRPr="003C5B2D">
        <w:rPr>
          <w:i/>
          <w:iCs/>
        </w:rPr>
        <w:t>Journal of Geophysical Research: Oceans</w:t>
      </w:r>
      <w:r w:rsidRPr="003C5B2D">
        <w:t xml:space="preserve">, </w:t>
      </w:r>
      <w:r w:rsidRPr="003C5B2D">
        <w:rPr>
          <w:i/>
          <w:iCs/>
        </w:rPr>
        <w:t>117</w:t>
      </w:r>
      <w:r w:rsidRPr="003C5B2D">
        <w:t>(C7), n/a-n/a. https://doi.org/10.1029/2011JC007871</w:t>
      </w:r>
    </w:p>
    <w:p w14:paraId="51AE6AC5" w14:textId="77777777" w:rsidR="003C5B2D" w:rsidRPr="003C5B2D" w:rsidRDefault="003C5B2D" w:rsidP="003C5B2D">
      <w:pPr>
        <w:pStyle w:val="Reference"/>
      </w:pPr>
      <w:r w:rsidRPr="003C5B2D">
        <w:t xml:space="preserve">Taylor, P. C., Hegyi, B. M., Boeke, R. C., &amp; Boisvert, L. N. (2018). On the increasing importance of air-sea exchanges in a thawing Arctic: A review. </w:t>
      </w:r>
      <w:r w:rsidRPr="003C5B2D">
        <w:rPr>
          <w:i/>
          <w:iCs/>
        </w:rPr>
        <w:t>Atmosphere</w:t>
      </w:r>
      <w:r w:rsidRPr="003C5B2D">
        <w:t xml:space="preserve">, </w:t>
      </w:r>
      <w:r w:rsidRPr="003C5B2D">
        <w:rPr>
          <w:i/>
          <w:iCs/>
        </w:rPr>
        <w:t>9</w:t>
      </w:r>
      <w:r w:rsidRPr="003C5B2D">
        <w:t>(2), 1–39. https://doi.org/10.3390/atmos9020041</w:t>
      </w:r>
    </w:p>
    <w:p w14:paraId="2B42F50A" w14:textId="77777777" w:rsidR="003C5B2D" w:rsidRPr="003C5B2D" w:rsidRDefault="003C5B2D" w:rsidP="003C5B2D">
      <w:pPr>
        <w:pStyle w:val="Reference"/>
      </w:pPr>
      <w:r w:rsidRPr="003C5B2D">
        <w:t xml:space="preserve">Thorndike, A. S. (1986). Diffusion of sea ice. </w:t>
      </w:r>
      <w:r w:rsidRPr="003C5B2D">
        <w:rPr>
          <w:i/>
          <w:iCs/>
        </w:rPr>
        <w:t>Journal of Geophysical Research</w:t>
      </w:r>
      <w:r w:rsidRPr="003C5B2D">
        <w:t xml:space="preserve">, </w:t>
      </w:r>
      <w:r w:rsidRPr="003C5B2D">
        <w:rPr>
          <w:i/>
          <w:iCs/>
        </w:rPr>
        <w:t>91</w:t>
      </w:r>
      <w:r w:rsidRPr="003C5B2D">
        <w:t>(C6), 7691. https://doi.org/10.1029/JC091iC06p07691</w:t>
      </w:r>
    </w:p>
    <w:p w14:paraId="42BF4292" w14:textId="77777777" w:rsidR="003C5B2D" w:rsidRPr="003C5B2D" w:rsidRDefault="003C5B2D" w:rsidP="003C5B2D">
      <w:pPr>
        <w:pStyle w:val="Reference"/>
      </w:pPr>
      <w:r w:rsidRPr="003C5B2D">
        <w:t xml:space="preserve">Toole, J. M., Timmermans, M. ‐L., Perovich, D. K., Krishfield, R. A., Proshutinsky, A., &amp; Richter‐Menge, J. A. (2010). Influences of the ocean surface mixed layer and thermohaline stratification on Arctic Sea ice in the central Canada Basin. </w:t>
      </w:r>
      <w:r w:rsidRPr="003C5B2D">
        <w:rPr>
          <w:i/>
          <w:iCs/>
        </w:rPr>
        <w:t>Journal of Geophysical Research: Oceans</w:t>
      </w:r>
      <w:r w:rsidRPr="003C5B2D">
        <w:t xml:space="preserve">, </w:t>
      </w:r>
      <w:r w:rsidRPr="003C5B2D">
        <w:rPr>
          <w:i/>
          <w:iCs/>
        </w:rPr>
        <w:t>115</w:t>
      </w:r>
      <w:r w:rsidRPr="003C5B2D">
        <w:t>(C10), 2009JC005660. https://doi.org/10.1029/2009JC005660</w:t>
      </w:r>
    </w:p>
    <w:p w14:paraId="3E69AEE2" w14:textId="77777777" w:rsidR="003C5B2D" w:rsidRPr="003C5B2D" w:rsidRDefault="003C5B2D" w:rsidP="003C5B2D">
      <w:pPr>
        <w:pStyle w:val="Reference"/>
      </w:pPr>
      <w:r w:rsidRPr="003C5B2D">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3C5B2D">
        <w:rPr>
          <w:i/>
          <w:iCs/>
        </w:rPr>
        <w:t>Bulletin of the American Meteorological Society</w:t>
      </w:r>
      <w:r w:rsidRPr="003C5B2D">
        <w:t xml:space="preserve">, </w:t>
      </w:r>
      <w:r w:rsidRPr="003C5B2D">
        <w:rPr>
          <w:i/>
          <w:iCs/>
        </w:rPr>
        <w:t>83</w:t>
      </w:r>
      <w:r w:rsidRPr="003C5B2D">
        <w:t>(2), 255–275. https://doi.org/10.1175/1520-0477(2002)083&lt;0255:SHBOTA&gt;2.3.CO;2</w:t>
      </w:r>
    </w:p>
    <w:p w14:paraId="7766F7C1" w14:textId="77777777" w:rsidR="003C5B2D" w:rsidRPr="003C5B2D" w:rsidRDefault="003C5B2D" w:rsidP="003C5B2D">
      <w:pPr>
        <w:pStyle w:val="Reference"/>
      </w:pPr>
      <w:r w:rsidRPr="003C5B2D">
        <w:t xml:space="preserve">Vessey, A. F., Hodges, K. I., Shaffrey, L. C., &amp; Day, J. J. (2020). An inter-comparison of Arctic synoptic scale storms between four global reanalysis datasets. </w:t>
      </w:r>
      <w:r w:rsidRPr="003C5B2D">
        <w:rPr>
          <w:i/>
          <w:iCs/>
        </w:rPr>
        <w:t>Climate Dynamics</w:t>
      </w:r>
      <w:r w:rsidRPr="003C5B2D">
        <w:t>, 2777–2795.</w:t>
      </w:r>
    </w:p>
    <w:p w14:paraId="443B9748" w14:textId="77777777" w:rsidR="003C5B2D" w:rsidRPr="003C5B2D" w:rsidRDefault="003C5B2D" w:rsidP="003C5B2D">
      <w:pPr>
        <w:pStyle w:val="Reference"/>
      </w:pPr>
      <w:r w:rsidRPr="003C5B2D">
        <w:t xml:space="preserve">Vessey, A. F., Hodges, K. I., Shaffrey, L. C., &amp; Day, J. J. (2022). The composite development and structure of intense synoptic-scale Arctic cyclones. </w:t>
      </w:r>
      <w:r w:rsidRPr="003C5B2D">
        <w:rPr>
          <w:i/>
          <w:iCs/>
        </w:rPr>
        <w:t>Weather and Climate Dynamics</w:t>
      </w:r>
      <w:r w:rsidRPr="003C5B2D">
        <w:t xml:space="preserve">, </w:t>
      </w:r>
      <w:r w:rsidRPr="003C5B2D">
        <w:rPr>
          <w:i/>
          <w:iCs/>
        </w:rPr>
        <w:t>3</w:t>
      </w:r>
      <w:r w:rsidRPr="003C5B2D">
        <w:t>(3), 1097–1112. https://doi.org/10.5194/wcd-3-1097-2022</w:t>
      </w:r>
    </w:p>
    <w:p w14:paraId="3D277BD9" w14:textId="77777777" w:rsidR="003C5B2D" w:rsidRPr="003C5B2D" w:rsidRDefault="003C5B2D" w:rsidP="003C5B2D">
      <w:pPr>
        <w:pStyle w:val="Reference"/>
      </w:pPr>
      <w:r w:rsidRPr="003C5B2D">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3C5B2D">
        <w:rPr>
          <w:i/>
          <w:iCs/>
        </w:rPr>
        <w:t>Elementa: Science of the Anthropocene</w:t>
      </w:r>
      <w:r w:rsidRPr="003C5B2D">
        <w:t xml:space="preserve">, </w:t>
      </w:r>
      <w:r w:rsidRPr="003C5B2D">
        <w:rPr>
          <w:i/>
          <w:iCs/>
        </w:rPr>
        <w:t>10</w:t>
      </w:r>
      <w:r w:rsidRPr="003C5B2D">
        <w:t>(1), 00074. https://doi.org/10.1525/elementa.2021.00074</w:t>
      </w:r>
    </w:p>
    <w:p w14:paraId="2EC713BE" w14:textId="77777777" w:rsidR="003C5B2D" w:rsidRPr="003C5B2D" w:rsidRDefault="003C5B2D" w:rsidP="003C5B2D">
      <w:pPr>
        <w:pStyle w:val="Reference"/>
      </w:pPr>
      <w:r w:rsidRPr="003C5B2D">
        <w:t xml:space="preserve">Wang, C., Graham, R. M., Wang, K., Gerland, S., &amp; Granskog, M. A. (2019). Comparison of ERA5 and ERA-Interim near-surface air temperature, snowfall and precipitation over Arctic sea ice: Effects on sea ice thermodynamics and evolution. </w:t>
      </w:r>
      <w:r w:rsidRPr="003C5B2D">
        <w:rPr>
          <w:i/>
          <w:iCs/>
        </w:rPr>
        <w:t>The Cryosphere</w:t>
      </w:r>
      <w:r w:rsidRPr="003C5B2D">
        <w:t xml:space="preserve">, </w:t>
      </w:r>
      <w:r w:rsidRPr="003C5B2D">
        <w:rPr>
          <w:i/>
          <w:iCs/>
        </w:rPr>
        <w:t>13</w:t>
      </w:r>
      <w:r w:rsidRPr="003C5B2D">
        <w:t>(6), 1661–1679. https://doi.org/10.5194/tc-13-1661-2019</w:t>
      </w:r>
    </w:p>
    <w:p w14:paraId="264D26AF" w14:textId="77777777" w:rsidR="003C5B2D" w:rsidRPr="003C5B2D" w:rsidRDefault="003C5B2D" w:rsidP="003C5B2D">
      <w:pPr>
        <w:pStyle w:val="Reference"/>
      </w:pPr>
      <w:r w:rsidRPr="003C5B2D">
        <w:t xml:space="preserve">Watkins, D. M., Bliss, A. C., Hutchings, J. K., &amp; Wilhelmus, M. M. (2023). Evidence of Abrupt Transitions Between Sea Ice Dynamical Regimes in the East Greenland Marginal Ice Zone. </w:t>
      </w:r>
      <w:r w:rsidRPr="003C5B2D">
        <w:rPr>
          <w:i/>
          <w:iCs/>
        </w:rPr>
        <w:t>Geophysical Research Letters</w:t>
      </w:r>
      <w:r w:rsidRPr="003C5B2D">
        <w:t xml:space="preserve">, </w:t>
      </w:r>
      <w:r w:rsidRPr="003C5B2D">
        <w:rPr>
          <w:i/>
          <w:iCs/>
        </w:rPr>
        <w:t>50</w:t>
      </w:r>
      <w:r w:rsidRPr="003C5B2D">
        <w:t>(e2023GL103558), 1–10.</w:t>
      </w:r>
    </w:p>
    <w:p w14:paraId="78D1C610" w14:textId="77777777" w:rsidR="003C5B2D" w:rsidRPr="003C5B2D" w:rsidRDefault="003C5B2D" w:rsidP="003C5B2D">
      <w:pPr>
        <w:pStyle w:val="Reference"/>
      </w:pPr>
      <w:r w:rsidRPr="003C5B2D">
        <w:t xml:space="preserve">Webster, M. A., Parker, C., Boisvert, L., &amp; Kwok, R. (2019). The role of cyclone activity in snow accumulation on Arctic sea ice. </w:t>
      </w:r>
      <w:r w:rsidRPr="003C5B2D">
        <w:rPr>
          <w:i/>
          <w:iCs/>
        </w:rPr>
        <w:t>Nature Communications</w:t>
      </w:r>
      <w:r w:rsidRPr="003C5B2D">
        <w:t xml:space="preserve">, </w:t>
      </w:r>
      <w:r w:rsidRPr="003C5B2D">
        <w:rPr>
          <w:i/>
          <w:iCs/>
        </w:rPr>
        <w:t>10</w:t>
      </w:r>
      <w:r w:rsidRPr="003C5B2D">
        <w:t>(1), 5285. https://doi.org/10.1038/s41467-019-13299-8</w:t>
      </w:r>
    </w:p>
    <w:p w14:paraId="22A84063" w14:textId="77777777" w:rsidR="003C5B2D" w:rsidRPr="003C5B2D" w:rsidRDefault="003C5B2D" w:rsidP="003C5B2D">
      <w:pPr>
        <w:pStyle w:val="Reference"/>
      </w:pPr>
      <w:r w:rsidRPr="003C5B2D">
        <w:lastRenderedPageBreak/>
        <w:t xml:space="preserve">Womack, A., Vichi, M., Alberello, A., &amp; Toffoli, A. (2022). Atmospheric drivers of a winter-to-spring Lagrangian sea-ice drift in the Eastern Antarctic marginal ice zone. </w:t>
      </w:r>
      <w:r w:rsidRPr="003C5B2D">
        <w:rPr>
          <w:i/>
          <w:iCs/>
        </w:rPr>
        <w:t>Journal of Glaciology</w:t>
      </w:r>
      <w:r w:rsidRPr="003C5B2D">
        <w:t>. https://doi.org/10.1017/jog.2022.14</w:t>
      </w:r>
    </w:p>
    <w:p w14:paraId="2BBAD116" w14:textId="77777777" w:rsidR="003C5B2D" w:rsidRPr="003C5B2D" w:rsidRDefault="003C5B2D" w:rsidP="003C5B2D">
      <w:pPr>
        <w:pStyle w:val="Reference"/>
      </w:pPr>
      <w:r w:rsidRPr="003C5B2D">
        <w:t xml:space="preserve">Yang, J. (2004). Storm-driven mixing and potential impact on the Arctic Ocean. </w:t>
      </w:r>
      <w:r w:rsidRPr="003C5B2D">
        <w:rPr>
          <w:i/>
          <w:iCs/>
        </w:rPr>
        <w:t>Journal of Geophysical Research</w:t>
      </w:r>
      <w:r w:rsidRPr="003C5B2D">
        <w:t xml:space="preserve">, </w:t>
      </w:r>
      <w:r w:rsidRPr="003C5B2D">
        <w:rPr>
          <w:i/>
          <w:iCs/>
        </w:rPr>
        <w:t>109</w:t>
      </w:r>
      <w:r w:rsidRPr="003C5B2D">
        <w:t>(C4), C04008. https://doi.org/10.1029/2001JC001248</w:t>
      </w:r>
    </w:p>
    <w:p w14:paraId="38F3F888" w14:textId="77777777" w:rsidR="003C5B2D" w:rsidRPr="003C5B2D" w:rsidRDefault="003C5B2D" w:rsidP="003C5B2D">
      <w:pPr>
        <w:pStyle w:val="Reference"/>
      </w:pPr>
      <w:r w:rsidRPr="003C5B2D">
        <w:t xml:space="preserve">Yu, Y., Xiao, W., Zhang, Z., Cheng, X., Hui, F., &amp; Zhao, J. (2021). Evaluation of 2-m Air Temperature and Surface Temperature from ERA5 and ERA-I Using Buoy Observations in the Arctic during 2010–2020. </w:t>
      </w:r>
      <w:r w:rsidRPr="003C5B2D">
        <w:rPr>
          <w:i/>
          <w:iCs/>
        </w:rPr>
        <w:t>Remote Sensing</w:t>
      </w:r>
      <w:r w:rsidRPr="003C5B2D">
        <w:t xml:space="preserve">, </w:t>
      </w:r>
      <w:r w:rsidRPr="003C5B2D">
        <w:rPr>
          <w:i/>
          <w:iCs/>
        </w:rPr>
        <w:t>13</w:t>
      </w:r>
      <w:r w:rsidRPr="003C5B2D">
        <w:t>(14), 2813. https://doi.org/10.3390/rs13142813</w:t>
      </w:r>
    </w:p>
    <w:p w14:paraId="02925473" w14:textId="77777777" w:rsidR="003C5B2D" w:rsidRPr="003C5B2D" w:rsidRDefault="003C5B2D" w:rsidP="003C5B2D">
      <w:pPr>
        <w:pStyle w:val="Reference"/>
      </w:pPr>
      <w:r w:rsidRPr="003C5B2D">
        <w:t xml:space="preserve">Yuan, D., Hao, Z., You, J., Zhang, P., Yin, B., Li, Q., &amp; Xu, Z. (2022). Enhancing Sea Ice Inertial Oscillations in the Arctic Ocean between 1979 and 2019. </w:t>
      </w:r>
      <w:r w:rsidRPr="003C5B2D">
        <w:rPr>
          <w:i/>
          <w:iCs/>
        </w:rPr>
        <w:t>Water</w:t>
      </w:r>
      <w:r w:rsidRPr="003C5B2D">
        <w:t xml:space="preserve">, </w:t>
      </w:r>
      <w:r w:rsidRPr="003C5B2D">
        <w:rPr>
          <w:i/>
          <w:iCs/>
        </w:rPr>
        <w:t>15</w:t>
      </w:r>
      <w:r w:rsidRPr="003C5B2D">
        <w:t>(1), 152. https://doi.org/10.3390/w15010152</w:t>
      </w:r>
    </w:p>
    <w:p w14:paraId="2B7C9A8E" w14:textId="23C06895" w:rsidR="00BF0028" w:rsidRDefault="003C5B2D" w:rsidP="003C5B2D">
      <w:pPr>
        <w:pStyle w:val="Reference"/>
      </w:pPr>
      <w:r>
        <w:rPr>
          <w:rFonts w:eastAsia="Calibri"/>
          <w:szCs w:val="20"/>
        </w:rP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0:52:00Z" w:initials="DMW">
    <w:p w14:paraId="78F4A52D" w14:textId="069EE310" w:rsidR="00BA3E67" w:rsidRDefault="00BA3E67">
      <w:pPr>
        <w:pStyle w:val="CommentText"/>
      </w:pPr>
      <w:r>
        <w:rPr>
          <w:rStyle w:val="CommentReference"/>
        </w:rPr>
        <w:annotationRef/>
      </w:r>
      <w:proofErr w:type="gramStart"/>
      <w:r>
        <w:t>250 word</w:t>
      </w:r>
      <w:proofErr w:type="gramEnd"/>
      <w:r>
        <w:t xml:space="preserve"> limit</w:t>
      </w:r>
    </w:p>
  </w:comment>
  <w:comment w:id="1" w:author="Watkins, Daniel" w:date="2024-01-24T12:11:00Z" w:initials="DMW">
    <w:p w14:paraId="44B5A719" w14:textId="06E7081B" w:rsidR="009B465A" w:rsidRDefault="009B465A">
      <w:pPr>
        <w:pStyle w:val="CommentText"/>
      </w:pPr>
      <w:r>
        <w:rPr>
          <w:rStyle w:val="CommentReference"/>
        </w:rPr>
        <w:annotationRef/>
      </w:r>
      <w:r>
        <w:t>JKH: Make it clear that past studies did not have the observational fidelity to show the full spatial-temporal response of the ocean and ice to a cyclone</w:t>
      </w:r>
    </w:p>
  </w:comment>
  <w:comment w:id="2" w:author="Watkins, Daniel" w:date="2023-12-20T10:24:00Z" w:initials="DMW">
    <w:p w14:paraId="02A967B6" w14:textId="77C8CD44" w:rsidR="00296153" w:rsidRDefault="00296153">
      <w:pPr>
        <w:pStyle w:val="CommentText"/>
      </w:pPr>
      <w:r>
        <w:rPr>
          <w:rStyle w:val="CommentReference"/>
        </w:rPr>
        <w:annotationRef/>
      </w:r>
      <w:r>
        <w:t xml:space="preserve">Ola, were there radiative fluxes measured at Met City as well? If so, we can consolidate here, listing all the shared variables, then </w:t>
      </w:r>
      <w:r w:rsidR="00D70092">
        <w:t>stating the different heights for the sites.</w:t>
      </w:r>
    </w:p>
  </w:comment>
  <w:comment w:id="4" w:author="Watkins, Daniel" w:date="2024-01-31T12:03:00Z" w:initials="DMW">
    <w:p w14:paraId="76ECDEAD" w14:textId="76F59ECE" w:rsidR="00861743" w:rsidRDefault="00861743">
      <w:pPr>
        <w:pStyle w:val="CommentText"/>
      </w:pPr>
      <w:r>
        <w:rPr>
          <w:rStyle w:val="CommentReference"/>
        </w:rPr>
        <w:annotationRef/>
      </w:r>
      <w:r>
        <w:t>Add Pangaea references</w:t>
      </w:r>
    </w:p>
  </w:comment>
  <w:comment w:id="5" w:author="Watkins, Daniel" w:date="2024-01-31T12:04:00Z" w:initials="DMW">
    <w:p w14:paraId="14DBE4BD" w14:textId="2B65E818" w:rsidR="00861743" w:rsidRDefault="00861743">
      <w:pPr>
        <w:pStyle w:val="CommentText"/>
      </w:pPr>
      <w:r>
        <w:rPr>
          <w:rStyle w:val="CommentReference"/>
        </w:rPr>
        <w:annotationRef/>
      </w:r>
      <w:r>
        <w:t>Double check: should this be “flux gate”, “fluxgate”, or “Flux Gate”?</w:t>
      </w:r>
    </w:p>
  </w:comment>
  <w:comment w:id="6" w:author="Watkins, Daniel" w:date="2024-01-31T12:06:00Z" w:initials="DMW">
    <w:p w14:paraId="6540C6CF" w14:textId="3024E9B9" w:rsidR="00861743" w:rsidRDefault="00861743">
      <w:pPr>
        <w:pStyle w:val="CommentText"/>
      </w:pPr>
      <w:r>
        <w:rPr>
          <w:rStyle w:val="CommentReference"/>
        </w:rPr>
        <w:annotationRef/>
      </w:r>
      <w:r>
        <w:t>Comment from Ola: should this be “in time” instead of “depth”?</w:t>
      </w:r>
    </w:p>
  </w:comment>
  <w:comment w:id="7" w:author="Watkins, Daniel" w:date="2024-01-31T12:08:00Z" w:initials="DMW">
    <w:p w14:paraId="10804475" w14:textId="3ABB84E0" w:rsidR="00861743" w:rsidRDefault="00861743">
      <w:pPr>
        <w:pStyle w:val="CommentText"/>
      </w:pPr>
      <w:r>
        <w:rPr>
          <w:rStyle w:val="CommentReference"/>
        </w:rPr>
        <w:annotationRef/>
      </w:r>
      <w:r w:rsidR="00581F10">
        <w:t>Comment from Ola: would it be correct to say “low-pass” instead of “period” here?</w:t>
      </w:r>
    </w:p>
  </w:comment>
  <w:comment w:id="8" w:author="Watkins, Daniel" w:date="2024-01-31T12:09:00Z" w:initials="DMW">
    <w:p w14:paraId="58255B0A" w14:textId="13E3409A" w:rsidR="00581F10" w:rsidRDefault="00581F10">
      <w:pPr>
        <w:pStyle w:val="CommentText"/>
      </w:pPr>
      <w:r>
        <w:rPr>
          <w:rStyle w:val="CommentReference"/>
        </w:rPr>
        <w:annotationRef/>
      </w:r>
      <w:r>
        <w:t>Question from Ola: is this what you call the “mixing layer”?</w:t>
      </w:r>
    </w:p>
  </w:comment>
  <w:comment w:id="9" w:author="Watkins, Daniel" w:date="2024-01-31T12:30:00Z" w:initials="DMW">
    <w:p w14:paraId="5AEC09E9" w14:textId="1DE90BAE" w:rsidR="00436AB0" w:rsidRDefault="00436AB0">
      <w:pPr>
        <w:pStyle w:val="CommentText"/>
      </w:pPr>
      <w:r>
        <w:rPr>
          <w:rStyle w:val="CommentReference"/>
        </w:rPr>
        <w:annotationRef/>
      </w:r>
      <w:r>
        <w:t>Add scale arrow</w:t>
      </w:r>
    </w:p>
    <w:p w14:paraId="34130A1D" w14:textId="2CAE1597" w:rsidR="00436AB0" w:rsidRDefault="00436AB0">
      <w:pPr>
        <w:pStyle w:val="CommentText"/>
      </w:pPr>
    </w:p>
  </w:comment>
  <w:comment w:id="10"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w:t>
      </w:r>
      <w:proofErr w:type="spellStart"/>
      <w:r w:rsidR="0048623B">
        <w:t>tif</w:t>
      </w:r>
      <w:proofErr w:type="spellEnd"/>
      <w:r w:rsidR="0048623B">
        <w:t>, pdf, or eps format.</w:t>
      </w:r>
    </w:p>
    <w:p w14:paraId="332E2A85" w14:textId="13170BFC" w:rsidR="0048623B" w:rsidRDefault="0048623B">
      <w:pPr>
        <w:pStyle w:val="CommentText"/>
      </w:pPr>
      <w:r>
        <w:t xml:space="preserve">3. Relatedly, can you increase the size of all text in the image? AGU requires the text to be at least 8 </w:t>
      </w:r>
      <w:proofErr w:type="spellStart"/>
      <w:r>
        <w:t>pt</w:t>
      </w:r>
      <w:proofErr w:type="spellEnd"/>
      <w:r>
        <w:t xml:space="preserve">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11"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13"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14"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15" w:author="Watkins, Daniel" w:date="2024-01-31T16:25:00Z" w:initials="DMW">
    <w:p w14:paraId="505A4574" w14:textId="14F2D518" w:rsidR="003322BB" w:rsidRDefault="003322BB">
      <w:pPr>
        <w:pStyle w:val="CommentText"/>
      </w:pPr>
      <w:r>
        <w:rPr>
          <w:rStyle w:val="CommentReference"/>
        </w:rPr>
        <w:annotationRef/>
      </w:r>
      <w:r>
        <w:t>Ola comment: do we think that low alpha signifies internal stress build up? If so, is there a reference?</w:t>
      </w:r>
    </w:p>
  </w:comment>
  <w:comment w:id="16" w:author="Watkins, Daniel" w:date="2024-01-24T12:40:00Z" w:initials="DMW">
    <w:p w14:paraId="68B8D3EC" w14:textId="465AC892" w:rsidR="00AC7560" w:rsidRDefault="00AC7560">
      <w:pPr>
        <w:pStyle w:val="CommentText"/>
      </w:pPr>
      <w:r>
        <w:rPr>
          <w:rStyle w:val="CommentReference"/>
        </w:rPr>
        <w:annotationRef/>
      </w:r>
      <w:r>
        <w:t>Note: this is the correct citation. Lindsay is the only author on this paper.</w:t>
      </w:r>
    </w:p>
  </w:comment>
  <w:comment w:id="17" w:author="Watkins, Daniel" w:date="2024-01-31T17:01:00Z" w:initials="DMW">
    <w:p w14:paraId="799600D2" w14:textId="613148D4" w:rsidR="004D531D" w:rsidRDefault="004D531D">
      <w:pPr>
        <w:pStyle w:val="CommentText"/>
      </w:pPr>
      <w:r>
        <w:rPr>
          <w:rStyle w:val="CommentReference"/>
        </w:rPr>
        <w:annotationRef/>
      </w:r>
      <w:r>
        <w:t>Do we know that it was never active before that day?</w:t>
      </w:r>
    </w:p>
  </w:comment>
  <w:comment w:id="18" w:author="Watkins, Daniel" w:date="2024-01-31T17:06:00Z" w:initials="DMW">
    <w:p w14:paraId="7ED1D682" w14:textId="77777777" w:rsidR="004D531D" w:rsidRDefault="004D531D" w:rsidP="004D531D">
      <w:pPr>
        <w:pStyle w:val="CommentText"/>
      </w:pPr>
      <w:r>
        <w:rPr>
          <w:rStyle w:val="CommentReference"/>
        </w:rPr>
        <w:annotationRef/>
      </w:r>
      <w:r>
        <w:t xml:space="preserve">Comment from Ola: </w:t>
      </w:r>
      <w:r>
        <w:rPr>
          <w:rStyle w:val="CommentReference"/>
        </w:rPr>
        <w:annotationRef/>
      </w:r>
      <w:r>
        <w:t>The figure says the top current measurement is at 5 m. Section 2.5 says that the ADCP measurements start at 6 m depth and are available every 2 m. Hence, 8 m could be correct, but not 5 m.  Please correct the necessary depth (s).</w:t>
      </w:r>
    </w:p>
    <w:p w14:paraId="63A5C062" w14:textId="531F3BE7" w:rsidR="004D531D" w:rsidRDefault="004D531D">
      <w:pPr>
        <w:pStyle w:val="CommentText"/>
      </w:pPr>
    </w:p>
  </w:comment>
  <w:comment w:id="19" w:author="Watkins, Daniel" w:date="2023-12-21T16:11:00Z" w:initials="DMW">
    <w:p w14:paraId="2D7903E1" w14:textId="1957C0DE" w:rsidR="00146467" w:rsidRDefault="00146467">
      <w:pPr>
        <w:pStyle w:val="CommentText"/>
      </w:pPr>
      <w:r>
        <w:rPr>
          <w:rStyle w:val="CommentReference"/>
        </w:rPr>
        <w:annotationRef/>
      </w:r>
      <w:r>
        <w:t>This information will also be entered separately in the GEMS program at manuscript upload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4A52D" w15:done="0"/>
  <w15:commentEx w15:paraId="44B5A719" w15:done="0"/>
  <w15:commentEx w15:paraId="02A967B6" w15:done="0"/>
  <w15:commentEx w15:paraId="76ECDEAD" w15:done="0"/>
  <w15:commentEx w15:paraId="14DBE4BD" w15:done="0"/>
  <w15:commentEx w15:paraId="6540C6CF" w15:done="0"/>
  <w15:commentEx w15:paraId="10804475" w15:done="0"/>
  <w15:commentEx w15:paraId="58255B0A" w15:done="0"/>
  <w15:commentEx w15:paraId="34130A1D" w15:done="0"/>
  <w15:commentEx w15:paraId="61AC8D6D" w15:done="0"/>
  <w15:commentEx w15:paraId="42298F94" w15:done="0"/>
  <w15:commentEx w15:paraId="20B985E3" w15:done="0"/>
  <w15:commentEx w15:paraId="504BC2A1" w15:done="0"/>
  <w15:commentEx w15:paraId="505A4574" w15:done="0"/>
  <w15:commentEx w15:paraId="68B8D3EC" w15:done="0"/>
  <w15:commentEx w15:paraId="799600D2" w15:done="0"/>
  <w15:commentEx w15:paraId="63A5C062" w15:done="0"/>
  <w15:commentEx w15:paraId="2D7903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0F1003E" w16cex:dateUtc="2023-10-30T14:52:00Z"/>
  <w16cex:commentExtensible w16cex:durableId="438FEBF7" w16cex:dateUtc="2024-01-24T17:11:00Z"/>
  <w16cex:commentExtensible w16cex:durableId="2FB7F404" w16cex:dateUtc="2023-12-20T15:24:00Z"/>
  <w16cex:commentExtensible w16cex:durableId="5553D8B0" w16cex:dateUtc="2024-01-31T17:03:00Z"/>
  <w16cex:commentExtensible w16cex:durableId="0B0F47E1" w16cex:dateUtc="2024-01-31T17:04:00Z"/>
  <w16cex:commentExtensible w16cex:durableId="601BA4D3" w16cex:dateUtc="2024-01-31T17:06:00Z"/>
  <w16cex:commentExtensible w16cex:durableId="2B764951" w16cex:dateUtc="2024-01-31T17:08:00Z"/>
  <w16cex:commentExtensible w16cex:durableId="6812C1AB" w16cex:dateUtc="2024-01-31T17:09:00Z"/>
  <w16cex:commentExtensible w16cex:durableId="6B9B5C01" w16cex:dateUtc="2024-01-31T17:30:00Z"/>
  <w16cex:commentExtensible w16cex:durableId="68E605A0" w16cex:dateUtc="2023-10-26T17:37:00Z"/>
  <w16cex:commentExtensible w16cex:durableId="1C1C457F" w16cex:dateUtc="2023-11-15T22:19:00Z"/>
  <w16cex:commentExtensible w16cex:durableId="250368B2" w16cex:dateUtc="2023-11-29T19:27:00Z"/>
  <w16cex:commentExtensible w16cex:durableId="2CF73475" w16cex:dateUtc="2023-11-29T19:23:00Z"/>
  <w16cex:commentExtensible w16cex:durableId="0C31C064" w16cex:dateUtc="2024-01-31T21:25:00Z"/>
  <w16cex:commentExtensible w16cex:durableId="2DDF7C52" w16cex:dateUtc="2024-01-24T17:40:00Z"/>
  <w16cex:commentExtensible w16cex:durableId="3A95C0BD" w16cex:dateUtc="2024-01-31T22:01:00Z"/>
  <w16cex:commentExtensible w16cex:durableId="676AF2CD" w16cex:dateUtc="2024-01-31T22:06:00Z"/>
  <w16cex:commentExtensible w16cex:durableId="6B7553DB" w16cex:dateUtc="2023-12-21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4A52D" w16cid:durableId="00F1003E"/>
  <w16cid:commentId w16cid:paraId="44B5A719" w16cid:durableId="438FEBF7"/>
  <w16cid:commentId w16cid:paraId="02A967B6" w16cid:durableId="2FB7F404"/>
  <w16cid:commentId w16cid:paraId="76ECDEAD" w16cid:durableId="5553D8B0"/>
  <w16cid:commentId w16cid:paraId="14DBE4BD" w16cid:durableId="0B0F47E1"/>
  <w16cid:commentId w16cid:paraId="6540C6CF" w16cid:durableId="601BA4D3"/>
  <w16cid:commentId w16cid:paraId="10804475" w16cid:durableId="2B764951"/>
  <w16cid:commentId w16cid:paraId="58255B0A" w16cid:durableId="6812C1AB"/>
  <w16cid:commentId w16cid:paraId="34130A1D" w16cid:durableId="6B9B5C01"/>
  <w16cid:commentId w16cid:paraId="61AC8D6D" w16cid:durableId="68E605A0"/>
  <w16cid:commentId w16cid:paraId="42298F94" w16cid:durableId="1C1C457F"/>
  <w16cid:commentId w16cid:paraId="20B985E3" w16cid:durableId="250368B2"/>
  <w16cid:commentId w16cid:paraId="504BC2A1" w16cid:durableId="2CF73475"/>
  <w16cid:commentId w16cid:paraId="505A4574" w16cid:durableId="0C31C064"/>
  <w16cid:commentId w16cid:paraId="68B8D3EC" w16cid:durableId="2DDF7C52"/>
  <w16cid:commentId w16cid:paraId="799600D2" w16cid:durableId="3A95C0BD"/>
  <w16cid:commentId w16cid:paraId="63A5C062" w16cid:durableId="676AF2CD"/>
  <w16cid:commentId w16cid:paraId="2D7903E1" w16cid:durableId="6B7553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0339C" w14:textId="77777777" w:rsidR="00B40AD4" w:rsidRDefault="00B40AD4" w:rsidP="000379AB">
      <w:r>
        <w:separator/>
      </w:r>
    </w:p>
  </w:endnote>
  <w:endnote w:type="continuationSeparator" w:id="0">
    <w:p w14:paraId="337DB6BB" w14:textId="77777777" w:rsidR="00B40AD4" w:rsidRDefault="00B40AD4"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184D6" w14:textId="77777777" w:rsidR="00B40AD4" w:rsidRDefault="00B40AD4" w:rsidP="000379AB">
      <w:r>
        <w:separator/>
      </w:r>
    </w:p>
  </w:footnote>
  <w:footnote w:type="continuationSeparator" w:id="0">
    <w:p w14:paraId="52452EE5" w14:textId="77777777" w:rsidR="00B40AD4" w:rsidRDefault="00B40AD4"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Amy Solomon">
    <w15:presenceInfo w15:providerId="None" w15:userId="Amy Solomon"/>
  </w15:person>
  <w15:person w15:author="Ola Persson">
    <w15:presenceInfo w15:providerId="Windows Live" w15:userId="e3e273df4f474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150B9"/>
    <w:rsid w:val="00026D88"/>
    <w:rsid w:val="00027834"/>
    <w:rsid w:val="00031829"/>
    <w:rsid w:val="00033F19"/>
    <w:rsid w:val="000379AB"/>
    <w:rsid w:val="0007414F"/>
    <w:rsid w:val="000920DA"/>
    <w:rsid w:val="00093E37"/>
    <w:rsid w:val="000C0A99"/>
    <w:rsid w:val="000C440C"/>
    <w:rsid w:val="000D0C2B"/>
    <w:rsid w:val="000D2FD3"/>
    <w:rsid w:val="000D6171"/>
    <w:rsid w:val="000E25E0"/>
    <w:rsid w:val="000E5DDC"/>
    <w:rsid w:val="0012146A"/>
    <w:rsid w:val="00126BA4"/>
    <w:rsid w:val="00142E6A"/>
    <w:rsid w:val="001441EE"/>
    <w:rsid w:val="00146467"/>
    <w:rsid w:val="00184E7B"/>
    <w:rsid w:val="001902F1"/>
    <w:rsid w:val="001A16D2"/>
    <w:rsid w:val="001A2EDE"/>
    <w:rsid w:val="001A7413"/>
    <w:rsid w:val="001C2B0D"/>
    <w:rsid w:val="001C3A39"/>
    <w:rsid w:val="001D307B"/>
    <w:rsid w:val="001E33EF"/>
    <w:rsid w:val="001F1302"/>
    <w:rsid w:val="00205265"/>
    <w:rsid w:val="002112B8"/>
    <w:rsid w:val="002214E2"/>
    <w:rsid w:val="00240493"/>
    <w:rsid w:val="00277D2F"/>
    <w:rsid w:val="00285ACB"/>
    <w:rsid w:val="00294B5D"/>
    <w:rsid w:val="00296153"/>
    <w:rsid w:val="00296A83"/>
    <w:rsid w:val="002977AA"/>
    <w:rsid w:val="002B4127"/>
    <w:rsid w:val="002B5F01"/>
    <w:rsid w:val="002B6F74"/>
    <w:rsid w:val="002C3263"/>
    <w:rsid w:val="002E7898"/>
    <w:rsid w:val="002E78F3"/>
    <w:rsid w:val="002F2289"/>
    <w:rsid w:val="002F2C64"/>
    <w:rsid w:val="002F3B11"/>
    <w:rsid w:val="002F3EA8"/>
    <w:rsid w:val="003135EE"/>
    <w:rsid w:val="003137C3"/>
    <w:rsid w:val="00321596"/>
    <w:rsid w:val="003271C6"/>
    <w:rsid w:val="0033195B"/>
    <w:rsid w:val="003322BB"/>
    <w:rsid w:val="0034188E"/>
    <w:rsid w:val="003512EC"/>
    <w:rsid w:val="00357A4A"/>
    <w:rsid w:val="00366917"/>
    <w:rsid w:val="003678E2"/>
    <w:rsid w:val="0037466A"/>
    <w:rsid w:val="003775BE"/>
    <w:rsid w:val="0037787F"/>
    <w:rsid w:val="003872C4"/>
    <w:rsid w:val="00390FAD"/>
    <w:rsid w:val="003B4DC3"/>
    <w:rsid w:val="003C5B2D"/>
    <w:rsid w:val="003D0AFA"/>
    <w:rsid w:val="003E660A"/>
    <w:rsid w:val="003F199B"/>
    <w:rsid w:val="00400425"/>
    <w:rsid w:val="004009A6"/>
    <w:rsid w:val="00411041"/>
    <w:rsid w:val="004145CB"/>
    <w:rsid w:val="0042590D"/>
    <w:rsid w:val="00436AB0"/>
    <w:rsid w:val="00440A22"/>
    <w:rsid w:val="00443B5F"/>
    <w:rsid w:val="00444E5E"/>
    <w:rsid w:val="00445C8E"/>
    <w:rsid w:val="00451B39"/>
    <w:rsid w:val="00465C7B"/>
    <w:rsid w:val="0046739F"/>
    <w:rsid w:val="0048317D"/>
    <w:rsid w:val="0048623B"/>
    <w:rsid w:val="004A0754"/>
    <w:rsid w:val="004A253E"/>
    <w:rsid w:val="004B6A94"/>
    <w:rsid w:val="004C7D57"/>
    <w:rsid w:val="004D23A4"/>
    <w:rsid w:val="004D531D"/>
    <w:rsid w:val="004D651F"/>
    <w:rsid w:val="004E75CF"/>
    <w:rsid w:val="004F7753"/>
    <w:rsid w:val="00510F8D"/>
    <w:rsid w:val="00514B45"/>
    <w:rsid w:val="00515B9C"/>
    <w:rsid w:val="005167EA"/>
    <w:rsid w:val="005226BC"/>
    <w:rsid w:val="00534937"/>
    <w:rsid w:val="005358D5"/>
    <w:rsid w:val="00535B2C"/>
    <w:rsid w:val="00545B6C"/>
    <w:rsid w:val="005472C9"/>
    <w:rsid w:val="0055027F"/>
    <w:rsid w:val="00551C56"/>
    <w:rsid w:val="00562C9F"/>
    <w:rsid w:val="00562D64"/>
    <w:rsid w:val="0057441D"/>
    <w:rsid w:val="00575C0B"/>
    <w:rsid w:val="00581F10"/>
    <w:rsid w:val="005A3B00"/>
    <w:rsid w:val="005B761F"/>
    <w:rsid w:val="005B7B67"/>
    <w:rsid w:val="005C6F8A"/>
    <w:rsid w:val="005C7780"/>
    <w:rsid w:val="005D1626"/>
    <w:rsid w:val="005E1969"/>
    <w:rsid w:val="005F4A60"/>
    <w:rsid w:val="005F66A0"/>
    <w:rsid w:val="0060104A"/>
    <w:rsid w:val="00613FD9"/>
    <w:rsid w:val="0061404D"/>
    <w:rsid w:val="00620828"/>
    <w:rsid w:val="0063565E"/>
    <w:rsid w:val="0063663F"/>
    <w:rsid w:val="00661BBD"/>
    <w:rsid w:val="00662A1C"/>
    <w:rsid w:val="00662F3A"/>
    <w:rsid w:val="00671EDE"/>
    <w:rsid w:val="00676609"/>
    <w:rsid w:val="006842EE"/>
    <w:rsid w:val="00685AA3"/>
    <w:rsid w:val="00687D3B"/>
    <w:rsid w:val="0069096B"/>
    <w:rsid w:val="006A4375"/>
    <w:rsid w:val="006B5F87"/>
    <w:rsid w:val="006C4619"/>
    <w:rsid w:val="006C6505"/>
    <w:rsid w:val="006D19B4"/>
    <w:rsid w:val="006E3AE7"/>
    <w:rsid w:val="006F0D4D"/>
    <w:rsid w:val="006F662E"/>
    <w:rsid w:val="006F6D20"/>
    <w:rsid w:val="00703109"/>
    <w:rsid w:val="00715C4A"/>
    <w:rsid w:val="007238F7"/>
    <w:rsid w:val="00751148"/>
    <w:rsid w:val="0076059D"/>
    <w:rsid w:val="00775E58"/>
    <w:rsid w:val="007778ED"/>
    <w:rsid w:val="00783591"/>
    <w:rsid w:val="00786FE2"/>
    <w:rsid w:val="00796FB8"/>
    <w:rsid w:val="007A3715"/>
    <w:rsid w:val="007A43D9"/>
    <w:rsid w:val="007B4B93"/>
    <w:rsid w:val="007B70FC"/>
    <w:rsid w:val="007F0B45"/>
    <w:rsid w:val="007F52E0"/>
    <w:rsid w:val="00813315"/>
    <w:rsid w:val="00813D4C"/>
    <w:rsid w:val="008250E7"/>
    <w:rsid w:val="0084775F"/>
    <w:rsid w:val="00855B07"/>
    <w:rsid w:val="00861743"/>
    <w:rsid w:val="00872DBD"/>
    <w:rsid w:val="00894D11"/>
    <w:rsid w:val="008969B4"/>
    <w:rsid w:val="008A2A49"/>
    <w:rsid w:val="008A6077"/>
    <w:rsid w:val="008A6BE1"/>
    <w:rsid w:val="008B0FCD"/>
    <w:rsid w:val="008B6532"/>
    <w:rsid w:val="008C0C2E"/>
    <w:rsid w:val="008D3087"/>
    <w:rsid w:val="008E4588"/>
    <w:rsid w:val="008E58E5"/>
    <w:rsid w:val="008F0964"/>
    <w:rsid w:val="008F2A63"/>
    <w:rsid w:val="00907D27"/>
    <w:rsid w:val="00967C89"/>
    <w:rsid w:val="0097213C"/>
    <w:rsid w:val="00975D9D"/>
    <w:rsid w:val="009860FB"/>
    <w:rsid w:val="00987B69"/>
    <w:rsid w:val="009923B2"/>
    <w:rsid w:val="00995CAA"/>
    <w:rsid w:val="009A6DAF"/>
    <w:rsid w:val="009B465A"/>
    <w:rsid w:val="009B68DA"/>
    <w:rsid w:val="009C48F1"/>
    <w:rsid w:val="009C63D9"/>
    <w:rsid w:val="009D23FC"/>
    <w:rsid w:val="009E2D53"/>
    <w:rsid w:val="009E4272"/>
    <w:rsid w:val="00A1073D"/>
    <w:rsid w:val="00A121A9"/>
    <w:rsid w:val="00A237DE"/>
    <w:rsid w:val="00A44E37"/>
    <w:rsid w:val="00A4770E"/>
    <w:rsid w:val="00A8233E"/>
    <w:rsid w:val="00A82C3F"/>
    <w:rsid w:val="00AA11F3"/>
    <w:rsid w:val="00AB46CF"/>
    <w:rsid w:val="00AC7560"/>
    <w:rsid w:val="00AD03B0"/>
    <w:rsid w:val="00AE3EE6"/>
    <w:rsid w:val="00AF33DA"/>
    <w:rsid w:val="00B075A8"/>
    <w:rsid w:val="00B10FAD"/>
    <w:rsid w:val="00B120F3"/>
    <w:rsid w:val="00B15730"/>
    <w:rsid w:val="00B24C5F"/>
    <w:rsid w:val="00B3504B"/>
    <w:rsid w:val="00B40AD4"/>
    <w:rsid w:val="00B44EB3"/>
    <w:rsid w:val="00B477D1"/>
    <w:rsid w:val="00B50A95"/>
    <w:rsid w:val="00B50BF9"/>
    <w:rsid w:val="00B52E5A"/>
    <w:rsid w:val="00B56CDF"/>
    <w:rsid w:val="00B719C8"/>
    <w:rsid w:val="00B81C79"/>
    <w:rsid w:val="00B82556"/>
    <w:rsid w:val="00B828C4"/>
    <w:rsid w:val="00B977DA"/>
    <w:rsid w:val="00BA3E67"/>
    <w:rsid w:val="00BB0349"/>
    <w:rsid w:val="00BB45E9"/>
    <w:rsid w:val="00BB4619"/>
    <w:rsid w:val="00BC44C1"/>
    <w:rsid w:val="00BD47BB"/>
    <w:rsid w:val="00BE5149"/>
    <w:rsid w:val="00BE7CAA"/>
    <w:rsid w:val="00BF0028"/>
    <w:rsid w:val="00BF519F"/>
    <w:rsid w:val="00BF7EC2"/>
    <w:rsid w:val="00C00961"/>
    <w:rsid w:val="00C04A51"/>
    <w:rsid w:val="00C22B1D"/>
    <w:rsid w:val="00C27BD1"/>
    <w:rsid w:val="00C32913"/>
    <w:rsid w:val="00C3475A"/>
    <w:rsid w:val="00C40C4D"/>
    <w:rsid w:val="00C46917"/>
    <w:rsid w:val="00C54875"/>
    <w:rsid w:val="00C72F77"/>
    <w:rsid w:val="00C81368"/>
    <w:rsid w:val="00C81692"/>
    <w:rsid w:val="00C82BEA"/>
    <w:rsid w:val="00C84322"/>
    <w:rsid w:val="00C90FE1"/>
    <w:rsid w:val="00C94AA5"/>
    <w:rsid w:val="00CA07F8"/>
    <w:rsid w:val="00CB31EF"/>
    <w:rsid w:val="00CB7501"/>
    <w:rsid w:val="00CB7BED"/>
    <w:rsid w:val="00CC4CBE"/>
    <w:rsid w:val="00CF3DEE"/>
    <w:rsid w:val="00CF51E4"/>
    <w:rsid w:val="00CF675A"/>
    <w:rsid w:val="00D45220"/>
    <w:rsid w:val="00D50A01"/>
    <w:rsid w:val="00D5461E"/>
    <w:rsid w:val="00D70092"/>
    <w:rsid w:val="00D810E5"/>
    <w:rsid w:val="00D93296"/>
    <w:rsid w:val="00D94549"/>
    <w:rsid w:val="00D94839"/>
    <w:rsid w:val="00D9528F"/>
    <w:rsid w:val="00DA2D8D"/>
    <w:rsid w:val="00DA704A"/>
    <w:rsid w:val="00DD6745"/>
    <w:rsid w:val="00DE3833"/>
    <w:rsid w:val="00DE3D03"/>
    <w:rsid w:val="00DE3F91"/>
    <w:rsid w:val="00DE7523"/>
    <w:rsid w:val="00DF77D4"/>
    <w:rsid w:val="00E00E17"/>
    <w:rsid w:val="00E01778"/>
    <w:rsid w:val="00E0268E"/>
    <w:rsid w:val="00E03025"/>
    <w:rsid w:val="00E16656"/>
    <w:rsid w:val="00E2196C"/>
    <w:rsid w:val="00E31404"/>
    <w:rsid w:val="00E31513"/>
    <w:rsid w:val="00E350E9"/>
    <w:rsid w:val="00E36D5B"/>
    <w:rsid w:val="00E46824"/>
    <w:rsid w:val="00E46A7A"/>
    <w:rsid w:val="00E51EC0"/>
    <w:rsid w:val="00E664DF"/>
    <w:rsid w:val="00E67B96"/>
    <w:rsid w:val="00E67DF1"/>
    <w:rsid w:val="00E7773C"/>
    <w:rsid w:val="00E82BB9"/>
    <w:rsid w:val="00E92CAF"/>
    <w:rsid w:val="00EC089F"/>
    <w:rsid w:val="00EC3D92"/>
    <w:rsid w:val="00ED0EDA"/>
    <w:rsid w:val="00EE433D"/>
    <w:rsid w:val="00EE43FE"/>
    <w:rsid w:val="00EF04CF"/>
    <w:rsid w:val="00EF52BF"/>
    <w:rsid w:val="00F13598"/>
    <w:rsid w:val="00F13606"/>
    <w:rsid w:val="00F21080"/>
    <w:rsid w:val="00F26111"/>
    <w:rsid w:val="00F33A0A"/>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jp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oc.nps.edu/~stanton/fluxbuoy/deploy/deploy.html" TargetMode="External"/><Relationship Id="rId25" Type="http://schemas.openxmlformats.org/officeDocument/2006/relationships/image" Target="media/image9.jp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40</Pages>
  <Words>50347</Words>
  <Characters>286984</Characters>
  <Application>Microsoft Office Word</Application>
  <DocSecurity>0</DocSecurity>
  <Lines>2391</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26</cp:revision>
  <dcterms:created xsi:type="dcterms:W3CDTF">2023-11-08T14:15:00Z</dcterms:created>
  <dcterms:modified xsi:type="dcterms:W3CDTF">2024-02-02T21:28:00Z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id="WFmaZPIf"/&gt;&lt;style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