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E31404">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0A8367FD" w:rsidR="398DB27E" w:rsidRPr="0037787F" w:rsidRDefault="398DB27E" w:rsidP="0037787F">
      <w:pPr>
        <w:pStyle w:val="Title"/>
      </w:pPr>
      <w:r w:rsidRPr="0037787F">
        <w:t>Air-Ice-Ocean Coupling During a Strong Mid-Winter Cyclone Part 1: Coupled Dynamic Interactions in Observations and a Model</w:t>
      </w:r>
    </w:p>
    <w:p w14:paraId="2C704740" w14:textId="413FCD93"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005226BC">
        <w:rPr>
          <w:vertAlign w:val="superscript"/>
        </w:rPr>
        <w:t>2</w:t>
      </w:r>
      <w:r>
        <w:t>, J. K. Hutchings</w:t>
      </w:r>
      <w:r w:rsidR="005226BC">
        <w:rPr>
          <w:vertAlign w:val="superscript"/>
        </w:rPr>
        <w:t>4</w:t>
      </w:r>
      <w:r>
        <w:t xml:space="preserve"> </w:t>
      </w:r>
      <w:r w:rsidR="005226BC">
        <w:t>J. Haapala</w:t>
      </w:r>
      <w:r w:rsidR="005226BC">
        <w:rPr>
          <w:vertAlign w:val="superscript"/>
        </w:rPr>
        <w:t>5</w:t>
      </w:r>
      <w:r w:rsidR="005226BC">
        <w:t xml:space="preserve">, </w:t>
      </w:r>
      <w:r>
        <w:t>G. Svensson</w:t>
      </w:r>
      <w:r w:rsidR="005226BC">
        <w:rPr>
          <w:vertAlign w:val="superscript"/>
        </w:rPr>
        <w:t>6</w:t>
      </w:r>
    </w:p>
    <w:p w14:paraId="5B07F13A" w14:textId="13974A8A" w:rsidR="008A6077" w:rsidRPr="006F662E" w:rsidRDefault="00DE3F91" w:rsidP="00DE3F91">
      <w:pPr>
        <w:pStyle w:val="Note"/>
      </w:pPr>
      <w:r>
        <w:t>(</w:t>
      </w:r>
      <w:r w:rsidR="00545B6C">
        <w:t>List authors</w:t>
      </w:r>
      <w:r w:rsidR="008A6077">
        <w:t xml:space="preserve"> by first name or initial followed by last name and separated by commas. Use superscript numbers to link affiliations, and symbols *†‡ for author notes.  For example, X. Jones</w:t>
      </w:r>
      <w:r w:rsidR="008A6077" w:rsidRPr="00A85A74">
        <w:rPr>
          <w:vertAlign w:val="superscript"/>
        </w:rPr>
        <w:t>1</w:t>
      </w:r>
      <w:r w:rsidR="008A6077">
        <w:t>*, P. Smith</w:t>
      </w:r>
      <w:r w:rsidR="008A6077" w:rsidRPr="00A85A74">
        <w:rPr>
          <w:vertAlign w:val="superscript"/>
        </w:rPr>
        <w:t>1,2</w:t>
      </w:r>
      <w:r w:rsidR="006F662E">
        <w:t xml:space="preserve"> </w:t>
      </w:r>
      <w:r w:rsidR="006F662E" w:rsidRPr="006F662E">
        <w:t>Authors are individuals who have significantly contributed to the research and preparation of the article. Group authors are allowed, if each author in the group is separately identified in an appendix.</w:t>
      </w:r>
      <w:r>
        <w:t>)</w:t>
      </w:r>
    </w:p>
    <w:p w14:paraId="20595086" w14:textId="54A5451B"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005226BC">
        <w:rPr>
          <w:vertAlign w:val="superscript"/>
        </w:rPr>
        <w:t>2</w:t>
      </w:r>
      <w:r w:rsidR="005226BC">
        <w:t>Cooperative Institute for Research in Environmental Sciences, University of Colorado, Boulder CO and NOAA/Physical Sciences Laboratory, Boulder CO</w:t>
      </w:r>
      <w:r w:rsidR="005226BC">
        <w:t>, USA</w:t>
      </w:r>
      <w:r w:rsidR="005226BC">
        <w:t xml:space="preserve">. </w:t>
      </w:r>
      <w:r>
        <w:t xml:space="preserve"> </w:t>
      </w:r>
      <w:r w:rsidRPr="398DB27E">
        <w:rPr>
          <w:vertAlign w:val="superscript"/>
        </w:rPr>
        <w:t>3</w:t>
      </w:r>
      <w:r w:rsidR="00184E7B">
        <w:t>Moss Landing Marine Laboratories and Naval Postgraduate School, CA, USA</w:t>
      </w:r>
      <w:r>
        <w:t xml:space="preserve">. </w:t>
      </w:r>
      <w:r w:rsidR="005226BC">
        <w:rPr>
          <w:vertAlign w:val="superscript"/>
        </w:rPr>
        <w:t>4</w:t>
      </w:r>
      <w:r w:rsidR="00D5461E">
        <w:t>College of Earth Ocean and Atmospheric Sciences, Oregon State University, Corvallis, OR, USA</w:t>
      </w:r>
      <w:r w:rsidR="001D307B">
        <w:t>.</w:t>
      </w:r>
      <w:r w:rsidR="001D307B" w:rsidRPr="001D307B">
        <w:rPr>
          <w:vertAlign w:val="superscript"/>
        </w:rPr>
        <w:t xml:space="preserve"> </w:t>
      </w:r>
      <w:r w:rsidR="005226BC">
        <w:rPr>
          <w:vertAlign w:val="superscript"/>
        </w:rPr>
        <w:t>5</w:t>
      </w:r>
      <w:r w:rsidR="005226BC">
        <w:t xml:space="preserve">Finnish Meteorological Institute, Helsinki, </w:t>
      </w:r>
      <w:proofErr w:type="spellStart"/>
      <w:r w:rsidR="005226BC">
        <w:t>Finnland</w:t>
      </w:r>
      <w:proofErr w:type="spellEnd"/>
      <w:r w:rsidR="005226BC">
        <w:t>.</w:t>
      </w:r>
      <w:r w:rsidR="001D307B">
        <w:t xml:space="preserve"> </w:t>
      </w:r>
      <w:r w:rsidR="005226BC">
        <w:rPr>
          <w:vertAlign w:val="superscript"/>
        </w:rPr>
        <w:t>6</w:t>
      </w:r>
      <w:r w:rsidR="005226BC">
        <w:t>Stockholm University, Stockholm, Sweden</w:t>
      </w:r>
    </w:p>
    <w:p w14:paraId="6BD4F6A9" w14:textId="6403D0B2" w:rsidR="00DE3F91" w:rsidRDefault="398DB27E" w:rsidP="00B120F3">
      <w:pPr>
        <w:pStyle w:val="Note"/>
      </w:pPr>
      <w:r>
        <w:t>(Affiliations should be preceded by superscript numbers corresponding to the author list. Each affiliation should be run in so that the full affiliation list is a single paragraph.)</w:t>
      </w:r>
    </w:p>
    <w:p w14:paraId="5614852F" w14:textId="63EE5893" w:rsidR="00DE3F91" w:rsidRDefault="398DB27E" w:rsidP="003137C3">
      <w:pPr>
        <w:pStyle w:val="Affiliation"/>
      </w:pPr>
      <w:r>
        <w:t>Corresponding author: Daniel Watkins (</w:t>
      </w:r>
      <w:hyperlink r:id="rId11">
        <w:r w:rsidR="001D307B">
          <w:rPr>
            <w:rStyle w:val="Hyperlink"/>
          </w:rPr>
          <w:t>daniel_watkins@brown.edu</w:t>
        </w:r>
      </w:hyperlink>
      <w:r w:rsidR="001D307B">
        <w:t>)</w:t>
      </w:r>
    </w:p>
    <w:p w14:paraId="06FDCBD0" w14:textId="59CF0462" w:rsidR="00DE3F91" w:rsidRDefault="008A6077" w:rsidP="003137C3">
      <w:pPr>
        <w:pStyle w:val="Affiliation"/>
      </w:pPr>
      <w:r>
        <w:t>†Additional author notes should be indicated with symbols (</w:t>
      </w:r>
      <w:r w:rsidR="009B68DA">
        <w:t>current addresses, for example</w:t>
      </w:r>
      <w:r>
        <w:t>).</w:t>
      </w:r>
    </w:p>
    <w:p w14:paraId="235AF609" w14:textId="6F343D4A" w:rsidR="00DE3F91" w:rsidRDefault="00DE3F91" w:rsidP="00B120F3">
      <w:pPr>
        <w:pStyle w:val="Note"/>
      </w:pPr>
      <w:r>
        <w:t>(</w:t>
      </w:r>
      <w:proofErr w:type="gramStart"/>
      <w:r>
        <w:t>include</w:t>
      </w:r>
      <w:proofErr w:type="gramEnd"/>
      <w:r>
        <w:t xml:space="preserve"> name and email addresses of the corresponding author.  More than one corresponding author is allowed</w:t>
      </w:r>
      <w:r w:rsidR="00321596">
        <w:t xml:space="preserve"> in this Word file and for publication; but only one corresponding author is allowed in our editorial system</w:t>
      </w:r>
      <w:r>
        <w:t xml:space="preserve">.)  </w:t>
      </w:r>
    </w:p>
    <w:p w14:paraId="52EAA876" w14:textId="0F4D9CB3" w:rsidR="00C94AA5" w:rsidRDefault="00C94AA5" w:rsidP="005358D5">
      <w:pPr>
        <w:pStyle w:val="Heading-Main"/>
      </w:pPr>
      <w:commentRangeStart w:id="0"/>
      <w:r>
        <w:t>Key Points:</w:t>
      </w:r>
      <w:commentRangeEnd w:id="0"/>
      <w:r w:rsidR="0037787F">
        <w:rPr>
          <w:rStyle w:val="CommentReference"/>
          <w:rFonts w:asciiTheme="minorHAnsi" w:eastAsiaTheme="minorHAnsi" w:hAnsiTheme="minorHAnsi" w:cstheme="minorBidi"/>
          <w:b w:val="0"/>
          <w:bCs w:val="0"/>
          <w:kern w:val="0"/>
        </w:rPr>
        <w:commentReference w:id="0"/>
      </w:r>
    </w:p>
    <w:p w14:paraId="02BB4FFB" w14:textId="7B8CCEC9" w:rsidR="00C94AA5" w:rsidRDefault="005226BC" w:rsidP="00C81368">
      <w:pPr>
        <w:pStyle w:val="KeyPoints"/>
        <w:numPr>
          <w:ilvl w:val="0"/>
          <w:numId w:val="9"/>
        </w:numPr>
      </w:pPr>
      <w:r>
        <w:t xml:space="preserve">A pair of cyclones crossed the Multidisciplinary drifting Observatory for the Study of the Arctic Climate </w:t>
      </w:r>
      <w:r>
        <w:t>in short succession</w:t>
      </w:r>
      <w:r>
        <w:t xml:space="preserve"> during midwinter 2020</w:t>
      </w:r>
    </w:p>
    <w:p w14:paraId="492C3C08" w14:textId="77777777" w:rsidR="00E2196C" w:rsidRDefault="000C440C" w:rsidP="00E2196C">
      <w:pPr>
        <w:pStyle w:val="KeyPoints"/>
        <w:numPr>
          <w:ilvl w:val="0"/>
          <w:numId w:val="9"/>
        </w:numPr>
      </w:pPr>
      <w:r>
        <w:t xml:space="preserve">The </w:t>
      </w:r>
      <w:r w:rsidR="00E2196C">
        <w:t>detailed, multi-platform observations enable characterization of coupled air-ice-ocean interactions during the cyclones</w:t>
      </w:r>
      <w:r w:rsidR="00E2196C" w:rsidRPr="00E2196C">
        <w:t xml:space="preserve"> </w:t>
      </w:r>
    </w:p>
    <w:p w14:paraId="040A45B3" w14:textId="44D8A6E6" w:rsidR="005226BC" w:rsidRDefault="00E2196C" w:rsidP="00E2196C">
      <w:pPr>
        <w:pStyle w:val="KeyPoints"/>
        <w:numPr>
          <w:ilvl w:val="0"/>
          <w:numId w:val="9"/>
        </w:numPr>
      </w:pPr>
      <w:r>
        <w:t>The development of a low-level atmospheric jet is a key factor in the spatially-varying sea ice and ocean response to the cyclone</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BA3E67">
        <w:rPr>
          <w:rStyle w:val="CommentReference"/>
          <w:rFonts w:asciiTheme="minorHAnsi" w:eastAsiaTheme="minorHAnsi" w:hAnsiTheme="minorHAnsi" w:cstheme="minorBidi"/>
          <w:b w:val="0"/>
          <w:bCs w:val="0"/>
          <w:kern w:val="0"/>
        </w:rPr>
        <w:commentReference w:id="1"/>
      </w:r>
    </w:p>
    <w:p w14:paraId="6808941A" w14:textId="77C942EE" w:rsidR="00BA3E67" w:rsidRDefault="00BA3E67" w:rsidP="001A2EDE">
      <w:pPr>
        <w:pStyle w:val="Abstract"/>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a range of spatial scales. </w:t>
      </w:r>
      <w:r w:rsidR="001A16D2">
        <w:t>Here</w:t>
      </w:r>
      <w:r w:rsidR="00A82C3F">
        <w:t xml:space="preserve">, we present observations of a pair of strong mid-winter cyclones that impacted the MOSAiC site as it drifted in the central Arctic pack ice. </w:t>
      </w:r>
      <w:r w:rsidR="001A2EDE">
        <w:t xml:space="preserve">The sea ice dynamical response showed spatial structure at the scale of the atmospheric wind field. </w:t>
      </w:r>
      <w:r w:rsidR="001A16D2">
        <w:t>Internal</w:t>
      </w:r>
      <w:r w:rsidRPr="00BA3E67">
        <w:t xml:space="preserve"> ice stress and the ocean stress play significan</w:t>
      </w:r>
      <w:r w:rsidR="001A16D2">
        <w:t>t roles,</w:t>
      </w:r>
      <w:r w:rsidRPr="00BA3E67">
        <w:t xml:space="preserve"> including producing timing offsets between the atmospheric forcing and the ice response and post-cyclone inertial </w:t>
      </w:r>
      <w:r w:rsidR="001A2EDE">
        <w:t>ringing</w:t>
      </w:r>
      <w:r w:rsidRPr="00BA3E67">
        <w:t xml:space="preserve"> in the ice and ocean</w:t>
      </w:r>
      <w:r w:rsidR="001A2EDE">
        <w:t>. We s</w:t>
      </w:r>
      <w:r w:rsidRPr="47B891BC">
        <w:t xml:space="preserve">ynthesize the air-ice-ocean interaction processes using </w:t>
      </w:r>
      <w:r w:rsidR="001A2EDE">
        <w:t>a</w:t>
      </w:r>
      <w:r w:rsidRPr="47B891BC">
        <w:t xml:space="preserve"> fully-coupled </w:t>
      </w:r>
      <w:r w:rsidR="001A2EDE">
        <w:t>regional climate</w:t>
      </w:r>
      <w:r w:rsidRPr="47B891BC">
        <w:t xml:space="preserve"> model</w:t>
      </w:r>
      <w:r w:rsidR="001A2EDE">
        <w:t>,</w:t>
      </w:r>
      <w:r>
        <w:t xml:space="preserve"> </w:t>
      </w:r>
      <w:r w:rsidRPr="47B891BC">
        <w:t xml:space="preserve">showing that the </w:t>
      </w:r>
      <w:commentRangeStart w:id="2"/>
      <w:r w:rsidRPr="47B891BC">
        <w:t xml:space="preserve">classical </w:t>
      </w:r>
      <w:commentRangeEnd w:id="2"/>
      <w:r w:rsidR="003512EC">
        <w:rPr>
          <w:rStyle w:val="CommentReference"/>
          <w:rFonts w:asciiTheme="minorHAnsi" w:eastAsiaTheme="minorHAnsi" w:hAnsiTheme="minorHAnsi" w:cstheme="minorBidi"/>
        </w:rPr>
        <w:commentReference w:id="2"/>
      </w:r>
      <w:r w:rsidRPr="47B891BC">
        <w:t xml:space="preserve">low-level atmospheric circulation and divergence patterns associated with a cyclone produce coherent but spatially offset circulation and divergence patterns in the ice and upper ocean linked </w:t>
      </w:r>
      <w:r w:rsidR="001A2EDE">
        <w:t xml:space="preserve">atmospheric fronts. </w:t>
      </w:r>
      <w:r w:rsidR="001A16D2">
        <w:t>The results show a structured response</w:t>
      </w:r>
      <w:r w:rsidRPr="47B891BC">
        <w:t xml:space="preserve"> of sea ice motion and deformation</w:t>
      </w:r>
      <w:r w:rsidR="001A16D2">
        <w:t xml:space="preserve"> to cyclone passage</w:t>
      </w:r>
      <w:r w:rsidRPr="47B891BC">
        <w:t>, and that the ice motion then forces the upper ocean currents through frictional drag</w:t>
      </w:r>
      <w:r w:rsidR="001A2EDE">
        <w:t>.</w:t>
      </w:r>
      <w:r w:rsidR="001A16D2">
        <w:t xml:space="preserve"> The strongest impacts to the sea ice and ocean from the cyclone passing occur as a result of the surface expression of a strong low-level jet behind the cold front. The local impacts of the 10-km wide jet occur over a </w:t>
      </w:r>
      <w:proofErr w:type="gramStart"/>
      <w:r w:rsidR="001A16D2">
        <w:t>12 hour</w:t>
      </w:r>
      <w:proofErr w:type="gramEnd"/>
      <w:r w:rsidR="001A16D2">
        <w:t xml:space="preserve"> period, meaning that these impacts occur at smaller spatial scales and faster time scales than typical satellite observations and model resolutions.</w:t>
      </w:r>
    </w:p>
    <w:p w14:paraId="69A5DBFD" w14:textId="5331CD54" w:rsidR="00FC3EAC" w:rsidRPr="00FC3EAC" w:rsidRDefault="00FC3EAC" w:rsidP="00DE3F91">
      <w:pPr>
        <w:pStyle w:val="Abstract"/>
        <w:rPr>
          <w:b/>
        </w:rPr>
      </w:pPr>
      <w:commentRangeStart w:id="3"/>
      <w:r w:rsidRPr="00FC3EAC">
        <w:rPr>
          <w:b/>
        </w:rPr>
        <w:t>Plain Language Summary</w:t>
      </w:r>
      <w:commentRangeEnd w:id="3"/>
      <w:r w:rsidR="0037787F">
        <w:rPr>
          <w:rStyle w:val="CommentReference"/>
          <w:rFonts w:asciiTheme="minorHAnsi" w:eastAsiaTheme="minorHAnsi" w:hAnsiTheme="minorHAnsi" w:cstheme="minorBidi"/>
        </w:rPr>
        <w:commentReference w:id="3"/>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16" w:history="1">
        <w:r w:rsidRPr="00D810E5">
          <w:rPr>
            <w:rStyle w:val="Hyperlink"/>
          </w:rPr>
          <w:t>here</w:t>
        </w:r>
      </w:hyperlink>
      <w:r>
        <w:t>.</w:t>
      </w:r>
    </w:p>
    <w:p w14:paraId="16752E20" w14:textId="77777777" w:rsidR="002F3B11" w:rsidRDefault="002F3B11" w:rsidP="00C81368">
      <w:pPr>
        <w:pStyle w:val="Heading-Main"/>
      </w:pPr>
      <w:r>
        <w:t>1 Introduction</w:t>
      </w:r>
    </w:p>
    <w:p w14:paraId="20010D8B" w14:textId="7A37023F" w:rsidR="00FE627A" w:rsidRDefault="00BB4619" w:rsidP="00BB4619">
      <w:pPr>
        <w:pStyle w:val="Text"/>
      </w:pPr>
      <w:r w:rsidRPr="00BB4619">
        <w:t>The physical environment in the Central Arctic consists of dynamically and thermodynamically coupled processes between the atmosphere, ice, and upper ocean</w:t>
      </w:r>
      <w:r>
        <w:t xml:space="preserve"> </w:t>
      </w:r>
      <w:r>
        <w:fldChar w:fldCharType="begin"/>
      </w:r>
      <w:r w:rsidR="00357A4A">
        <w:instrText xml:space="preserve"> ADDIN ZOTERO_ITEM CSL_CITATION {"citationID":"WKdi1RcD","properties":{"formattedCitation":"(Brenner et al., 2023; Deser et al., 2015; Petty et al., 2016; Webster et al., 2019)","plainCitation":"(Brenner et al., 2023; Deser et al., 2015; Petty et al., 2016; Webster et al., 2019)","noteIndex":0},"citationItems":[{"id":8133,"uris":["http://zotero.org/users/6124969/items/CXD34VW8"],"itemData":{"id":8133,"type":"article-journal","abstract":"Observations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A."},{"family":"Sun","given":"Lantao"}],"issued":{"date-parts":[["2015"]]},"citation-key":"Deser2015"}},{"id":5927,"uris":["http://zotero.org/users/6124969/items/LXHFT6BG"],"itemData":{"id":5927,"type":"article-journal","abstract":"Sea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57A4A">
        <w:rPr>
          <w:noProof/>
        </w:rPr>
        <w:t>(Brenner et al., 2023; Deser et al., 2015; Petty et al., 2016; Webster et al., 2019)</w:t>
      </w:r>
      <w:r>
        <w:fldChar w:fldCharType="end"/>
      </w:r>
      <w:r w:rsidRPr="00BB4619">
        <w:t>. 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357A4A">
        <w:instrText xml:space="preserve"> ADDIN ZOTERO_ITEM CSL_CITATION {"citationID":"2WOIwyvf","properties":{"formattedCitation":"(Overland, 1985; Pinto et al., 2003; von Albedyll et al., 2022)","plainCitation":"(Overland, 1985; Pinto et al., 2003; von Albedyll et al., 2022)","noteIndex":0},"citationItems":[{"id":1149,"uris":["http://zotero.org/users/6124969/items/6PKF2ZDT"],"itemData":{"id":1149,"type":"article-journal","abstract":"This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57A4A">
        <w:rPr>
          <w:noProof/>
        </w:rPr>
        <w:t>(Overland, 1985; Pinto et al., 2003;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FE627A">
        <w:instrText xml:space="preserve"> ADDIN ZOTERO_ITEM CSL_CITATION {"citationID":"fwfXZEzA","properties":{"formattedCitation":"(L\\uc0\\u252{}pkes et al., 2008; L\\uc0\\u252{}pkes &amp; Gryanik, 2015; Taylor et al., 2018)","plainCitation":"(Lüpkes et al., 2008; Lüpkes &amp; Gryanik, 2015; Taylor et al., 2018)","noteIndex":0},"citationItems":[{"id":2258,"uris":["http://zotero.org/users/6124969/items/7QPAK4YJ"],"itemData":{"id":2258,"type":"article-journal","abstract":"Turbulent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FE627A" w:rsidRPr="00FE627A">
        <w:t xml:space="preserve">(Lüpkes et al., 2008; Lüpkes </w:t>
      </w:r>
      <w:r w:rsidR="008B0FCD">
        <w:t>and</w:t>
      </w:r>
      <w:r w:rsidR="00FE627A" w:rsidRPr="00FE627A">
        <w:t xml:space="preserve"> Gryanik, 2015; Taylor et al., 2018)</w:t>
      </w:r>
      <w:r w:rsidR="00FE627A">
        <w:fldChar w:fldCharType="end"/>
      </w:r>
      <w:r w:rsidR="00FE627A">
        <w:t>.</w:t>
      </w:r>
    </w:p>
    <w:p w14:paraId="660A1B68" w14:textId="77777777" w:rsidR="009A6DAF" w:rsidRDefault="009A6DAF" w:rsidP="009A6DAF">
      <w:pPr>
        <w:pStyle w:val="Text"/>
      </w:pPr>
      <w:r>
        <w:t>Cyclone i</w:t>
      </w:r>
      <w:r w:rsidRPr="54174A13">
        <w:t xml:space="preserve">mpacts </w:t>
      </w:r>
      <w:r>
        <w:t>on sea ice depend</w:t>
      </w:r>
      <w:r w:rsidRPr="54174A13">
        <w:t xml:space="preserve"> on time of year, </w:t>
      </w:r>
      <w:r>
        <w:t xml:space="preserve">cyclone </w:t>
      </w:r>
      <w:r w:rsidRPr="54174A13">
        <w:t xml:space="preserve">strength and evolutionary stage, location within the Arctic, location relative to the ice edge and coast, and the </w:t>
      </w:r>
      <w:r>
        <w:t>sea</w:t>
      </w:r>
      <w:r w:rsidRPr="54174A13">
        <w:t xml:space="preserve"> ice state</w:t>
      </w:r>
      <w:r>
        <w:t xml:space="preserve"> </w:t>
      </w:r>
      <w:r>
        <w:fldChar w:fldCharType="begin"/>
      </w:r>
      <w:r>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fldChar w:fldCharType="separate"/>
      </w:r>
      <w:r w:rsidRPr="00445C8E">
        <w:t>(Aue et al., 2022)</w:t>
      </w:r>
      <w:r>
        <w:fldChar w:fldCharType="end"/>
      </w:r>
      <w:r w:rsidRPr="54174A13">
        <w:t xml:space="preserve">. </w:t>
      </w:r>
      <w:r>
        <w:t xml:space="preserve">Differences in cyclone properties between reanalysis composites can arise from uncertainty in the physics of Arctic cyclones, differences in model implementation (including choice of </w:t>
      </w:r>
      <w:proofErr w:type="spellStart"/>
      <w:r>
        <w:t>paramterization</w:t>
      </w:r>
      <w:proofErr w:type="spellEnd"/>
      <w:r>
        <w:t xml:space="preserve"> schemes), and the lack of long-term in situ observations in the central Arctic relative to the midlatitudes. Estimates of cyclone structure and impacts based on composite analysis are sensitive to choices made in cyclone identification </w:t>
      </w:r>
      <w:r>
        <w:fldChar w:fldCharType="begin"/>
      </w:r>
      <w:r>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fldChar w:fldCharType="separate"/>
      </w:r>
      <w:r>
        <w:rPr>
          <w:noProof/>
        </w:rPr>
        <w:t>(Rae et al., 2017)</w:t>
      </w:r>
      <w:r>
        <w:fldChar w:fldCharType="end"/>
      </w:r>
      <w:r>
        <w:t xml:space="preserve"> and to the choice of reanalysis </w:t>
      </w:r>
      <w:r>
        <w:fldChar w:fldCharType="begin"/>
      </w:r>
      <w:r>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fldChar w:fldCharType="separate"/>
      </w:r>
      <w:r>
        <w:rPr>
          <w:noProof/>
        </w:rPr>
        <w:t>(Vessey et al., 2020)</w:t>
      </w:r>
      <w:r>
        <w:fldChar w:fldCharType="end"/>
      </w:r>
      <w:r>
        <w:t xml:space="preserve">. Nevertheless it is clear that sea ice impacts have spatial structure, with dependence on distance from the storm center </w:t>
      </w:r>
      <w:r>
        <w:fldChar w:fldCharType="begin"/>
      </w:r>
      <w:r>
        <w:instrText xml:space="preserve"> ADDIN ZOTERO_ITEM CSL_CITATION {"citationID":"pc1oB5hl","properties":{"formattedCitation":"(Kriegsmann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9E2D53">
        <w:t xml:space="preserve">(Kriegsmann </w:t>
      </w:r>
      <w:r>
        <w:t>and</w:t>
      </w:r>
      <w:r w:rsidRPr="009E2D53">
        <w:t xml:space="preserve"> Brümmer, 2014)</w:t>
      </w:r>
      <w:r>
        <w:fldChar w:fldCharType="end"/>
      </w:r>
      <w:r>
        <w:t xml:space="preserve"> and position relative to the storm track </w:t>
      </w:r>
      <w:r>
        <w:fldChar w:fldCharType="begin"/>
      </w:r>
      <w:r>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w:t>
      </w:r>
    </w:p>
    <w:p w14:paraId="44321E23" w14:textId="30C22045" w:rsidR="009A6DAF" w:rsidRDefault="009A6DAF" w:rsidP="009A6DAF">
      <w:pPr>
        <w:pStyle w:val="Text"/>
      </w:pPr>
      <w:r>
        <w:lastRenderedPageBreak/>
        <w:t xml:space="preserve"> Cyclone passage results in a pulse of momentum, heat, and moisture into the ice-ocean system. </w:t>
      </w:r>
      <w:r w:rsidRPr="00296A83">
        <w:t xml:space="preserve">The direct dynamic impacts of </w:t>
      </w:r>
      <w:proofErr w:type="spellStart"/>
      <w:r w:rsidRPr="00296A83">
        <w:t>cylones</w:t>
      </w:r>
      <w:proofErr w:type="spellEnd"/>
      <w:r w:rsidRPr="00296A83">
        <w:t xml:space="preserve"> on the sea ice momentum equation (e.g.,</w:t>
      </w:r>
      <w:r>
        <w:t xml:space="preserve"> </w:t>
      </w:r>
      <w:r>
        <w:fldChar w:fldCharType="begin"/>
      </w:r>
      <w:r>
        <w:instrText xml:space="preserve"> ADDIN ZOTERO_ITEM CSL_CITATION {"citationID":"pfUwXyVW","properties":{"formattedCitation":"(Hibler, 1979; Hunke et al., 2015)","plainCitation":"(Hibler, 1979; Hunke et al., 2015)","noteIndex":0},"citationItems":[{"id":2168,"uris":["http://zotero.org/users/6124969/items/F52DQS3F"],"itemData":{"id":2168,"type":"article-journal","abstract":"A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000000" w:rsidP="009A6DAF">
      <w:pPr>
        <w:pStyle w:val="Text"/>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77777777" w:rsidR="009A6DAF" w:rsidRPr="004D651F" w:rsidRDefault="009A6DAF" w:rsidP="009A6DAF">
      <w:pPr>
        <w:pStyle w:val="Text"/>
        <w:ind w:firstLine="0"/>
      </w:pPr>
      <w:r w:rsidRPr="00296A83">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latter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parametrized in terms of bulk and shear viscosities and ice strength</w:t>
      </w:r>
      <w:r w:rsidRPr="00296A83">
        <w:t>.</w:t>
      </w:r>
    </w:p>
    <w:p w14:paraId="6825F30A" w14:textId="2C08704F" w:rsidR="009A6DAF" w:rsidRDefault="009A6DAF" w:rsidP="009A6DAF">
      <w:pPr>
        <w:pStyle w:val="Text"/>
      </w:pPr>
      <w:r w:rsidRPr="00FE627A">
        <w:t>The structure of the wind field within a cyclone imparts spatial gradients in the surface stresses</w:t>
      </w:r>
      <w:r>
        <w:t>. As a result, the thermodynamic and dynamic sea ice response</w:t>
      </w:r>
      <w:r w:rsidRPr="00FE627A">
        <w:t xml:space="preserve"> </w:t>
      </w:r>
      <w:r>
        <w:t>varies</w:t>
      </w:r>
      <w:r w:rsidRPr="00FE627A">
        <w:t xml:space="preserve"> relative to the </w:t>
      </w:r>
      <w:r>
        <w:t xml:space="preserve">position of the central low and the orientation of the storm track </w:t>
      </w:r>
      <w:r w:rsidRPr="00FE627A">
        <w:t xml:space="preserve"> (e.g.,</w:t>
      </w:r>
      <w:r>
        <w:t xml:space="preserve"> </w:t>
      </w:r>
      <w:r>
        <w:fldChar w:fldCharType="begin"/>
      </w:r>
      <w:r>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r w:rsidRPr="00620828">
        <w:t xml:space="preserve">Brümmer, 2003; Haapala et al., 2005; Kriegsmann </w:t>
      </w:r>
      <w:r>
        <w:t>and</w:t>
      </w:r>
      <w:r w:rsidRPr="00620828">
        <w:t xml:space="preserve"> Brümmer, 2014; Overland </w:t>
      </w:r>
      <w:r>
        <w:t>and</w:t>
      </w:r>
      <w:r w:rsidRPr="00620828">
        <w:t xml:space="preserve"> Pease, 1982)</w:t>
      </w:r>
      <w:r>
        <w:fldChar w:fldCharType="end"/>
      </w:r>
      <w:r>
        <w:t xml:space="preserve">. Cyclone passage is often accompanied by strong sea ice deformation </w:t>
      </w:r>
      <w:r>
        <w:fldChar w:fldCharType="begin"/>
      </w:r>
      <w:r>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ocean mixing </w:t>
      </w:r>
      <w:r>
        <w:fldChar w:fldCharType="begin"/>
      </w:r>
      <w:r>
        <w:instrText xml:space="preserve"> ADDIN ZOTERO_ITEM CSL_CITATION {"citationID":"z7F7pcW6","properties":{"formattedCitation":"(Meyer, Fer, et al., 2017; Meyer, Sundfjord, et al., 2017)","plainCitation":"(Meyer, Fer, et al., 2017; Meyer, Sundfjord,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 Fer, et al., 2017; Meyer, Sundfjord, et al., 2017)</w:t>
      </w:r>
      <w:r>
        <w:fldChar w:fldCharType="end"/>
      </w:r>
      <w:r>
        <w:t xml:space="preserve"> responses. The coupled inertial response following the storm passage can prolong its dynamic effects </w:t>
      </w:r>
      <w:r>
        <w:fldChar w:fldCharType="begin"/>
      </w:r>
      <w:r>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fldChar w:fldCharType="separate"/>
      </w:r>
      <w:r>
        <w:rPr>
          <w:noProof/>
        </w:rPr>
        <w:t>(Haller et al., 2014)</w:t>
      </w:r>
      <w:r>
        <w:fldChar w:fldCharType="end"/>
      </w:r>
      <w:r>
        <w:t xml:space="preserve">. </w:t>
      </w:r>
    </w:p>
    <w:p w14:paraId="12E9A2F3" w14:textId="099690B6" w:rsidR="009A6DAF" w:rsidRDefault="009A6DAF" w:rsidP="009A6DAF">
      <w:pPr>
        <w:pStyle w:val="Text"/>
        <w:numPr>
          <w:ilvl w:val="0"/>
          <w:numId w:val="9"/>
        </w:numPr>
      </w:pPr>
      <w:r>
        <w:t>Size of Arctic cyclones?</w:t>
      </w:r>
    </w:p>
    <w:p w14:paraId="2C8EE587" w14:textId="4ED38F42" w:rsidR="009A6DAF" w:rsidRDefault="009A6DAF" w:rsidP="009A6DAF">
      <w:pPr>
        <w:pStyle w:val="Text"/>
        <w:numPr>
          <w:ilvl w:val="0"/>
          <w:numId w:val="9"/>
        </w:numPr>
      </w:pPr>
      <w:r>
        <w:t>Reason for cyclones and not just synoptic events in general?</w:t>
      </w:r>
    </w:p>
    <w:p w14:paraId="6D5597A5" w14:textId="77777777" w:rsidR="009A6DAF" w:rsidRDefault="009A6DAF" w:rsidP="00445C8E">
      <w:pPr>
        <w:pStyle w:val="Text"/>
      </w:pPr>
    </w:p>
    <w:p w14:paraId="3945D226" w14:textId="42FFE088" w:rsidR="009A6DAF" w:rsidRDefault="009A6DAF" w:rsidP="00445C8E">
      <w:pPr>
        <w:pStyle w:val="Text"/>
      </w:pPr>
      <w:r>
        <w:t>C</w:t>
      </w:r>
      <w:r w:rsidR="00FE627A" w:rsidRPr="00FE627A">
        <w:t>yclones represent major sources of poleward heat and moisture transport</w:t>
      </w:r>
      <w:r w:rsidR="00FE627A">
        <w:t xml:space="preserve"> </w:t>
      </w:r>
      <w:r>
        <w:t xml:space="preserve">during Arctic winter </w:t>
      </w:r>
      <w:r w:rsidR="00FE627A">
        <w:fldChar w:fldCharType="begin"/>
      </w:r>
      <w:r w:rsidR="00FE627A">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rsidR="00FE627A">
        <w:fldChar w:fldCharType="separate"/>
      </w:r>
      <w:r w:rsidR="00FE627A">
        <w:rPr>
          <w:noProof/>
        </w:rPr>
        <w:t>(Fearon et al., 2021)</w:t>
      </w:r>
      <w:r w:rsidR="00FE627A">
        <w:fldChar w:fldCharType="end"/>
      </w:r>
      <w:r w:rsidR="00FE627A" w:rsidRPr="00FE627A">
        <w:t>.</w:t>
      </w:r>
    </w:p>
    <w:p w14:paraId="6579E166" w14:textId="15731BBB" w:rsidR="009A6DAF" w:rsidRDefault="00FE627A" w:rsidP="00E51EC0">
      <w:pPr>
        <w:pStyle w:val="Text"/>
      </w:pPr>
      <w:r w:rsidRPr="00FE627A">
        <w:t xml:space="preserve"> </w:t>
      </w:r>
    </w:p>
    <w:p w14:paraId="6E8143CD" w14:textId="1EBA9693" w:rsidR="00E51EC0" w:rsidRDefault="50F57BC9" w:rsidP="00E51EC0">
      <w:pPr>
        <w:pStyle w:val="Text"/>
      </w:pPr>
      <w:r>
        <w:t xml:space="preserve">There is not yet a clear consensus on the net effect of cyclones on sea ice. The paucity of direct observations of wintertime central Arctic cyclones, particularly joint observations of atmosphere, sea ice, and ocean, is a contributing factor. Thermodynamic air-ice-ocean interactions for cyclones sampled during the Surface Heat and Energy Budget of the Arctic expedition (SHEBA; </w:t>
      </w:r>
      <w:r w:rsidR="00445C8E">
        <w:fldChar w:fldCharType="begin"/>
      </w:r>
      <w:r w:rsidR="00445C8E">
        <w:instrText xml:space="preserve"> ADDIN ZOTERO_ITEM CSL_CITATION {"citationID":"B3EfZ4Bv","properties":{"formattedCitation":"(Uttal et al., 2002)","plainCitation":"(Uttal et al., 2002)","dontUpdate":true,"noteIndex":0},"citationItems":[{"id":651,"uris":["http://zotero.org/users/6124969/items/RZJKF9HV"],"itemData":{"id":651,"type":"article-journal","abstract":"Abstract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Pr="50F57BC9">
        <w:rPr>
          <w:noProof/>
        </w:rPr>
        <w:t>Uttal et al., 2002)</w:t>
      </w:r>
      <w:r w:rsidR="00445C8E">
        <w:fldChar w:fldCharType="end"/>
      </w:r>
      <w:r>
        <w:t xml:space="preserve"> have been analyzed at least in part in numerous studies </w:t>
      </w:r>
      <w:r w:rsidR="00445C8E">
        <w:fldChar w:fldCharType="begin"/>
      </w:r>
      <w:r w:rsidR="00445C8E">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(e.g., Lindsay, 2002; Persson, 2012; Persson et al., 2017; Richter-Menge et al., 2001; Shaw et al., 2009)</w:t>
      </w:r>
      <w:r w:rsidR="00445C8E">
        <w:fldChar w:fldCharType="end"/>
      </w:r>
      <w:r>
        <w:t xml:space="preserve">, primarily in the context of seasonal or annual analysis.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Pr="50F57BC9">
        <w:rPr>
          <w:noProof/>
        </w:rPr>
        <w:t>Lindsay (2002) and Richter-Menge et al., (2001)</w:t>
      </w:r>
      <w:r w:rsidR="00445C8E">
        <w:fldChar w:fldCharType="end"/>
      </w:r>
      <w:r>
        <w:t xml:space="preserve"> identify periods of enhanced mid-winter sea ice deformation that coincided with significant cyclone activity; however, the sea ice deformation observations lack sufficient resolution to examin</w:t>
      </w:r>
      <w:r w:rsidR="008B0FCD">
        <w:t>e</w:t>
      </w:r>
      <w:r>
        <w:t xml:space="preserve"> air-ice dynamic coupling in detail. Similarly, ocean time series collected during SHEBA show peaks in the ice-ocean friction velocity associated with atmospheric cyclones throughout the year </w:t>
      </w:r>
      <w:r w:rsidR="00445C8E">
        <w:fldChar w:fldCharType="begin"/>
      </w:r>
      <w:r w:rsidR="00445C8E">
        <w:instrText xml:space="preserve"> ADDIN ZOTERO_ITEM CSL_CITATION {"citationID":"UnUBdjvI","properties":{"formattedCitation":"(Shaw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Pr="50F57BC9">
        <w:rPr>
          <w:noProof/>
        </w:rPr>
        <w:t>(Shaw et al., 2009)</w:t>
      </w:r>
      <w:r w:rsidR="00445C8E">
        <w:fldChar w:fldCharType="end"/>
      </w:r>
      <w:r>
        <w:t xml:space="preserve">. Enhanced basal heat fluxes usually accompanied these events. A series of marginal ice zone cyclone observation experiments provide a useful point of comparison, though in very different sea ice and ocean conditions </w:t>
      </w:r>
      <w:r w:rsidR="00445C8E">
        <w:fldChar w:fldCharType="begin"/>
      </w:r>
      <w:r w:rsidR="00445C8E">
        <w:instrText xml:space="preserve"> ADDIN ZOTERO_ITEM CSL_CITATION {"citationID":"MCzAL42Z","properties":{"formattedCitation":"(Br\\uc0\\u252{}mmer, 2003; Br\\uc0\\u252{}mmer et al., 2008; Br\\uc0\\u252{}mmer &amp; Hoeber, 1999; Dierer et al., 2005)","plainCitation":"(Brümmer, 2003; Brümmer et al., 2008; Brümmer &amp; Hoeber, 1999; Dierer et al., 2005)","noteIndex":0},"citationItems":[{"id":6343,"uris":["http://zotero.org/users/6124969/items/BJUJ4SX4"],"itemData":{"id":6343,"type":"article-journal","container-title":"Journal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6344,"uris":["http://zotero.org/users/6124969/items/7VD3Q2YI"],"itemData":{"id":6344,"type":"article-journal","abstract":"A high-resolution atmosphere–sea ice model is used to investigate the interactions between cyclones and sea ice cover in polar regions. For this purpose, a cyclone passage observed during the 1999 Fram Strait Cyclone Experiment (FRAMZY) is simulated for two consecutive days. The results of the coupled mesoscale transport and stream model–mesoscale sea ice model (METRAS–MESIM) are compared with aircraft and ice drift measurements. With the exception of temperature, all atmospheric parameters are well simulated. Main reasons for discrepancies were found in large differences between the measurements and the forcing data taken from the results of the regional model (REMO). In addition, advection was slightly wrong as a result of a 17° deviation in wind directions. The altogether well simulated wind field is interactively used to force the sea ice model MESIM; results agree well with drift buoy measurements. Average deviations of simulated and measured ice drift are smaller than 8° for direction and smaller than 3.7 cm sϪ1 for speed, which is less than 10% of the average speed. The simulated ratio between ice drift and wind velocity increases slightly during cyclone passage from 2.6% to 2.9%, a tendency also known from observations. During a 36-h period, the simulated sea ice concentration locally decreases up to 20% in accordance with measurements. A neglect of changing sea ice cover causes a decrease of the heat flux to the atmosphere from 53 to 12 W mϪ2. The values correspond to averages over the evaluation region (approximately 228 000 km2) and period (36 h). Temperature and humidity are decreased by 2 K and 0.2 g kgϪ1, respectively, over the ice-covered region. In contrast, the effect on pressure and wind remains small, probably because the cyclone does not move in the vicinity of the ice edge.","container-title":"Monthly Weather Review","DOI":"10.1175/MWR3076.1","ISSN":"1520-0493, 0027-0644","issue":"12","language":"en","page":"3678-3692","source":"DOI.org (Crossref)","title":"Atmosphere–Sea Ice Interactions during a Cyclone Passage Investigated by Using Model Simulations and Measurements","volume":"133","author":[{"family":"Dierer","given":"S."},{"family":"Schlünzen","given":"K. H."},{"family":"Birnbaum","given":"G."},{"family":"Brümmer","given":"B."},{"family":"Müller","given":"G."}],"issued":{"date-parts":[["2005",12,1]]},"citation-key":"dierer2005_AtmosphereSea"}}],"schema":"https://github.com/citation-style-language/schema/raw/master/csl-citation.json"} </w:instrText>
      </w:r>
      <w:r w:rsidR="00445C8E">
        <w:fldChar w:fldCharType="separate"/>
      </w:r>
      <w:r>
        <w:t xml:space="preserve">(Brümmer, 2003; Brümmer et al., 2008; Brümmer </w:t>
      </w:r>
      <w:r w:rsidR="008B0FCD">
        <w:t>and</w:t>
      </w:r>
      <w:r>
        <w:t xml:space="preserve"> Hoeber, 1999; Dierer et al., 2005)</w:t>
      </w:r>
      <w:r w:rsidR="00445C8E">
        <w:fldChar w:fldCharType="end"/>
      </w:r>
      <w:r>
        <w:t xml:space="preserve">. </w:t>
      </w:r>
      <w:r w:rsidR="00445C8E">
        <w:fldChar w:fldCharType="begin"/>
      </w:r>
      <w:r w:rsidR="00445C8E">
        <w:instrText xml:space="preserve"> ADDIN ZOTERO_ITEM CSL_CITATION {"citationID":"1ciFtVdL","properties":{"formattedCitation":"(Haller et al., 2014)","plainCitation":"(Haller et al., 2014)","dontUpdate":true,"noteIndex":0},"citationItems":[{"id":7926,"uris":["http://zotero.org/users/6124969/items/3LAAER2J"],"itemData":{"id":7926,"type":"article-journal","abstract":"During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445C8E">
        <w:fldChar w:fldCharType="separate"/>
      </w:r>
      <w:r w:rsidRPr="50F57BC9">
        <w:rPr>
          <w:noProof/>
        </w:rPr>
        <w:t>Haller et al. (2014</w:t>
      </w:r>
      <w:r w:rsidR="00445C8E">
        <w:fldChar w:fldCharType="end"/>
      </w:r>
      <w:r>
        <w:t xml:space="preserve">) </w:t>
      </w:r>
      <w:bookmarkStart w:id="4" w:name="_Int_geaByVZ1"/>
      <w:r>
        <w:t>calculated</w:t>
      </w:r>
      <w:bookmarkEnd w:id="4"/>
      <w:r>
        <w:t xml:space="preserve"> sea ice strain rates using data from buoy arrays deployed around the </w:t>
      </w:r>
      <w:r>
        <w:lastRenderedPageBreak/>
        <w:t xml:space="preserve">sailing vessel </w:t>
      </w:r>
      <w:r w:rsidRPr="50F57BC9">
        <w:rPr>
          <w:i/>
          <w:iCs/>
        </w:rPr>
        <w:t>Tara</w:t>
      </w:r>
      <w:r>
        <w:t xml:space="preserve"> during 2007 and 2008, finding distinct vorticity and divergence patterns during cyclones compared to anticyclones. The Norwegian Young Ice Expedition (N-ICE2015) was impacted by frequent cyclones during its drift in the northern Fram Strait</w:t>
      </w:r>
      <w:r w:rsidR="008B0FCD">
        <w:t xml:space="preserve">. These </w:t>
      </w:r>
      <w:commentRangeStart w:id="5"/>
      <w:r>
        <w:t xml:space="preserve">In addition, the N-ICE2015 results showed that the local history of deformation was an important factor, as areas of ice broken up by earlier storms tended to reactivate. </w:t>
      </w:r>
      <w:commentRangeEnd w:id="5"/>
      <w:r w:rsidR="00CA07F8">
        <w:rPr>
          <w:rStyle w:val="CommentReference"/>
          <w:rFonts w:asciiTheme="minorHAnsi" w:eastAsiaTheme="minorHAnsi" w:hAnsiTheme="minorHAnsi" w:cstheme="minorBidi"/>
        </w:rPr>
        <w:commentReference w:id="5"/>
      </w:r>
    </w:p>
    <w:p w14:paraId="16721D98" w14:textId="0BC9041F" w:rsidR="002977AA" w:rsidRDefault="00E51EC0" w:rsidP="002977AA">
      <w:pPr>
        <w:pStyle w:val="Text"/>
      </w:pPr>
      <w:r w:rsidRPr="002977AA">
        <w:t xml:space="preserve">Studies of ice-ocean thermodynamic </w:t>
      </w:r>
      <w:r w:rsidR="001902F1" w:rsidRPr="002977AA">
        <w:t>and</w:t>
      </w:r>
      <w:r w:rsidRPr="002977AA">
        <w:t xml:space="preserve"> dynamic events have shown </w:t>
      </w:r>
      <w:r w:rsidR="008969B4">
        <w:t xml:space="preserve">how </w:t>
      </w:r>
      <w:r w:rsidRPr="002977AA">
        <w:t xml:space="preserve">ocean responses to wind forcing </w:t>
      </w:r>
      <w:r w:rsidR="008969B4">
        <w:t xml:space="preserve">is </w:t>
      </w:r>
      <w:r w:rsidRPr="002977AA">
        <w:t>strongly modulated by seasonal changes in ice thickness, open water fraction in a range of studies</w:t>
      </w:r>
      <w:r w:rsidR="001902F1" w:rsidRPr="002977AA">
        <w:t xml:space="preserve"> </w:t>
      </w:r>
      <w:r w:rsidR="001902F1" w:rsidRPr="002977AA">
        <w:fldChar w:fldCharType="begin"/>
      </w:r>
      <w:r w:rsidR="00BA3E67">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Fer, et al., 2017;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2977AA">
        <w:instrText xml:space="preserve"> ADDIN ZOTERO_ITEM CSL_CITATION {"citationID":"4dX7Z005","properties":{"formattedCitation":"(Hunkins, 1967)","plainCitation":"(Hunkins, 1967)","noteIndex":0},"citationItems":[{"id":8217,"uris":["http://zotero.org/users/6124969/items/RJM4E7LE"],"itemData":{"id":8217,"type":"article-journal","container-title":"Journal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2977AA">
        <w:rPr>
          <w:noProof/>
        </w:rPr>
        <w:t>(Hunkins, 1967)</w:t>
      </w:r>
      <w:r w:rsidR="002977AA">
        <w:fldChar w:fldCharType="end"/>
      </w:r>
      <w:r w:rsidR="002977AA">
        <w:t xml:space="preserve">, </w:t>
      </w:r>
      <w:r w:rsidR="002977AA" w:rsidRPr="002977AA">
        <w:t xml:space="preserve">where the ice moves largely in lock with the ocean in an inertial ringing </w:t>
      </w:r>
      <w:r w:rsidR="002977AA">
        <w:fldChar w:fldCharType="begin"/>
      </w:r>
      <w:r w:rsidR="002977AA">
        <w:instrText xml:space="preserve"> ADDIN ZOTERO_ITEM CSL_CITATION {"citationID":"yd1XCSFw","properties":{"formattedCitation":"(Toole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xml:space="preserve">. The presence of ice can damp the ocean </w:t>
      </w:r>
      <w:r w:rsidR="002977AA">
        <w:t xml:space="preserve">response </w:t>
      </w:r>
      <w:r w:rsidR="002977AA">
        <w:fldChar w:fldCharType="begin"/>
      </w:r>
      <w:r w:rsidR="002977AA">
        <w:instrText xml:space="preserve"> ADDIN ZOTERO_ITEM CSL_CITATION {"citationID":"XSuVO3L8","properties":{"formattedCitation":"(Rainville &amp; Woodgate, 2009)","plainCitation":"(Rainville &amp; Woodgate, 2009)","noteIndex":0},"citationItems":[{"id":8216,"uris":["http://zotero.org/users/6124969/items/WCGQTV75"],"itemData":{"id":8216,"type":"article-journal","container-title":"Geophysical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sidR="002977AA">
        <w:rPr>
          <w:noProof/>
        </w:rPr>
        <w:t xml:space="preserve">(Rainville </w:t>
      </w:r>
      <w:r w:rsidR="008B0FCD">
        <w:rPr>
          <w:noProof/>
        </w:rPr>
        <w:t>and</w:t>
      </w:r>
      <w:r w:rsidR="002977AA">
        <w:rPr>
          <w:noProof/>
        </w:rPr>
        <w:t xml:space="preserve"> Woodgate, 2009)</w:t>
      </w:r>
      <w:r w:rsidR="002977AA">
        <w:fldChar w:fldCharType="end"/>
      </w:r>
      <w:r w:rsidR="002977AA" w:rsidRPr="002977AA">
        <w:t xml:space="preserve">, however inertial oscillations are observed 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t xml:space="preserve"> </w:t>
      </w:r>
      <w:r w:rsidR="002977AA" w:rsidRPr="002977AA">
        <w:t xml:space="preserve">and in all seasons. This momentum transfer and the inertial motion enhances mixing in the upper ocean and may also excite internal waves that enhance deeper mixing </w:t>
      </w:r>
      <w:r w:rsidR="002977AA">
        <w:fldChar w:fldCharType="begin"/>
      </w:r>
      <w:r w:rsidR="002977AA">
        <w:instrText xml:space="preserve"> ADDIN ZOTERO_ITEM CSL_CITATION {"citationID":"8akCdMSh","properties":{"formattedCitation":"(McPhee &amp; Kantha, 1989)","plainCitation":"(McPhee &amp; Kantha, 1989)","noteIndex":0},"citationItems":[{"id":5872,"uris":["http://zotero.org/users/6124969/items/YEJ7UUB2"],"itemData":{"id":5872,"type":"article-journal","container-title":"Journal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8B0FCD">
        <w:rPr>
          <w:noProof/>
        </w:rPr>
        <w:t>and</w:t>
      </w:r>
      <w:r w:rsidR="002977AA">
        <w:rPr>
          <w:noProof/>
        </w:rPr>
        <w:t xml:space="preserve"> Kantha, 1989)</w:t>
      </w:r>
      <w:r w:rsidR="002977AA">
        <w:fldChar w:fldCharType="end"/>
      </w:r>
      <w:r w:rsidR="002977AA">
        <w:t>.</w:t>
      </w:r>
      <w:r w:rsidR="0061404D">
        <w:t xml:space="preserve"> </w:t>
      </w:r>
      <w:r w:rsidR="002977AA" w:rsidRPr="002977AA">
        <w:t>The winter ice cover, impeding the inertial behavior and reducing momentum transfer likely sets the shallow winter mixed layer depth in parts of the Arctic Ocean</w:t>
      </w:r>
      <w:r w:rsidR="00BA3E67">
        <w:t xml:space="preserve"> </w:t>
      </w:r>
      <w:r w:rsidR="002977AA">
        <w:fldChar w:fldCharType="begin"/>
      </w:r>
      <w:r w:rsidR="002977AA">
        <w:instrText xml:space="preserve"> ADDIN ZOTERO_ITEM CSL_CITATION {"citationID":"Q1ypkGBB","properties":{"formattedCitation":"(Toole et al., 2010)","plainCitation":"(Toole et al., 2010)","noteIndex":0},"citationItems":[{"id":7542,"uris":["http://zotero.org/users/6124969/items/7UWZP2N4"],"itemData":{"id":7542,"type":"article-journal","container-title":"Journal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2977AA">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2977AA">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rsidR="002977AA" w:rsidRPr="002977AA">
        <w:t>, which may be attributed to</w:t>
      </w:r>
      <w:r w:rsidR="00CA07F8">
        <w:t xml:space="preserve"> thinning of the ice pack </w:t>
      </w:r>
      <w:r w:rsidR="00CA07F8">
        <w:fldChar w:fldCharType="begin"/>
      </w:r>
      <w:r w:rsidR="00CA07F8">
        <w:instrText xml:space="preserve"> ADDIN ZOTERO_ITEM CSL_CITATION {"citationID":"5B44FzTy","properties":{"formattedCitation":"(Gimbert et al., 2012)","plainCitation":"(Gimbert et al., 2012)","noteIndex":0},"citationItems":[{"id":1986,"uris":["http://zotero.org/users/6124969/items/HLXW3YQ9"],"itemData":{"id":1986,"type":"article-journal","abstract":"An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C."},{"family":"Barnier","given":"B."}],"issued":{"date-parts":[["2012"]]},"citation-key":"Gimbert2012"}}],"schema":"https://github.com/citation-style-language/schema/raw/master/csl-citation.json"} </w:instrText>
      </w:r>
      <w:r w:rsidR="00CA07F8">
        <w:fldChar w:fldCharType="separate"/>
      </w:r>
      <w:r w:rsidR="00CA07F8">
        <w:rPr>
          <w:noProof/>
        </w:rPr>
        <w:t>(Gimbert et al., 2012)</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r w:rsidR="002977AA">
        <w:fldChar w:fldCharType="begin"/>
      </w:r>
      <w:r w:rsidR="002977AA">
        <w:instrText xml:space="preserve"> ADDIN ZOTERO_ITEM CSL_CITATION {"citationID":"RZAZT9hE","properties":{"formattedCitation":"(Brenner et al., 2023)","plainCitation":"(Brenner et al., 2023)","noteIndex":0},"citationItems":[{"id":8133,"uris":["http://zotero.org/users/6124969/items/CXD34VW8"],"itemData":{"id":8133,"type":"article-journal","abstract":"Observations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rsidR="002977AA">
        <w:fldChar w:fldCharType="separate"/>
      </w:r>
      <w:r w:rsidR="002977AA">
        <w:rPr>
          <w:noProof/>
        </w:rPr>
        <w:t>Brenner et al. (2023)</w:t>
      </w:r>
      <w:r w:rsidR="002977AA">
        <w:fldChar w:fldCharType="end"/>
      </w:r>
      <w:r w:rsidR="002977AA">
        <w:t xml:space="preserve"> </w:t>
      </w:r>
      <w:r w:rsidR="002977AA" w:rsidRPr="002977AA">
        <w:t>show that there is a relationship between ice concentration and inertial motion damping. To date</w:t>
      </w:r>
      <w:r w:rsidR="002977AA">
        <w:t>,</w:t>
      </w:r>
      <w:r w:rsidR="002977AA" w:rsidRPr="002977AA">
        <w:t xml:space="preserve"> the full momentum transfer from wind, through ice to the ocean has not been observed directly on the temporal and spatial </w:t>
      </w:r>
      <w:proofErr w:type="gramStart"/>
      <w:r w:rsidR="002977AA" w:rsidRPr="002977AA">
        <w:t>scales  that</w:t>
      </w:r>
      <w:proofErr w:type="gramEnd"/>
      <w:r w:rsidR="002977AA" w:rsidRPr="002977AA">
        <w:t xml:space="preserve"> clearly define the roles of the spatial structure of a cyclone for the associated ice and ocean response. </w:t>
      </w:r>
    </w:p>
    <w:p w14:paraId="32D740B0" w14:textId="620D22F7" w:rsidR="00296A83" w:rsidRDefault="002977AA" w:rsidP="00BA3E67">
      <w:pPr>
        <w:pStyle w:val="Text"/>
      </w:pP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613FD9" w:rsidRPr="00296A83">
        <w:instrText xml:space="preserve"> ADDIN ZOTERO_ITEM CSL_CITATION {"citationID":"0Bd7WPlc","properties":{"formattedCitation":"(Shupe et al., 2020; Shupe &amp; Rex, 2022)","plainCitation":"(Shupe et al., 2020; Shupe &amp; Rex, 2022)","noteIndex":0},"citationItems":[{"id":8221,"uris":["http://zotero.org/users/6124969/items/6TCJ5YC9"],"itemData":{"id":8221,"type":"article-journal","DOI":"10.25923/9G3V-XH92","language":"en","note":"publisher: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8B0FCD">
        <w:t>and</w:t>
      </w:r>
      <w:r w:rsidR="00613FD9" w:rsidRPr="00296A83">
        <w:t xml:space="preserve"> Rex, 2022)</w:t>
      </w:r>
      <w:r w:rsidR="00613FD9" w:rsidRPr="00296A83">
        <w:fldChar w:fldCharType="end"/>
      </w:r>
      <w:r w:rsidR="00613FD9" w:rsidRPr="00296A83">
        <w:t xml:space="preserve">. The MOSAiC observatory was impacted by </w:t>
      </w:r>
      <w:commentRangeStart w:id="6"/>
      <w:r w:rsidR="00613FD9" w:rsidRPr="00296A83">
        <w:t>numerous</w:t>
      </w:r>
      <w:commentRangeEnd w:id="6"/>
      <w:r w:rsidR="00613FD9" w:rsidRPr="00296A83">
        <w:rPr>
          <w:rFonts w:eastAsiaTheme="minorHAnsi"/>
        </w:rPr>
        <w:commentReference w:id="6"/>
      </w:r>
      <w:r w:rsidR="00613FD9" w:rsidRPr="00296A83">
        <w:t xml:space="preserve"> cyclones between Oct 2019 and Sep 2020, of which many were anomalously strong and deep </w:t>
      </w:r>
      <w:r w:rsidR="00613FD9" w:rsidRPr="00296A83">
        <w:fldChar w:fldCharType="begin"/>
      </w:r>
      <w:r w:rsidR="00613FD9" w:rsidRPr="00296A83">
        <w:instrText xml:space="preserve"> ADDIN ZOTERO_ITEM CSL_CITATION {"citationID":"Nnelh4Oh","properties":{"formattedCitation":"(Rinke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613FD9" w:rsidRPr="00296A83">
        <w:fldChar w:fldCharType="separate"/>
      </w:r>
      <w:r w:rsidR="00613FD9" w:rsidRPr="00296A83">
        <w:t>(Rinke et al., 2021)</w:t>
      </w:r>
      <w:r w:rsidR="00613FD9" w:rsidRPr="00296A83">
        <w:fldChar w:fldCharType="end"/>
      </w:r>
      <w:r w:rsidR="00613FD9" w:rsidRPr="00296A83">
        <w:t xml:space="preserve"> </w:t>
      </w:r>
      <w:r w:rsidR="00613FD9" w:rsidRPr="00613FD9">
        <w:t>(</w:t>
      </w:r>
      <w:commentRangeStart w:id="7"/>
      <w:r w:rsidR="00613FD9" w:rsidRPr="00613FD9">
        <w:rPr>
          <w:b/>
          <w:bCs/>
        </w:rPr>
        <w:t>Persson et al. 2023</w:t>
      </w:r>
      <w:commentRangeEnd w:id="7"/>
      <w:r w:rsidR="00613FD9">
        <w:rPr>
          <w:rStyle w:val="CommentReference"/>
          <w:rFonts w:asciiTheme="minorHAnsi" w:eastAsiaTheme="minorHAnsi" w:hAnsiTheme="minorHAnsi" w:cstheme="minorBidi"/>
        </w:rPr>
        <w:commentReference w:id="7"/>
      </w:r>
      <w:r w:rsidR="00613FD9" w:rsidRPr="00613FD9">
        <w:t xml:space="preserve">).  </w:t>
      </w:r>
      <w:r w:rsidR="00296A83" w:rsidRPr="00296A83">
        <w:t>This study will examine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during the passage</w:t>
      </w:r>
      <w:r w:rsidR="00296A83">
        <w:t xml:space="preserve"> </w:t>
      </w:r>
      <w:r w:rsidR="00296A83" w:rsidRPr="00296A83">
        <w:t xml:space="preserve">of two atmospheric cyclones that traversed the study area between </w:t>
      </w:r>
      <w:r w:rsidR="00BA3E67">
        <w:t>30 January</w:t>
      </w:r>
      <w:r w:rsidR="00296A83" w:rsidRPr="00296A83">
        <w:t xml:space="preserve"> and </w:t>
      </w:r>
      <w:r w:rsidR="00BA3E67">
        <w:t>2 February</w:t>
      </w:r>
      <w:r w:rsidR="00296A83" w:rsidRPr="00296A83">
        <w:t>, 2020.</w:t>
      </w:r>
      <w:r w:rsidR="00BA3E67">
        <w:t xml:space="preserve"> While numerous MOSAiC cyclones merit study, these cyclones (and in particular the second cyclone) are of </w:t>
      </w:r>
      <w:commentRangeStart w:id="8"/>
      <w:r w:rsidR="00BA3E67">
        <w:t xml:space="preserve">particular interest </w:t>
      </w:r>
      <w:commentRangeEnd w:id="8"/>
      <w:r w:rsidR="0061404D">
        <w:rPr>
          <w:rStyle w:val="CommentReference"/>
          <w:rFonts w:asciiTheme="minorHAnsi" w:eastAsiaTheme="minorHAnsi" w:hAnsiTheme="minorHAnsi" w:cstheme="minorBidi"/>
        </w:rPr>
        <w:commentReference w:id="8"/>
      </w:r>
      <w:r w:rsidR="00BA3E67">
        <w:t xml:space="preserve">due to the intensity, as measured by the observed wind speed and minimum sea level pressure, the strong sea ice response, which included the fastest winter drift speeds observed during the MOSAiC drift and strong deformation of the ice pack, and the proximity of the storm track to the MOSAiC observatory. </w:t>
      </w:r>
      <w:r w:rsidR="00296A83" w:rsidRPr="00296A83">
        <w:t xml:space="preserve">The study will highlight the atmospheric features producing the atmospheric stress characteristics, and the impacts of these stress terms on the sea-ice and ocean motion.  </w:t>
      </w:r>
      <w:r w:rsidR="00BA3E67" w:rsidRPr="00BA3E67">
        <w:t>While the atmospheric stress is generally regarded as the primary forcing mechanism for ice motion, it will be shown that both the internal ice stress and the ocean stress play significant roles in changing the typical air-ice interaction characteristics, including producing timing offsets between the atmospheric forcing and the ice response and producing post-cyclone inertial “ringing” responses in the ice and ocean</w:t>
      </w:r>
      <w:r w:rsidR="00BA3E67">
        <w:t>.</w:t>
      </w:r>
    </w:p>
    <w:p w14:paraId="13235EED" w14:textId="376AE6B4" w:rsidR="00CF51E4" w:rsidRPr="001902F1" w:rsidRDefault="00BA3E67" w:rsidP="00BA3E67">
      <w:pPr>
        <w:pStyle w:val="Text"/>
      </w:pPr>
      <w:r>
        <w:lastRenderedPageBreak/>
        <w:t xml:space="preserve">The MOSAiC observations and additional data will be described in section 2. Sections 3-5 describe the observations of atmosphere, sea ice, and ocean, respectively. Section 6 </w:t>
      </w:r>
      <w:r w:rsidRPr="00BA3E67">
        <w:t>synthesize</w:t>
      </w:r>
      <w:r>
        <w:t>s</w:t>
      </w:r>
      <w:r w:rsidRPr="00BA3E67">
        <w:t xml:space="preserve"> the air-ice-ocean interaction processes </w:t>
      </w:r>
      <w:r>
        <w:t>through analysis of a</w:t>
      </w:r>
      <w:r w:rsidRPr="00BA3E67">
        <w:t xml:space="preserve"> fully-coupled</w:t>
      </w:r>
      <w:r>
        <w:t xml:space="preserve"> forecast model. Discussion and conclusions follow in Section</w:t>
      </w:r>
      <w:r w:rsidR="0069096B">
        <w:t>s</w:t>
      </w:r>
      <w:r>
        <w:t xml:space="preserve"> 7</w:t>
      </w:r>
      <w:r w:rsidR="0069096B">
        <w:t xml:space="preserve"> and 8</w:t>
      </w:r>
      <w:r>
        <w:t>.</w:t>
      </w:r>
    </w:p>
    <w:p w14:paraId="5CB3C489" w14:textId="4F162C85" w:rsidR="1AB51EAA" w:rsidRDefault="1AB51EAA" w:rsidP="1AB51EAA">
      <w:pPr>
        <w:pStyle w:val="Heading-Main"/>
        <w:spacing w:line="259" w:lineRule="auto"/>
      </w:pPr>
      <w:r>
        <w:t>2 Data</w:t>
      </w:r>
    </w:p>
    <w:p w14:paraId="62F0CB83" w14:textId="7D3F0EAB" w:rsidR="00C54875" w:rsidRPr="005B761F" w:rsidRDefault="00C54875" w:rsidP="005B761F">
      <w:pPr>
        <w:pStyle w:val="Text"/>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9A6DAF">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Pr="005B761F">
        <w:instrText xml:space="preserve"> ADDIN ZOTERO_ITEM CSL_CITATION {"citationID":"Q8BvGwYz","properties":{"formattedCitation":"(Nicolaus et al., 2022; Rabe et al., 2022; Shupe et al., 2022)","plainCitation":"(Nicolaus et al., 2022; Rabe et al., 2022; Shupe et al.,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Anthropocene","DOI":"https://doi.org/10.1525/elementa.2021.00062","note":"Citation Key: Regnery2022","page":"1-31","title":"Overview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egnery2022"}},{"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613FD9">
        <w:t>(Nicolaus et al., 2022; Rabe et al., 2022; Shupe et al., 2022)</w:t>
      </w:r>
      <w:r w:rsidRPr="005B761F">
        <w:fldChar w:fldCharType="end"/>
      </w:r>
      <w:r w:rsidRPr="005B761F">
        <w:t xml:space="preserve"> and domain-specific publications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Fer et al., 2022; Krumpen et al., 2021; Peng et al., 2023; von Albedyll et al., 2022; Watkins et al., 2023)</w:t>
      </w:r>
      <w:r w:rsidRPr="005B761F">
        <w:fldChar w:fldCharType="end"/>
      </w:r>
      <w:r w:rsidRPr="005B761F">
        <w:t>. Figure 1 shows a map of the relative positions of the CO and the DN sites on Jan 31, 2020, at which time the CO was located at 87.5 N, 96.0 E</w:t>
      </w:r>
      <w:r w:rsidR="00510F8D" w:rsidRPr="005B761F">
        <w:t xml:space="preserve"> (</w:t>
      </w:r>
      <w:r w:rsidRPr="005B761F">
        <w:t>275 km from the North Pole</w:t>
      </w:r>
      <w:r w:rsidR="00510F8D" w:rsidRPr="005B761F">
        <w:t>)</w:t>
      </w:r>
      <w:r w:rsidRPr="005B761F">
        <w:t>.</w:t>
      </w:r>
    </w:p>
    <w:p w14:paraId="7FDF63BA" w14:textId="6282C7D3" w:rsidR="1AB51EAA" w:rsidRDefault="1AB51EAA" w:rsidP="1AB51EAA">
      <w:pPr>
        <w:pStyle w:val="Heading-Secondary"/>
        <w:spacing w:line="259" w:lineRule="auto"/>
      </w:pPr>
      <w:r>
        <w:t>2.1 Atmospheric observations</w:t>
      </w:r>
    </w:p>
    <w:p w14:paraId="7FFD865F" w14:textId="590D50A7" w:rsidR="00687D3B" w:rsidRDefault="00C54875" w:rsidP="00687D3B">
      <w:pPr>
        <w:pStyle w:val="Text"/>
      </w:pPr>
      <w:r w:rsidRPr="005B761F">
        <w:t xml:space="preserve">Atmospheric observations used in this study were made at the CO (both on board the </w:t>
      </w:r>
      <w:r w:rsidRPr="003872C4">
        <w:rPr>
          <w:i/>
          <w:iCs/>
        </w:rPr>
        <w:t xml:space="preserve">R/V </w:t>
      </w:r>
      <w:proofErr w:type="spellStart"/>
      <w:r w:rsidRPr="003872C4">
        <w:rPr>
          <w:i/>
          <w:iCs/>
        </w:rPr>
        <w:t>Polarstern</w:t>
      </w:r>
      <w:proofErr w:type="spellEnd"/>
      <w:r w:rsidRPr="005B761F">
        <w:t xml:space="preserve">, and at the “Met City” site located on the ice approximately 400 m from the ship), and at the three “L” sites located </w:t>
      </w:r>
      <w:r w:rsidR="00510F8D" w:rsidRPr="005B761F">
        <w:t>10-20</w:t>
      </w:r>
      <w:r w:rsidRPr="005B761F">
        <w:t xml:space="preserve"> km from the ship (Figure 1).  Key measurements from the </w:t>
      </w:r>
      <w:r w:rsidR="00510F8D" w:rsidRPr="003872C4">
        <w:rPr>
          <w:i/>
          <w:iCs/>
        </w:rPr>
        <w:t xml:space="preserve">R/V </w:t>
      </w:r>
      <w:proofErr w:type="spellStart"/>
      <w:r w:rsidRPr="003872C4">
        <w:rPr>
          <w:i/>
          <w:iCs/>
        </w:rPr>
        <w:t>Polarstern</w:t>
      </w:r>
      <w:proofErr w:type="spellEnd"/>
      <w:r w:rsidRPr="005B761F">
        <w:t xml:space="preserve"> include the 6-hourly rawinsondes providing profiles of temperature, humidity, and horizontal winds, and the 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 every ~12 minutes, providing data for plane-parallel indicator (PPI) displays (Fig</w:t>
      </w:r>
      <w:r w:rsidR="009A6DAF">
        <w:t>ure</w:t>
      </w:r>
      <w:r w:rsidR="00687D3B">
        <w:t xml:space="preserve"> 4) characterizing clouds and precipitation.  Analyses of fronts and mesoscale features in the time-height cross sections (Fig</w:t>
      </w:r>
      <w:r w:rsidR="009A6DAF">
        <w:t>ure</w:t>
      </w:r>
      <w:r w:rsidR="00687D3B">
        <w:t xml:space="preserve"> 5)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054A0709" w:rsidR="00510F8D" w:rsidRPr="005B761F" w:rsidRDefault="00C54875" w:rsidP="005B761F">
      <w:pPr>
        <w:pStyle w:val="Text"/>
      </w:pPr>
      <w:r w:rsidRPr="005B761F">
        <w:t>Sonic anemometers and basic meteorology sensors at Met City provided time series of temperature, humidity, winds, and turbulence (including momentum flux) at 3 different levels (nominally 2, 6, and 10 m). Time series of mean sea</w:t>
      </w:r>
      <w:r w:rsidR="00510F8D" w:rsidRPr="005B761F">
        <w:t xml:space="preserve"> </w:t>
      </w:r>
      <w:r w:rsidRPr="005B761F">
        <w:t xml:space="preserve">level pressure were also available from Met City.  Time series of basic meteorology parameters are also available from the </w:t>
      </w:r>
      <w:r w:rsidRPr="00687D3B">
        <w:rPr>
          <w:i/>
          <w:iCs/>
        </w:rPr>
        <w:t xml:space="preserve">R/V </w:t>
      </w:r>
      <w:proofErr w:type="spellStart"/>
      <w:r w:rsidRPr="00687D3B">
        <w:rPr>
          <w:i/>
          <w:iCs/>
        </w:rPr>
        <w:t>Polarstern</w:t>
      </w:r>
      <w:proofErr w:type="spellEnd"/>
      <w:r w:rsidRPr="005B761F">
        <w:t>, including winds, though the heights of these measurements (25-34 m above the ice</w:t>
      </w:r>
      <w:r w:rsidR="00687D3B">
        <w:t xml:space="preserve"> and</w:t>
      </w:r>
      <w:r w:rsidR="00510F8D" w:rsidRPr="005B761F">
        <w:t xml:space="preserve"> </w:t>
      </w:r>
      <w:r w:rsidRPr="005B761F">
        <w:t xml:space="preserve">flow distortion from the ship superstructure make them different from those nearer the </w:t>
      </w:r>
      <w:r w:rsidR="00510F8D" w:rsidRPr="005B761F">
        <w:t xml:space="preserve">surface at Met City.  The Met City time series used in this study are 10-min mean values.  Atmospheric Surface Flux Stations (ASFS) located at the three L-sites provided measurements of temperature, humidity, pressure, </w:t>
      </w:r>
      <w:r w:rsidR="00687D3B" w:rsidRPr="005B761F">
        <w:t xml:space="preserve">and </w:t>
      </w:r>
      <w:r w:rsidR="00687D3B">
        <w:t xml:space="preserve">4-component broadband </w:t>
      </w:r>
      <w:r w:rsidR="00687D3B" w:rsidRPr="005B761F">
        <w:t xml:space="preserve">radiative </w:t>
      </w:r>
      <w:r w:rsidR="00510F8D" w:rsidRPr="005B761F">
        <w:t>above the sea ice</w:t>
      </w:r>
      <w:r w:rsidR="00687D3B">
        <w:t>,</w:t>
      </w:r>
      <w:r w:rsidR="00510F8D" w:rsidRPr="005B761F">
        <w:t xml:space="preserve"> and winds and </w:t>
      </w:r>
      <w:r w:rsidR="00510F8D" w:rsidRPr="005B761F">
        <w:lastRenderedPageBreak/>
        <w:t xml:space="preserve">turbulence (including momentum flux) at 3.8 m above the ice.  The ASFS data used in this study are also 10-min average values. </w:t>
      </w:r>
    </w:p>
    <w:p w14:paraId="5218D585" w14:textId="3A87AB5B" w:rsidR="00510F8D" w:rsidRPr="005B761F" w:rsidRDefault="00510F8D" w:rsidP="005B761F">
      <w:pPr>
        <w:pStyle w:val="Text"/>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Pr="005B761F">
        <w:instrText xml:space="preserve"> ADDIN ZOTERO_ITEM CSL_CITATION {"citationID":"7MGXHeJv","properties":{"formattedCitation":"(Kaimal &amp; Finnigan, 1994)","plainCitation":"(Kaimal &amp; Finnigan, 1994)","noteIndex":0},"citationItems":[{"id":8190,"uris":["http://zotero.org/users/6124969/items/ELGVE3QE"],"itemData":{"id":8190,"type":"book","abstract":"Boundary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 xml:space="preserve">(Kaimal </w:t>
      </w:r>
      <w:r w:rsidR="008B0FCD">
        <w:t>and</w:t>
      </w:r>
      <w:r w:rsidRPr="005B761F">
        <w:t xml:space="preserve"> Finnigan, 1994)</w:t>
      </w:r>
      <w:r w:rsidRPr="005B761F">
        <w:fldChar w:fldCharType="end"/>
      </w:r>
      <w:r w:rsidR="00687D3B">
        <w:t>.</w:t>
      </w:r>
      <w:r w:rsidRPr="005B761F">
        <w:t xml:space="preserve"> The 10</w:t>
      </w:r>
      <w:r w:rsidR="00687D3B">
        <w:t>-</w:t>
      </w:r>
      <w:r w:rsidRPr="005B761F">
        <w:t xml:space="preserve">min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 window centered on the 10 min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Pr="005B761F">
        <w:t xml:space="preserve">is the atmospheric density.  </w:t>
      </w:r>
      <w:r w:rsidR="00687D3B">
        <w:t>U</w:t>
      </w:r>
      <w:r w:rsidRPr="005B761F">
        <w:t xml:space="preserve">nless otherwise stated, the Met City </w:t>
      </w:r>
      <w:r w:rsidR="00687D3B">
        <w:t xml:space="preserve">wind and turbulence </w:t>
      </w:r>
      <w:r w:rsidRPr="005B761F">
        <w:t xml:space="preserve">data shown represents the 10 m values while those at the ASFS represent the 3.8 m height.  More detailed descriptions of the data processing, turbulence calculations and the atmospheric measurements on the </w:t>
      </w:r>
      <w:r w:rsidRPr="00687D3B">
        <w:rPr>
          <w:i/>
          <w:iCs/>
        </w:rPr>
        <w:t xml:space="preserve">R/V </w:t>
      </w:r>
      <w:proofErr w:type="spellStart"/>
      <w:r w:rsidRPr="00687D3B">
        <w:rPr>
          <w:i/>
          <w:iCs/>
        </w:rPr>
        <w:t>Polarstern</w:t>
      </w:r>
      <w:proofErr w:type="spellEnd"/>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68DB103D" w:rsidR="005B761F" w:rsidRPr="005B761F" w:rsidRDefault="005B761F" w:rsidP="005B761F">
      <w:pPr>
        <w:pStyle w:val="Text"/>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proofErr w:type="gramStart"/>
      <w:r w:rsidRPr="005B761F">
        <w:t xml:space="preserve">calculated  </w:t>
      </w:r>
      <w:r w:rsidRPr="005B761F">
        <w:rPr>
          <w:rFonts w:eastAsia="Calibri"/>
        </w:rPr>
        <w:t>using</w:t>
      </w:r>
      <w:proofErr w:type="gramEnd"/>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510F8D">
      <w:pPr>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9"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9"/>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510F8D">
      <w:pPr>
        <w:ind w:firstLine="720"/>
        <w:jc w:val="both"/>
        <w:rPr>
          <w:sz w:val="24"/>
          <w:szCs w:val="24"/>
        </w:rPr>
      </w:pPr>
    </w:p>
    <w:p w14:paraId="264CBCDE" w14:textId="13510041" w:rsidR="00C54875" w:rsidRDefault="005B761F" w:rsidP="00285ACB">
      <w:pPr>
        <w:pStyle w:val="Text"/>
        <w:ind w:firstLine="0"/>
      </w:pPr>
      <w:r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Pr>
          <w:rFonts w:eastAsia="Calibri"/>
        </w:rPr>
        <w:t xml:space="preserve"> </w:t>
      </w:r>
      <w:r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Pr="005B761F">
        <w:rPr>
          <w:rFonts w:eastAsia="Calibri"/>
        </w:rPr>
        <w:t xml:space="preserve">.  Because this 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w:r w:rsidRPr="005B761F">
        <w:br/>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November</w:t>
      </w:r>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w:t>
      </w:r>
      <w:r w:rsidR="009A6DAF">
        <w:rPr>
          <w:rFonts w:eastAsia="Calibri"/>
        </w:rPr>
        <w:t>t</w:t>
      </w:r>
      <w:r w:rsidRPr="005B761F">
        <w:rPr>
          <w:rFonts w:eastAsia="Calibri"/>
        </w:rPr>
        <w:t>.</w:t>
      </w:r>
      <w:r w:rsidRPr="005B761F">
        <w:t xml:space="preserve"> </w:t>
      </w:r>
    </w:p>
    <w:p w14:paraId="418C90CF" w14:textId="1DE58F5E" w:rsidR="1AB51EAA" w:rsidRDefault="1AB51EAA" w:rsidP="1AB51EAA">
      <w:pPr>
        <w:pStyle w:val="FigureorTableCaption"/>
        <w:rPr>
          <w:b/>
          <w:bCs/>
        </w:rPr>
      </w:pPr>
      <w:r>
        <w:rPr>
          <w:noProof/>
        </w:rPr>
        <w:lastRenderedPageBreak/>
        <w:drawing>
          <wp:anchor distT="0" distB="0" distL="114300" distR="114300" simplePos="0" relativeHeight="251658240" behindDoc="0" locked="0" layoutInCell="1" allowOverlap="1" wp14:anchorId="160FFFF6" wp14:editId="6B9AD0C6">
            <wp:simplePos x="0" y="0"/>
            <wp:positionH relativeFrom="column">
              <wp:posOffset>0</wp:posOffset>
            </wp:positionH>
            <wp:positionV relativeFrom="paragraph">
              <wp:posOffset>72390</wp:posOffset>
            </wp:positionV>
            <wp:extent cx="4572000" cy="2295525"/>
            <wp:effectExtent l="0" t="0" r="0" b="3175"/>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14:sizeRelH relativeFrom="page">
              <wp14:pctWidth>0</wp14:pctWidth>
            </wp14:sizeRelH>
            <wp14:sizeRelV relativeFrom="page">
              <wp14:pctHeight>0</wp14:pctHeight>
            </wp14:sizeRelV>
          </wp:anchor>
        </w:drawing>
      </w:r>
    </w:p>
    <w:p w14:paraId="36130A56" w14:textId="44B7B4F1" w:rsidR="1AB51EAA" w:rsidRDefault="1AB51EAA" w:rsidP="1AB51EAA">
      <w:pPr>
        <w:pStyle w:val="FigureorTableCaption"/>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Shown are the Central Observatory (red star labeled CO), the 3 “L-sites” with the ASFS, SIMB and AOFB (squares</w:t>
      </w:r>
      <w:r w:rsidR="0037787F">
        <w:t>, right hand panel</w:t>
      </w:r>
      <w:r w:rsidR="0037787F" w:rsidRPr="0037787F">
        <w:t xml:space="preserve">) measuring complete atmospheric, ice and upper-ocean parameters, and the GPS ice buoys (circles) measuring position. Colors of GPS buoys </w:t>
      </w:r>
      <w:r w:rsidR="0037787F">
        <w:t xml:space="preserve">in left panel </w:t>
      </w:r>
      <w:r w:rsidR="0037787F" w:rsidRPr="0037787F">
        <w:t>correspond to groups defined and highlighted in Figures 7 and 9.</w:t>
      </w:r>
    </w:p>
    <w:p w14:paraId="05AE3C42" w14:textId="074B4CCF" w:rsidR="1AB51EAA" w:rsidRDefault="1AB51EAA" w:rsidP="1AB51EAA">
      <w:pPr>
        <w:pStyle w:val="Heading-Secondary"/>
        <w:spacing w:line="259" w:lineRule="auto"/>
      </w:pPr>
    </w:p>
    <w:p w14:paraId="6352BD08" w14:textId="3F8425B2" w:rsidR="1AB51EAA" w:rsidRDefault="1AB51EAA" w:rsidP="1AB51EAA">
      <w:pPr>
        <w:pStyle w:val="Heading-Secondary"/>
        <w:spacing w:line="259" w:lineRule="auto"/>
      </w:pPr>
      <w:r>
        <w:t xml:space="preserve">2.2 </w:t>
      </w:r>
      <w:r w:rsidR="00B56CDF">
        <w:t>ERA5 a</w:t>
      </w:r>
      <w:r>
        <w:t>tmospheric reanalysis</w:t>
      </w:r>
    </w:p>
    <w:p w14:paraId="61F876DE" w14:textId="6FBFEEAA" w:rsidR="00B56CDF" w:rsidRDefault="00B56CDF" w:rsidP="009A6DAF">
      <w:pPr>
        <w:pStyle w:val="Text"/>
      </w:pPr>
      <w:r w:rsidRPr="00B56CDF">
        <w:t xml:space="preserve">We supplement the atmospheric observations with </w:t>
      </w:r>
      <w:r w:rsidR="009A6DAF">
        <w:t>0.25</w:t>
      </w:r>
      <w:r w:rsidR="009A6DAF">
        <w:rPr>
          <w:rFonts w:ascii="degree" w:hAnsi="degree"/>
        </w:rPr>
        <w:t>°</w:t>
      </w:r>
      <w:r w:rsidR="009A6DAF">
        <w:t xml:space="preserve"> resolution</w:t>
      </w:r>
      <w:r w:rsidR="009A6DAF" w:rsidRPr="00B56CDF">
        <w:t xml:space="preserve"> </w:t>
      </w:r>
      <w:r w:rsidRPr="00B56CDF">
        <w:t xml:space="preserve">data from the </w:t>
      </w:r>
      <w:r>
        <w:t>fifth-generation European Center for Medium-range Weather Forecasting reanalysis (</w:t>
      </w:r>
      <w:r w:rsidRPr="00B56CDF">
        <w:t>ERA5</w:t>
      </w:r>
      <w:r w:rsidR="00967C89">
        <w:t>;</w:t>
      </w:r>
      <w:r>
        <w:t xml:space="preserve"> </w:t>
      </w:r>
      <w:r>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fldChar w:fldCharType="separate"/>
      </w:r>
      <w:r>
        <w:rPr>
          <w:noProof/>
        </w:rPr>
        <w:t>Hersbach et al., 2020)</w:t>
      </w:r>
      <w:r>
        <w:fldChar w:fldCharType="end"/>
      </w:r>
      <w:r w:rsidR="009A6DAF">
        <w:t xml:space="preserve"> </w:t>
      </w:r>
      <w:r w:rsidR="009A6DAF" w:rsidRPr="00B56CDF">
        <w:t xml:space="preserve">obtained from the Copernicus Data </w:t>
      </w:r>
      <w:r w:rsidR="009A6DAF">
        <w:t xml:space="preserve">Store </w:t>
      </w:r>
      <w:r w:rsidR="009A6DAF">
        <w:fldChar w:fldCharType="begin"/>
      </w:r>
      <w:r w:rsidR="009A6DAF">
        <w:instrText xml:space="preserve"> ADDIN ZOTERO_ITEM CSL_CITATION {"citationID":"GAqmbu2Z","properties":{"formattedCitation":"(Hersbach et al., 2023b, 2023a)","plainCitation":"(Hersbach et al., 2023b, 2023a)","noteIndex":0},"citationItems":[{"id":6790,"uris":["http://zotero.org/users/6124969/items/Y5MZ78BL"],"itemData":{"id":6790,"type":"document","publisher":"Copernicus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ocumen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 90</w:t>
      </w:r>
      <w:r w:rsidR="009A6DAF">
        <w:rPr>
          <w:rFonts w:ascii="degrees" w:hAnsi="degrees"/>
        </w:rPr>
        <w:t>°</w:t>
      </w:r>
      <w:r w:rsidR="009A6DAF" w:rsidRPr="00B56CDF">
        <w:t xml:space="preserve">. </w:t>
      </w:r>
      <w:r w:rsidRPr="00B56CDF">
        <w:t xml:space="preserve">The ERA5 reanalysis performs well relative to other </w:t>
      </w:r>
      <w:proofErr w:type="spellStart"/>
      <w:r w:rsidRPr="00B56CDF">
        <w:t>reanalyses</w:t>
      </w:r>
      <w:proofErr w:type="spellEnd"/>
      <w:r w:rsidRPr="00B56CDF">
        <w:t xml:space="preserve"> in the Arctic domain </w:t>
      </w:r>
      <w:r>
        <w:fldChar w:fldCharType="begin"/>
      </w:r>
      <w:r>
        <w:instrText xml:space="preserve"> ADDIN ZOTERO_ITEM CSL_CITATION {"citationID":"8xb8Wi2L","properties":{"formattedCitation":"(Graham, Cohen, et al., 2019; Graham, Hudson, et al., 2019)","plainCitation":"(Graham, Cohen, et al., 2019; Graham, Hudson, et al., 2019)","noteIndex":0},"citationItems":[{"id":2083,"uris":["http://zotero.org/users/6124969/items/JP7DTKNA"],"itemData":{"id":2083,"type":"article-journal","abstract":"This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fldChar w:fldCharType="separate"/>
      </w:r>
      <w:r>
        <w:rPr>
          <w:noProof/>
        </w:rPr>
        <w:t>(Graham, Cohen, et al., 2019; Graham, Hudson, et al., 2019)</w:t>
      </w:r>
      <w:r>
        <w:fldChar w:fldCharType="end"/>
      </w:r>
      <w:r>
        <w:t>. ERA5 is known to have a surface warm bias in the Arctic</w:t>
      </w:r>
      <w:r w:rsidR="00B477D1">
        <w:t xml:space="preserve"> </w:t>
      </w:r>
      <w:r w:rsidR="00B477D1">
        <w:fldChar w:fldCharType="begin"/>
      </w:r>
      <w:r w:rsidR="00B477D1">
        <w:instrText xml:space="preserve"> ADDIN ZOTERO_ITEM CSL_CITATION {"citationID":"jBDR42mZ","properties":{"formattedCitation":"(Wang et al., 2019; Yu et al., 2021)","plainCitation":"(Wang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B477D1">
        <w:rPr>
          <w:noProof/>
        </w:rPr>
        <w:t>(Wang et al., 2019; Yu et al., 2021)</w:t>
      </w:r>
      <w:r w:rsidR="00B477D1">
        <w:fldChar w:fldCharType="end"/>
      </w:r>
      <w:r>
        <w:t>; here, we use ERA5 mean sea level pressure and 10-m winds</w:t>
      </w:r>
      <w:r w:rsidR="00B477D1">
        <w:t xml:space="preserve">, and 850 </w:t>
      </w:r>
      <w:proofErr w:type="spellStart"/>
      <w:r w:rsidR="00B477D1">
        <w:t>hPa</w:t>
      </w:r>
      <w:proofErr w:type="spellEnd"/>
      <w:r w:rsidR="00B477D1">
        <w:t xml:space="preserve"> temperature and humidity, and we use observational data for near surface temperatures. </w:t>
      </w:r>
      <w:r w:rsidRPr="00B56CDF">
        <w:t>Rawinsonde and surface observations from the MOSAiC central observatory were assimilated by ERA5, as were surface measurements of temperature and air pressure from numerous meteorological buoys from the MOSAiC Distributed Network.</w:t>
      </w:r>
      <w:r w:rsidR="00B477D1">
        <w:t xml:space="preserve"> As such, we consider the ERA5 fields to be a reasonable estimate for describing the structure of the storms analyzed here. </w:t>
      </w:r>
      <w:r w:rsidRPr="00B56CDF">
        <w:t xml:space="preserve"> </w:t>
      </w:r>
    </w:p>
    <w:p w14:paraId="5BD3CC19" w14:textId="35C7E88E" w:rsidR="1AB51EAA" w:rsidRDefault="1AB51EAA" w:rsidP="1AB51EAA">
      <w:pPr>
        <w:pStyle w:val="Heading-Secondary"/>
        <w:spacing w:line="259" w:lineRule="auto"/>
      </w:pPr>
      <w:r>
        <w:t xml:space="preserve">2.3 Sea </w:t>
      </w:r>
      <w:r w:rsidR="00B477D1">
        <w:t>ice observations</w:t>
      </w:r>
    </w:p>
    <w:p w14:paraId="2B845A17" w14:textId="77777777" w:rsidR="009A6DAF" w:rsidRDefault="009A6DAF" w:rsidP="009A6DAF">
      <w:pPr>
        <w:pStyle w:val="Text"/>
      </w:pPr>
      <w:r>
        <w:t>An</w:t>
      </w:r>
      <w:r w:rsidR="00B477D1" w:rsidRPr="0063663F">
        <w:t xml:space="preserve"> array of drifting buoys comprising the </w:t>
      </w:r>
      <w:r>
        <w:t>DN</w:t>
      </w:r>
      <w:r w:rsidR="00CA07F8">
        <w:t xml:space="preserve"> (</w:t>
      </w:r>
      <w:r w:rsidR="00CA07F8">
        <w:fldChar w:fldCharType="begin"/>
      </w:r>
      <w:r w:rsidR="00620828">
        <w:instrText xml:space="preserve"> ADDIN ZOTERO_ITEM CSL_CITATION {"citationID":"4ZgkR3uZ","properties":{"formattedCitation":"(Bliss et al., 2023)","plainCitation":"(Bliss et al., 2023)","noteIndex":0},"citationItems":[{"id":7308,"uris":["http://zotero.org/users/6124969/items/PW9I24PE"],"itemData":{"id":7308,"type":"article-journal","abstract":"Abstract\n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CA07F8">
        <w:fldChar w:fldCharType="separate"/>
      </w:r>
      <w:r w:rsidR="00620828">
        <w:rPr>
          <w:noProof/>
        </w:rPr>
        <w:t>Bliss et al., 2023)</w:t>
      </w:r>
      <w:r w:rsidR="00CA07F8">
        <w:fldChar w:fldCharType="end"/>
      </w:r>
      <w:r>
        <w:t xml:space="preserve"> track sea ice motion and deformation</w:t>
      </w:r>
      <w:r w:rsidRPr="0063663F">
        <w:t>.</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w:t>
      </w:r>
      <w:r w:rsidRPr="0063663F">
        <w:lastRenderedPageBreak/>
        <w:t xml:space="preserve">hours; the majority of buoys sampled at least once every hour. </w:t>
      </w:r>
      <w:r>
        <w:t xml:space="preserve">We </w:t>
      </w:r>
      <w:r w:rsidRPr="0063663F">
        <w:t xml:space="preserve">only </w:t>
      </w:r>
      <w:r>
        <w:t xml:space="preserve">use </w:t>
      </w:r>
      <w:r w:rsidRPr="0063663F">
        <w:t xml:space="preserve">buoys with time resolution of three hourly or less.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620828">
        <w:instrText xml:space="preserve"> ADDIN ZOTERO_ITEM CSL_CITATION {"citationID":"gl0UgI3P","properties":{"formattedCitation":"(Bliss et al., 2023)","plainCitation":"(Bliss et al., 2023)","noteIndex":0},"citationItems":[{"id":7308,"uris":["http://zotero.org/users/6124969/items/PW9I24PE"],"itemData":{"id":7308,"type":"article-journal","abstract":"Abstract\n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proofErr w:type="gramStart"/>
      <w:r w:rsidR="0063663F">
        <w:t>3 day</w:t>
      </w:r>
      <w:proofErr w:type="gramEnd"/>
      <w:r w:rsidR="0063663F">
        <w:t xml:space="preserve"> centered window. O</w:t>
      </w:r>
      <w:r w:rsidR="0063663F" w:rsidRPr="0063663F">
        <w:t xml:space="preserve">bservations were aligned to a 30-minute grid using natural cubic spline interpolation. During the study period, 64 P-sites </w:t>
      </w:r>
      <w:r w:rsidR="00E01778">
        <w:t>were</w:t>
      </w:r>
      <w:r w:rsidR="0063663F" w:rsidRPr="0063663F">
        <w:t xml:space="preserve"> operating, out of which 57 fulfill study criteria.  An additional 11 sites </w:t>
      </w:r>
      <w:r w:rsidR="0063663F">
        <w:t xml:space="preserve">(including the L-sites and the CO) </w:t>
      </w:r>
      <w:r w:rsidR="0063663F" w:rsidRPr="0063663F">
        <w:t xml:space="preserve">contain multiple instruments. </w:t>
      </w:r>
      <w:r w:rsidRPr="0063663F">
        <w:t>We selected a reference buoy from each of these sites</w:t>
      </w:r>
      <w:r>
        <w:t>, preferring those with higher sampling rate and data precision</w:t>
      </w:r>
      <w:r w:rsidRPr="0063663F">
        <w:t xml:space="preserve"> (Table </w:t>
      </w:r>
      <w:r>
        <w:t>S</w:t>
      </w:r>
      <w:r w:rsidRPr="0063663F">
        <w:t xml:space="preserve">1). </w:t>
      </w:r>
      <w:r>
        <w:t>C</w:t>
      </w:r>
      <w:r w:rsidRPr="0063663F">
        <w:t xml:space="preserve">hoice of reference buoys in most cases is arbitrary, as the buoys at </w:t>
      </w:r>
      <w:r>
        <w:t xml:space="preserve">each </w:t>
      </w:r>
      <w:r w:rsidRPr="0063663F">
        <w:t xml:space="preserve">site are closely situated </w:t>
      </w:r>
      <w:r>
        <w:t>typically</w:t>
      </w:r>
      <w:r w:rsidRPr="0063663F">
        <w:t xml:space="preserve"> report</w:t>
      </w:r>
      <w:r>
        <w:t>ed hourly.</w:t>
      </w:r>
      <w:r w:rsidRPr="0063663F">
        <w:t xml:space="preserve"> </w:t>
      </w:r>
    </w:p>
    <w:p w14:paraId="08FE530A" w14:textId="77777777" w:rsidR="009A6DAF" w:rsidRPr="0063663F" w:rsidRDefault="009A6DAF" w:rsidP="009A6DAF">
      <w:pPr>
        <w:pStyle w:val="Text"/>
      </w:pPr>
      <w:r w:rsidRPr="0063663F">
        <w:t>The trajectories of the DN sites provide information about the divergence, shear and vorticity of sea ice inside the Distributed Network. We calculate strain-rate components using a Green’s Theorem method, following</w:t>
      </w:r>
      <w:r>
        <w:t xml:space="preserve"> </w:t>
      </w:r>
      <w:r>
        <w:fldChar w:fldCharType="begin"/>
      </w:r>
      <w:r>
        <w:instrText xml:space="preserve"> ADDIN ZOTERO_ITEM CSL_CITATION {"citationID":"bD6wwAOu","properties":{"formattedCitation":"(Hutchings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Pr>
          <w:noProof/>
        </w:rPr>
        <w:t>Hutchings et al. (2011, errata 2018</w:t>
      </w:r>
      <w:r>
        <w:fldChar w:fldCharType="end"/>
      </w:r>
      <w:r>
        <w:t>).</w:t>
      </w:r>
      <w:r w:rsidRPr="0063663F">
        <w:t xml:space="preserve"> </w:t>
      </w:r>
      <w:r>
        <w:t>T</w:t>
      </w:r>
      <w:r w:rsidRPr="0063663F">
        <w:t xml:space="preserve">he area over which deformation is estimated can be varied depending on sites chosen to surround the region of interest. </w:t>
      </w:r>
      <w:r>
        <w:t>W</w:t>
      </w:r>
      <w:r w:rsidRPr="0063663F">
        <w:t xml:space="preserve">e consider </w:t>
      </w:r>
      <w:r>
        <w:t xml:space="preserve">deformation on a variety of scales including: the </w:t>
      </w:r>
      <w:r w:rsidRPr="0063663F">
        <w:t>triangle with L</w:t>
      </w:r>
      <w:r>
        <w:t>-</w:t>
      </w:r>
      <w:r w:rsidRPr="0063663F">
        <w:t>sites at its vertices</w:t>
      </w:r>
      <w:r>
        <w:t>, a set of 5 polygons with length scales of 15-30 km covering the DN, and a polygon enclosing the full DN with length scale 57 km. Polygons used for deformation calculations are shown in Figure 9d-g.</w:t>
      </w:r>
    </w:p>
    <w:p w14:paraId="1826CFB8" w14:textId="69FBB77D" w:rsidR="1AB51EAA" w:rsidRDefault="1AB51EAA" w:rsidP="1AB51EAA">
      <w:pPr>
        <w:pStyle w:val="Heading-Secondary"/>
        <w:spacing w:line="259" w:lineRule="auto"/>
      </w:pPr>
      <w:r>
        <w:t>2.4 Sea ice radar imaging</w:t>
      </w:r>
    </w:p>
    <w:p w14:paraId="6866C712" w14:textId="06FC0252" w:rsidR="00967C89" w:rsidRDefault="00967C89" w:rsidP="00C22B1D">
      <w:pPr>
        <w:pStyle w:val="Text"/>
      </w:pPr>
      <w:r w:rsidRPr="00967C89">
        <w:t>Local sea ice deformation observations were obtained from a ship radar image digitizing system. The system was connected to the 9.4 GHz X</w:t>
      </w:r>
      <w:r>
        <w:t>-</w:t>
      </w:r>
      <w:r w:rsidRPr="00967C89">
        <w:t xml:space="preserve">band radar mounted at the roof of the </w:t>
      </w:r>
      <w:r w:rsidRPr="00967C89">
        <w:rPr>
          <w:i/>
          <w:iCs/>
        </w:rPr>
        <w:t xml:space="preserve">R/V </w:t>
      </w:r>
      <w:proofErr w:type="spellStart"/>
      <w:r w:rsidRPr="00967C89">
        <w:rPr>
          <w:i/>
          <w:iCs/>
        </w:rPr>
        <w:t>Polarstern</w:t>
      </w:r>
      <w:proofErr w:type="spellEnd"/>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backscattering were collected with 8.3 </w:t>
      </w:r>
      <w:r>
        <w:t>m</w:t>
      </w:r>
      <w:r w:rsidRPr="00967C89">
        <w:t xml:space="preserve"> resolution every 2.5 seconds. Due to low incidence angle and shadowing effect of sea ice ridges, maximum range of sea ice imaging was about 10 </w:t>
      </w:r>
      <w:r>
        <w:t>km</w:t>
      </w:r>
      <w:r w:rsidRPr="00967C89">
        <w:t xml:space="preserve">. </w:t>
      </w:r>
    </w:p>
    <w:p w14:paraId="5CB12685" w14:textId="46F27283" w:rsidR="1AB51EAA" w:rsidRDefault="1AB51EAA" w:rsidP="1AB51EAA">
      <w:pPr>
        <w:pStyle w:val="Heading-Secondary"/>
        <w:spacing w:line="259" w:lineRule="auto"/>
      </w:pPr>
      <w:r>
        <w:t>2.5 Upper-ocean turbulence and current measurements</w:t>
      </w:r>
    </w:p>
    <w:p w14:paraId="350B6514" w14:textId="54EC6DA8" w:rsidR="005B7B67" w:rsidRPr="00553745" w:rsidRDefault="005B7B67" w:rsidP="005B7B67">
      <w:pPr>
        <w:rPr>
          <w:rStyle w:val="markedcontent"/>
          <w:sz w:val="24"/>
          <w:szCs w:val="24"/>
        </w:rPr>
      </w:pPr>
      <w:r w:rsidRPr="4FD816D2">
        <w:rPr>
          <w:sz w:val="24"/>
          <w:szCs w:val="24"/>
        </w:rPr>
        <w:t>Ocean timeseries observations were made from Autonomous Ocean Flux Buoys (AOFBs</w:t>
      </w:r>
      <w:r w:rsidR="00967C89">
        <w:rPr>
          <w:sz w:val="24"/>
          <w:szCs w:val="24"/>
        </w:rPr>
        <w:t xml:space="preserve">; </w:t>
      </w:r>
      <w:r w:rsidR="00967C89">
        <w:rPr>
          <w:sz w:val="24"/>
          <w:szCs w:val="24"/>
        </w:rPr>
        <w:fldChar w:fldCharType="begin"/>
      </w:r>
      <w:r w:rsidR="001902F1">
        <w:rPr>
          <w:sz w:val="24"/>
          <w:szCs w:val="24"/>
        </w:rPr>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rPr>
          <w:sz w:val="24"/>
          <w:szCs w:val="24"/>
        </w:rPr>
        <w:fldChar w:fldCharType="separate"/>
      </w:r>
      <w:r w:rsidR="00C22B1D">
        <w:rPr>
          <w:noProof/>
          <w:sz w:val="24"/>
          <w:szCs w:val="24"/>
        </w:rPr>
        <w:t>Stanton et al., 2012</w:t>
      </w:r>
      <w:r w:rsidR="00967C89">
        <w:rPr>
          <w:sz w:val="24"/>
          <w:szCs w:val="24"/>
        </w:rPr>
        <w:fldChar w:fldCharType="end"/>
      </w:r>
      <w:r w:rsidR="00C22B1D">
        <w:rPr>
          <w:sz w:val="24"/>
          <w:szCs w:val="24"/>
        </w:rPr>
        <w:t>)</w:t>
      </w:r>
      <w:r w:rsidRPr="4FD816D2">
        <w:rPr>
          <w:sz w:val="24"/>
          <w:szCs w:val="24"/>
        </w:rPr>
        <w:t xml:space="preserve"> adjacent to the CO Met Tower and from </w:t>
      </w:r>
      <w:r>
        <w:rPr>
          <w:sz w:val="24"/>
          <w:szCs w:val="24"/>
        </w:rPr>
        <w:t>the three L site ice floes</w:t>
      </w:r>
      <w:r w:rsidR="009A6DAF">
        <w:rPr>
          <w:sz w:val="24"/>
          <w:szCs w:val="24"/>
        </w:rPr>
        <w:t xml:space="preserve"> </w:t>
      </w:r>
      <w:r w:rsidR="007F52E0">
        <w:rPr>
          <w:sz w:val="24"/>
          <w:szCs w:val="24"/>
        </w:rPr>
        <w:t>10</w:t>
      </w:r>
      <w:r w:rsidR="009A6DAF">
        <w:rPr>
          <w:sz w:val="24"/>
          <w:szCs w:val="24"/>
        </w:rPr>
        <w:t>-20</w:t>
      </w:r>
      <w:r w:rsidR="00C22B1D">
        <w:rPr>
          <w:sz w:val="24"/>
          <w:szCs w:val="24"/>
        </w:rPr>
        <w:t xml:space="preserve"> </w:t>
      </w:r>
      <w:r w:rsidRPr="4FD816D2">
        <w:rPr>
          <w:sz w:val="24"/>
          <w:szCs w:val="24"/>
        </w:rPr>
        <w:t xml:space="preserve">km out from the CO. </w:t>
      </w:r>
      <w:r w:rsidR="009A6DAF" w:rsidRPr="009A6DAF">
        <w:rPr>
          <w:sz w:val="24"/>
          <w:szCs w:val="24"/>
        </w:rPr>
        <w:t>Data from the buoys were uploaded to a server at the Naval Postgraduate School (NPS) twice a day (</w:t>
      </w:r>
      <w:hyperlink r:id="rId18" w:history="1">
        <w:r w:rsidR="009A6DAF" w:rsidRPr="009A6DAF">
          <w:rPr>
            <w:rStyle w:val="Hyperlink"/>
            <w:sz w:val="24"/>
            <w:szCs w:val="24"/>
          </w:rPr>
          <w:t>https://www.oc.nps.edu/~stanton/fluxbuoy/deploy/deploy.html</w:t>
        </w:r>
      </w:hyperlink>
      <w:r w:rsidR="009A6DAF" w:rsidRPr="009A6DAF">
        <w:rPr>
          <w:sz w:val="24"/>
          <w:szCs w:val="24"/>
        </w:rPr>
        <w:t xml:space="preserve">) providing long term unattended observations until consumed by the dynamic ice floes encountered during the MOSAiC drift. </w:t>
      </w:r>
      <w:r w:rsidRPr="4FD816D2">
        <w:rPr>
          <w:sz w:val="24"/>
          <w:szCs w:val="24"/>
        </w:rPr>
        <w:t xml:space="preserve">Each of these buoys supported a </w:t>
      </w:r>
      <w:r>
        <w:rPr>
          <w:sz w:val="24"/>
          <w:szCs w:val="24"/>
        </w:rPr>
        <w:t>4</w:t>
      </w:r>
      <w:r w:rsidRPr="4FD816D2">
        <w:rPr>
          <w:sz w:val="24"/>
          <w:szCs w:val="24"/>
        </w:rPr>
        <w:t xml:space="preserve"> m depth eddy-correlation turbulence sensor package providing direct heat, salt and momentum fluxes every 2 hours from </w:t>
      </w:r>
      <w:proofErr w:type="gramStart"/>
      <w:r>
        <w:rPr>
          <w:sz w:val="24"/>
          <w:szCs w:val="24"/>
        </w:rPr>
        <w:t>35</w:t>
      </w:r>
      <w:r w:rsidRPr="4FD816D2">
        <w:rPr>
          <w:sz w:val="24"/>
          <w:szCs w:val="24"/>
        </w:rPr>
        <w:t xml:space="preserve"> minute</w:t>
      </w:r>
      <w:proofErr w:type="gramEnd"/>
      <w:r w:rsidRPr="4FD816D2">
        <w:rPr>
          <w:sz w:val="24"/>
          <w:szCs w:val="24"/>
        </w:rPr>
        <w:t xml:space="preserve"> ensemble co-spectra of the 2 Hz sampled 3-component velocity, temperature and conductivity timeseries. Ocean friction velocit</w:t>
      </w:r>
      <w:r w:rsidR="009A6DAF">
        <w:rPr>
          <w:sz w:val="24"/>
          <w:szCs w:val="24"/>
        </w:rPr>
        <w:t>ies</w:t>
      </w:r>
      <w:r w:rsidRPr="4FD816D2">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m:t>
                            </m:r>
                          </m:sup>
                        </m:sSup>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d>
                  </m:e>
                  <m:sup>
                    <m:r>
                      <w:rPr>
                        <w:rFonts w:ascii="Cambria Math" w:hAnsi="Cambria Math"/>
                        <w:sz w:val="24"/>
                        <w:szCs w:val="24"/>
                      </w:rPr>
                      <m:t>2</m:t>
                    </m:r>
                  </m:sup>
                </m:sSup>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sidRPr="4FD816D2">
        <w:rPr>
          <w:sz w:val="24"/>
          <w:szCs w:val="24"/>
        </w:rPr>
        <w:t xml:space="preserve"> </w:t>
      </w:r>
      <w:r>
        <w:rPr>
          <w:sz w:val="24"/>
          <w:szCs w:val="24"/>
        </w:rPr>
        <w:t>from these co-spectra are</w:t>
      </w:r>
      <w:r w:rsidRPr="4FD816D2">
        <w:rPr>
          <w:sz w:val="24"/>
          <w:szCs w:val="24"/>
        </w:rPr>
        <w:t xml:space="preserve"> used to infer the upper ocean stre</w:t>
      </w:r>
      <w:r>
        <w:rPr>
          <w:sz w:val="24"/>
          <w:szCs w:val="24"/>
        </w:rPr>
        <w:t>ss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o</m:t>
            </m:r>
          </m:sub>
        </m:sSub>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o</m:t>
                </m:r>
              </m:sub>
              <m:sup>
                <m:r>
                  <w:rPr>
                    <w:rFonts w:ascii="Cambria Math" w:hAnsi="Cambria Math"/>
                    <w:sz w:val="24"/>
                    <w:szCs w:val="24"/>
                  </w:rPr>
                  <m:t>*</m:t>
                </m:r>
              </m:sup>
            </m:sSubSup>
          </m:e>
          <m:sup>
            <m:r>
              <w:rPr>
                <w:rFonts w:ascii="Cambria Math" w:hAnsi="Cambria Math"/>
                <w:sz w:val="24"/>
                <w:szCs w:val="24"/>
              </w:rPr>
              <m:t>2</m:t>
            </m:r>
          </m:sup>
        </m:sSup>
      </m:oMath>
      <w:r>
        <w:rPr>
          <w:sz w:val="24"/>
          <w:szCs w:val="24"/>
        </w:rPr>
        <w:t>) at 4 m</w:t>
      </w:r>
      <w:r w:rsidRPr="4FD816D2">
        <w:rPr>
          <w:sz w:val="24"/>
          <w:szCs w:val="24"/>
        </w:rPr>
        <w:t xml:space="preserve">. A co-located Acoustic Doppler Current Profiler (ADCP) measured current profiles from 6 m to 80 m depth sampling every at 2.5 s and every 2 m in depth, and reporting </w:t>
      </w:r>
      <w:proofErr w:type="gramStart"/>
      <w:r w:rsidRPr="4FD816D2">
        <w:rPr>
          <w:sz w:val="24"/>
          <w:szCs w:val="24"/>
        </w:rPr>
        <w:t>15 minute</w:t>
      </w:r>
      <w:proofErr w:type="gramEnd"/>
      <w:r w:rsidRPr="4FD816D2">
        <w:rPr>
          <w:sz w:val="24"/>
          <w:szCs w:val="24"/>
        </w:rPr>
        <w:t xml:space="preserve"> ensembles with &lt;1 cm s</w:t>
      </w:r>
      <w:r w:rsidRPr="4FD816D2">
        <w:rPr>
          <w:rStyle w:val="markedcontent"/>
          <w:sz w:val="24"/>
          <w:szCs w:val="24"/>
          <w:vertAlign w:val="superscript"/>
        </w:rPr>
        <w:t>-1</w:t>
      </w:r>
      <w:r w:rsidRPr="4FD816D2">
        <w:rPr>
          <w:rStyle w:val="markedcontent"/>
          <w:sz w:val="24"/>
          <w:szCs w:val="24"/>
        </w:rPr>
        <w:t xml:space="preserve"> noise levels. Earth-referenced absolute current profiles were calculated from the instrument-coordinate ADCP measurements by first rotating the component profiles into true north coordinates using declination-corrected flux gate compass measurements in the ADCP and flux package, and</w:t>
      </w:r>
      <w:r w:rsidR="009A6DAF">
        <w:rPr>
          <w:rStyle w:val="markedcontent"/>
          <w:sz w:val="24"/>
          <w:szCs w:val="24"/>
        </w:rPr>
        <w:t>,</w:t>
      </w:r>
      <w:r w:rsidRPr="4FD816D2">
        <w:rPr>
          <w:rStyle w:val="markedcontent"/>
          <w:sz w:val="24"/>
          <w:szCs w:val="24"/>
        </w:rPr>
        <w:t xml:space="preserve"> where possible, comparison with shipboard </w:t>
      </w:r>
      <w:r>
        <w:rPr>
          <w:rStyle w:val="markedcontent"/>
          <w:sz w:val="24"/>
          <w:szCs w:val="24"/>
        </w:rPr>
        <w:t xml:space="preserve">and ASFS </w:t>
      </w:r>
      <w:r w:rsidRPr="4FD816D2">
        <w:rPr>
          <w:rStyle w:val="markedcontent"/>
          <w:sz w:val="24"/>
          <w:szCs w:val="24"/>
        </w:rPr>
        <w:t xml:space="preserve">GPS-based heading observations. The AOFB / ice floe horizontal motion was then removed using the AOFB GPS timeseries to form absolute u/v vector current profiles.     </w:t>
      </w:r>
    </w:p>
    <w:p w14:paraId="3A9372AB" w14:textId="736545BC" w:rsidR="005B7B67" w:rsidRDefault="005B7B67" w:rsidP="00662F3A">
      <w:pPr>
        <w:pStyle w:val="Text"/>
      </w:pPr>
      <w:r w:rsidRPr="05214AC5">
        <w:lastRenderedPageBreak/>
        <w:t>In this study</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adjacent to the main Met Tower.</w:t>
      </w:r>
      <w:r w:rsidRPr="05214AC5">
        <w:t xml:space="preserve"> </w:t>
      </w:r>
      <w:r>
        <w:t>Water density profiles were calculated from the intermittent ships CTD and microstructure profiling program at the CO. D</w:t>
      </w:r>
      <w:r>
        <w:rPr>
          <w:rStyle w:val="markedcontent"/>
        </w:rPr>
        <w:t>ifficult operating conditions during this period of very high winds limited CTD sampling at the CO to as little as once per day. Seasonal mixed layer depths are estimated from the depth in each profile where there is a 0.2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 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depths and smoothed with a </w:t>
      </w:r>
      <w:r w:rsidR="009A6DAF">
        <w:rPr>
          <w:rStyle w:val="markedcontent"/>
        </w:rPr>
        <w:t xml:space="preserve">12 </w:t>
      </w:r>
      <w:proofErr w:type="spellStart"/>
      <w:r w:rsidR="009A6DAF">
        <w:rPr>
          <w:rStyle w:val="markedcontent"/>
        </w:rPr>
        <w:t>hr</w:t>
      </w:r>
      <w:proofErr w:type="spellEnd"/>
      <w:r>
        <w:rPr>
          <w:rStyle w:val="markedcontent"/>
        </w:rPr>
        <w:t xml:space="preserve"> period filter to estimate the depth of the top of the strong halocline observed across much of the Arctic. A much more sensitive density threshold of 0.01 Kg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active surface boundary layer in the analysis in section 5.    </w:t>
      </w:r>
    </w:p>
    <w:p w14:paraId="3009B092" w14:textId="1A5CCE20" w:rsidR="1AB51EAA" w:rsidRDefault="1AB51EAA" w:rsidP="1AB51EAA">
      <w:pPr>
        <w:pStyle w:val="Heading-Main"/>
        <w:spacing w:line="259" w:lineRule="auto"/>
      </w:pPr>
      <w:r>
        <w:t>3 Atmospheric structure and evolution</w:t>
      </w:r>
    </w:p>
    <w:p w14:paraId="47480D33" w14:textId="1B4ABFB4" w:rsidR="1AB51EAA" w:rsidRDefault="000C0A99" w:rsidP="1AB51EAA">
      <w:pPr>
        <w:pStyle w:val="Heading-Secondary"/>
        <w:spacing w:line="259" w:lineRule="auto"/>
      </w:pPr>
      <w:r>
        <w:rPr>
          <w:noProof/>
        </w:rPr>
        <w:drawing>
          <wp:anchor distT="0" distB="0" distL="114300" distR="114300" simplePos="0" relativeHeight="251659264" behindDoc="0" locked="0" layoutInCell="1" allowOverlap="1" wp14:anchorId="5EA5C801" wp14:editId="15CCF1D2">
            <wp:simplePos x="0" y="0"/>
            <wp:positionH relativeFrom="column">
              <wp:posOffset>461010</wp:posOffset>
            </wp:positionH>
            <wp:positionV relativeFrom="paragraph">
              <wp:posOffset>445135</wp:posOffset>
            </wp:positionV>
            <wp:extent cx="5942965" cy="4331335"/>
            <wp:effectExtent l="0" t="0" r="635"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9"/>
                    <a:stretch>
                      <a:fillRect/>
                    </a:stretch>
                  </pic:blipFill>
                  <pic:spPr>
                    <a:xfrm>
                      <a:off x="0" y="0"/>
                      <a:ext cx="5942965"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1AB51EAA">
      <w:pPr>
        <w:pStyle w:val="Heading-Secondary"/>
        <w:spacing w:line="259" w:lineRule="auto"/>
      </w:pPr>
    </w:p>
    <w:p w14:paraId="134A14E3" w14:textId="45CEF704" w:rsidR="1AB51EAA" w:rsidRDefault="0ADCA794" w:rsidP="1AB51EAA">
      <w:pPr>
        <w:pStyle w:val="FigureorTableCaption"/>
      </w:pPr>
      <w:r w:rsidRPr="0ADCA794">
        <w:rPr>
          <w:b/>
          <w:bCs/>
        </w:rPr>
        <w:t>Figure 2</w:t>
      </w:r>
      <w:r>
        <w:t>. Sequence of ERA5 mean sea-level pressure (SLP) analyses at 6-hour intervals from 30 January 00:00 UTC to 1 February 18:00 UTC centered on the North Pole. The red star indicates the location of the CO, and the black dots show the buoys in the DN. The position of the ice edge from the daily NSIDC 12.5 km AMSR2 sea ice concentration</w:t>
      </w:r>
      <w:r w:rsidR="00E01778">
        <w:t xml:space="preserve"> (SIC)</w:t>
      </w:r>
      <w:r>
        <w:t xml:space="preserve">, defined as the 15% </w:t>
      </w:r>
      <w:r w:rsidR="00E01778">
        <w:t>SIC</w:t>
      </w:r>
      <w:r>
        <w:t xml:space="preserve"> </w:t>
      </w:r>
      <w:r>
        <w:lastRenderedPageBreak/>
        <w:t>isoline, is indicated with a purple line.</w:t>
      </w:r>
      <w:r w:rsidR="009A6DAF">
        <w:br/>
      </w:r>
    </w:p>
    <w:p w14:paraId="3B9D044D" w14:textId="1FC6DEFA" w:rsidR="0ADCA794" w:rsidRDefault="0ADCA794" w:rsidP="0ADCA794">
      <w:pPr>
        <w:ind w:firstLine="720"/>
        <w:rPr>
          <w:rFonts w:eastAsia="Times New Roman"/>
          <w:color w:val="000000" w:themeColor="text1"/>
          <w:sz w:val="24"/>
          <w:szCs w:val="24"/>
        </w:rPr>
      </w:pPr>
      <w:r w:rsidRPr="0ADCA794">
        <w:rPr>
          <w:rFonts w:eastAsia="Times New Roman"/>
          <w:color w:val="000000" w:themeColor="text1"/>
          <w:sz w:val="24"/>
          <w:szCs w:val="24"/>
        </w:rPr>
        <w:t xml:space="preserve">The MOSAiC observatory was impacted by numerous cyclones during the winter of 2019-2020 (Rinke et al., 2021). 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low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 Soundings at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suggest that a warm front/cold front couplet developed with the system </w:t>
      </w:r>
      <w:r w:rsidR="009A6DAF">
        <w:rPr>
          <w:rFonts w:eastAsia="Times New Roman"/>
          <w:color w:val="000000" w:themeColor="text1"/>
          <w:sz w:val="24"/>
          <w:szCs w:val="24"/>
        </w:rPr>
        <w:t>(</w:t>
      </w:r>
      <w:r w:rsidRPr="0ADCA794">
        <w:rPr>
          <w:rFonts w:eastAsia="Times New Roman"/>
          <w:color w:val="000000" w:themeColor="text1"/>
          <w:sz w:val="24"/>
          <w:szCs w:val="24"/>
        </w:rPr>
        <w:t>Figure 5</w:t>
      </w:r>
      <w:r w:rsidR="009A6DAF">
        <w:rPr>
          <w:rFonts w:eastAsia="Times New Roman"/>
          <w:color w:val="000000" w:themeColor="text1"/>
          <w:sz w:val="24"/>
          <w:szCs w:val="24"/>
        </w:rPr>
        <w:t>)</w:t>
      </w:r>
      <w:r w:rsidRPr="0ADCA794">
        <w:rPr>
          <w:rFonts w:eastAsia="Times New Roman"/>
          <w:color w:val="000000" w:themeColor="text1"/>
          <w:sz w:val="24"/>
          <w:szCs w:val="24"/>
        </w:rPr>
        <w:t xml:space="preserve">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developed along the west coast of Svalbard on 30 January and strengthened along Svalbard’s north coastline as it moved northward.  While the first cyclone only deepened by about 7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along its track, the second cyclone deepened by nearly 20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becoming one of the deepest cyclones to pass over the MOSAiC domain during the year, resulting in large surface pressure gradients and hence strong winds.  The observed SLP minimum in the MOSAiC domain (974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was 4 </w:t>
      </w:r>
      <w:proofErr w:type="spellStart"/>
      <w:r w:rsidRPr="0ADCA794">
        <w:rPr>
          <w:rFonts w:eastAsia="Times New Roman"/>
          <w:color w:val="000000" w:themeColor="text1"/>
          <w:sz w:val="24"/>
          <w:szCs w:val="24"/>
        </w:rPr>
        <w:t>hPa</w:t>
      </w:r>
      <w:proofErr w:type="spellEnd"/>
      <w:r w:rsidRPr="0ADCA794">
        <w:rPr>
          <w:rFonts w:eastAsia="Times New Roman"/>
          <w:color w:val="000000" w:themeColor="text1"/>
          <w:sz w:val="24"/>
          <w:szCs w:val="24"/>
        </w:rPr>
        <w:t xml:space="preserve">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 the reanalysis</w:t>
      </w:r>
      <w:r w:rsidRPr="0ADCA794">
        <w:rPr>
          <w:rFonts w:eastAsia="Times New Roman"/>
          <w:color w:val="000000" w:themeColor="text1"/>
          <w:sz w:val="24"/>
          <w:szCs w:val="24"/>
        </w:rPr>
        <w:t xml:space="preserve">.  This second cyclone center passed much closer to the MOSAiC domain than the first one.  Soundings from the </w:t>
      </w:r>
      <w:r w:rsidRPr="0ADCA794">
        <w:rPr>
          <w:rFonts w:eastAsia="Times New Roman"/>
          <w:i/>
          <w:iCs/>
          <w:color w:val="000000" w:themeColor="text1"/>
          <w:sz w:val="24"/>
          <w:szCs w:val="24"/>
        </w:rPr>
        <w:t xml:space="preserve">R/V </w:t>
      </w:r>
      <w:proofErr w:type="spellStart"/>
      <w:r w:rsidRPr="0ADCA794">
        <w:rPr>
          <w:rFonts w:eastAsia="Times New Roman"/>
          <w:i/>
          <w:iCs/>
          <w:color w:val="000000" w:themeColor="text1"/>
          <w:sz w:val="24"/>
          <w:szCs w:val="24"/>
        </w:rPr>
        <w:t>Polarstern</w:t>
      </w:r>
      <w:proofErr w:type="spellEnd"/>
      <w:r w:rsidRPr="0ADCA794">
        <w:rPr>
          <w:rFonts w:eastAsia="Times New Roman"/>
          <w:color w:val="000000" w:themeColor="text1"/>
          <w:sz w:val="24"/>
          <w:szCs w:val="24"/>
        </w:rPr>
        <w:t xml:space="preserve"> also showed that a warm front/cold front couplet developed with this system, and that both the warm front and cold front passed over the MOSAiC observatory.</w:t>
      </w:r>
    </w:p>
    <w:p w14:paraId="46CF78A5" w14:textId="5F6C1537" w:rsidR="1AB51EAA" w:rsidRDefault="1AB51EAA" w:rsidP="00C00961">
      <w:pPr>
        <w:pStyle w:val="Text"/>
      </w:pPr>
      <w:r>
        <w:t>3.2 Key mesoscale structures</w:t>
      </w:r>
    </w:p>
    <w:p w14:paraId="5BFB84E5" w14:textId="676E16C0" w:rsidR="00E36D5B" w:rsidRDefault="0048317D" w:rsidP="009A6DAF">
      <w:pPr>
        <w:pStyle w:val="Text"/>
      </w:pPr>
      <w:commentRangeStart w:id="10"/>
      <w:r w:rsidRPr="009A6DAF">
        <w:t>Figure 3</w:t>
      </w:r>
      <w:commentRangeEnd w:id="10"/>
      <w:r w:rsidR="009A6DAF">
        <w:rPr>
          <w:rStyle w:val="CommentReference"/>
          <w:rFonts w:asciiTheme="minorHAnsi" w:eastAsiaTheme="minorHAnsi" w:hAnsiTheme="minorHAnsi" w:cstheme="minorBidi"/>
        </w:rPr>
        <w:commentReference w:id="10"/>
      </w:r>
      <w:r w:rsidRPr="009A6DAF">
        <w:t xml:space="preserve">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 xml:space="preserve">based on the 6-hourly ERA-5 mean sea-level pressure and 925 </w:t>
      </w:r>
      <w:proofErr w:type="spellStart"/>
      <w:r w:rsidRPr="009A6DAF">
        <w:t>hPa</w:t>
      </w:r>
      <w:proofErr w:type="spellEnd"/>
      <w:r w:rsidRPr="009A6DAF">
        <w:t xml:space="preserve">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 xml:space="preserve">) and winds. </w:t>
      </w:r>
      <w:r w:rsidR="00142E6A" w:rsidRPr="009A6DAF">
        <w:t xml:space="preserve">In this and following figures, references to cardinal directions are relative to the CO. The maps are oriented so that north from the CO is in the positive y direction and east is in the positive x direction; note that the North Pole is 267 km north of the CO, so the direction of true north will vary substantially throughout the figure. The </w:t>
      </w:r>
      <w:r w:rsidR="004A0754" w:rsidRPr="009A6DAF">
        <w:t>storm has clear spatial structure, with a cold sector to the left of the storm track and a warm sector to the right.</w:t>
      </w:r>
      <w:r w:rsidR="009A6DAF">
        <w:t xml:space="preserve"> </w:t>
      </w:r>
      <w:r w:rsidRPr="009A6DAF">
        <w:t xml:space="preserve">The surface warm front passes over the CO (red star) on 31 January between 14 UTC and 16 UTC, </w:t>
      </w:r>
      <w:r w:rsidR="004A0754" w:rsidRPr="009A6DAF">
        <w:t xml:space="preserve">while </w:t>
      </w:r>
      <w:r w:rsidRPr="009A6DAF">
        <w:t xml:space="preserve">the cold front passes over the CO on 1 February near 00 UTC (aloft) and near 02 UTC (surface).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proofErr w:type="gramStart"/>
      <w:r w:rsidR="009A6DAF">
        <w:t>low level</w:t>
      </w:r>
      <w:proofErr w:type="gramEnd"/>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m/s </w:t>
      </w:r>
      <w:proofErr w:type="spellStart"/>
      <w:r w:rsidRPr="009A6DAF">
        <w:t>isotach</w:t>
      </w:r>
      <w:proofErr w:type="spellEnd"/>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commentRangeStart w:id="11"/>
      <w:r w:rsidRPr="0048317D">
        <w:t xml:space="preserve"> </w:t>
      </w:r>
      <w:commentRangeEnd w:id="11"/>
      <w:r w:rsidR="009A6DAF">
        <w:rPr>
          <w:rStyle w:val="CommentReference"/>
          <w:rFonts w:asciiTheme="minorHAnsi" w:eastAsiaTheme="minorHAnsi" w:hAnsiTheme="minorHAnsi" w:cstheme="minorBidi"/>
        </w:rPr>
        <w:commentReference w:id="11"/>
      </w:r>
      <w:commentRangeStart w:id="12"/>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the second cyclone is quasi-symmetric initially and becomes even more symmetric as it strengthens, the first cyclone starts out more elongated and becomes even more so with time.  The first cyclone appears eventually to be absorbed into the second cyclone.  We hypothesize that the circularity of the storm is an important </w:t>
      </w:r>
      <w:r w:rsidR="009A6DAF">
        <w:t>factor</w:t>
      </w:r>
      <w:r w:rsidR="009A6DAF" w:rsidRPr="009A6DAF">
        <w:t xml:space="preserve"> in the development of the mesoscale </w:t>
      </w:r>
      <w:r w:rsidR="009A6DAF">
        <w:t>LLJ.</w:t>
      </w:r>
      <w:commentRangeEnd w:id="12"/>
      <w:r w:rsidR="009A6DAF">
        <w:rPr>
          <w:rStyle w:val="CommentReference"/>
          <w:rFonts w:asciiTheme="minorHAnsi" w:eastAsiaTheme="minorHAnsi" w:hAnsiTheme="minorHAnsi" w:cstheme="minorBidi"/>
        </w:rPr>
        <w:commentReference w:id="12"/>
      </w:r>
    </w:p>
    <w:p w14:paraId="2AAA8668" w14:textId="64C99DE2" w:rsidR="00FF6E3B" w:rsidRDefault="00FF6E3B" w:rsidP="1AB51EAA">
      <w:pPr>
        <w:pStyle w:val="Heading-Secondary"/>
        <w:spacing w:line="259" w:lineRule="auto"/>
      </w:pPr>
      <w:r>
        <w:rPr>
          <w:noProof/>
        </w:rPr>
        <w:lastRenderedPageBreak/>
        <w:drawing>
          <wp:anchor distT="0" distB="0" distL="114300" distR="114300" simplePos="0" relativeHeight="251661312" behindDoc="0" locked="0" layoutInCell="1" allowOverlap="1" wp14:anchorId="25BADE3D" wp14:editId="2CDFEAB8">
            <wp:simplePos x="0" y="0"/>
            <wp:positionH relativeFrom="column">
              <wp:posOffset>635</wp:posOffset>
            </wp:positionH>
            <wp:positionV relativeFrom="paragraph">
              <wp:posOffset>341630</wp:posOffset>
            </wp:positionV>
            <wp:extent cx="5484495" cy="5054600"/>
            <wp:effectExtent l="0" t="0" r="1905" b="0"/>
            <wp:wrapTopAndBottom/>
            <wp:docPr id="7403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3235" name="Picture 2"/>
                    <pic:cNvPicPr/>
                  </pic:nvPicPr>
                  <pic:blipFill>
                    <a:blip r:embed="rId20"/>
                    <a:stretch>
                      <a:fillRect/>
                    </a:stretch>
                  </pic:blipFill>
                  <pic:spPr>
                    <a:xfrm>
                      <a:off x="0" y="0"/>
                      <a:ext cx="5484495" cy="5054600"/>
                    </a:xfrm>
                    <a:prstGeom prst="rect">
                      <a:avLst/>
                    </a:prstGeom>
                  </pic:spPr>
                </pic:pic>
              </a:graphicData>
            </a:graphic>
            <wp14:sizeRelH relativeFrom="page">
              <wp14:pctWidth>0</wp14:pctWidth>
            </wp14:sizeRelH>
            <wp14:sizeRelV relativeFrom="page">
              <wp14:pctHeight>0</wp14:pctHeight>
            </wp14:sizeRelV>
          </wp:anchor>
        </w:drawing>
      </w:r>
    </w:p>
    <w:p w14:paraId="5E9573D3" w14:textId="1C760389" w:rsidR="00285ACB" w:rsidRPr="00285ACB" w:rsidRDefault="1AB51EAA" w:rsidP="00285ACB">
      <w:pPr>
        <w:pStyle w:val="FigureorTableCaption"/>
      </w:pPr>
      <w:r w:rsidRPr="1AB51EAA">
        <w:rPr>
          <w:b/>
          <w:bCs/>
        </w:rPr>
        <w:t>Figure 3</w:t>
      </w:r>
      <w:r>
        <w:t xml:space="preserve">. </w:t>
      </w:r>
      <w:r w:rsidR="00285ACB" w:rsidRPr="00285ACB">
        <w:t xml:space="preserve">ERA5 </w:t>
      </w:r>
      <w:proofErr w:type="spellStart"/>
      <w:r w:rsidR="00285ACB" w:rsidRPr="00285ACB">
        <w:t>reanalyses</w:t>
      </w:r>
      <w:proofErr w:type="spellEnd"/>
      <w:r w:rsidR="00285ACB" w:rsidRPr="00285ACB">
        <w:t xml:space="preserve"> centered on the </w:t>
      </w:r>
      <w:r w:rsidR="003D0AFA">
        <w:t>SLP</w:t>
      </w:r>
      <w:r w:rsidR="00285ACB" w:rsidRPr="00285ACB">
        <w:t xml:space="preserve"> minimum. Shown are </w:t>
      </w:r>
      <w:r w:rsidR="003D0AFA">
        <w:t>SLP</w:t>
      </w:r>
      <w:r w:rsidR="00285ACB" w:rsidRPr="00285ACB">
        <w:t xml:space="preserve"> (</w:t>
      </w:r>
      <w:proofErr w:type="spellStart"/>
      <w:r w:rsidR="00285ACB" w:rsidRPr="00285ACB">
        <w:t>hPa</w:t>
      </w:r>
      <w:proofErr w:type="spellEnd"/>
      <w:r w:rsidR="00285ACB" w:rsidRPr="00285ACB">
        <w:t xml:space="preserve">; black isopleths), 925 </w:t>
      </w:r>
      <w:proofErr w:type="spellStart"/>
      <w:r w:rsidR="00285ACB" w:rsidRPr="00285ACB">
        <w:t>hPa</w:t>
      </w:r>
      <w:proofErr w:type="spellEnd"/>
      <w:r w:rsidR="00285ACB" w:rsidRPr="00285ACB">
        <w:t xml:space="preserve">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select 925 hPa isotachs (16 </w:t>
      </w:r>
      <w:r w:rsidR="008B0FCD">
        <w:t>and</w:t>
      </w:r>
      <w:r w:rsidR="00285ACB" w:rsidRPr="00285ACB">
        <w:t xml:space="preserve"> 20 m/s; green). </w:t>
      </w:r>
      <w:r w:rsidR="00E2196C">
        <w:t>Every other wind vector is plotted for clarity.</w:t>
      </w:r>
      <w:r w:rsidR="00285ACB" w:rsidRPr="00285ACB">
        <w:t xml:space="preserve"> The heavy red </w:t>
      </w:r>
      <w:r w:rsidR="009A6DAF">
        <w:t>and blue</w:t>
      </w:r>
      <w:r w:rsidR="00285ACB" w:rsidRPr="00285ACB">
        <w:t xml:space="preserve"> lines show </w:t>
      </w:r>
      <w:r w:rsidR="009A6DAF">
        <w:t xml:space="preserve">respectively </w:t>
      </w:r>
      <w:r w:rsidR="00285ACB" w:rsidRPr="00285ACB">
        <w:t xml:space="preserve">the positions of the warm </w:t>
      </w:r>
      <w:r w:rsidR="009A6DAF">
        <w:t>and cold</w:t>
      </w:r>
      <w:r w:rsidR="00285ACB" w:rsidRPr="00285ACB">
        <w:t xml:space="preserve"> fronts.  </w:t>
      </w:r>
      <w:r w:rsidR="009A6DAF">
        <w:t>Dashed</w:t>
      </w:r>
      <w:r w:rsidR="00285ACB" w:rsidRPr="00285ACB">
        <w:t xml:space="preserve"> fronts are thermal features aloft, while the solid </w:t>
      </w:r>
      <w:r w:rsidR="009A6DAF">
        <w:t>fronts</w:t>
      </w:r>
      <w:r w:rsidR="00285ACB" w:rsidRPr="00285ACB">
        <w:t xml:space="preserve"> are surface-</w:t>
      </w:r>
      <w:r w:rsidR="009A6DAF">
        <w:t>based</w:t>
      </w:r>
      <w:r w:rsidR="00285ACB" w:rsidRPr="00285ACB">
        <w:t xml:space="preserve">.  The light gray line shows the track of the low center within the domain, while the colored circles </w:t>
      </w:r>
      <w:r w:rsidR="009A6DAF">
        <w:t>buoy positions</w:t>
      </w:r>
      <w:r w:rsidR="00285ACB" w:rsidRPr="00285ACB">
        <w:t xml:space="preserve">.  Colors for DN and </w:t>
      </w:r>
      <w:r w:rsidR="009A6DAF">
        <w:t>Ex</w:t>
      </w:r>
      <w:r w:rsidR="00285ACB" w:rsidRPr="00285ACB">
        <w:t xml:space="preserve"> DN sites are as in Figure 1.</w:t>
      </w:r>
    </w:p>
    <w:p w14:paraId="73F94102" w14:textId="77777777" w:rsidR="00FF6E3B" w:rsidRDefault="00FF6E3B" w:rsidP="00FF6E3B">
      <w:pPr>
        <w:pStyle w:val="Text"/>
      </w:pPr>
      <w:r w:rsidRPr="0048623B">
        <w:t>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These are overlaid on a low-elevation radar-reflectivity PPI scan from the scanning Ka-band radar to provide some indication of the spatial distribution and structure of the clouds and precipitation.</w:t>
      </w:r>
    </w:p>
    <w:p w14:paraId="7E1C94FA" w14:textId="22D7468B" w:rsidR="1AB51EAA" w:rsidRPr="00FF6E3B" w:rsidRDefault="00751148" w:rsidP="00C84322">
      <w:pPr>
        <w:pStyle w:val="Text"/>
      </w:pPr>
      <w:r w:rsidRPr="00751148">
        <w:lastRenderedPageBreak/>
        <w:t xml:space="preserve">Moderate (5-10 m/s)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FF6E3B">
        <w:t>Within</w:t>
      </w:r>
      <w:r w:rsidR="00FF6E3B" w:rsidRPr="0048623B">
        <w:t xml:space="preserve"> the warm sector, temperatures gradually warmed to -12 °C</w:t>
      </w:r>
      <w:r w:rsidR="009A6DAF">
        <w:t>. W</w:t>
      </w:r>
      <w:r w:rsidR="00FF6E3B" w:rsidRPr="0048623B">
        <w:t xml:space="preserve">inds were initially moderate from the SSW but decreased in magnitude as the CO </w:t>
      </w:r>
      <w:r w:rsidR="00FF6E3B">
        <w:t>neared</w:t>
      </w:r>
      <w:r w:rsidR="00FF6E3B" w:rsidRPr="0048623B">
        <w:t xml:space="preserve"> the low-pressure center, particularly after the cold-front aloft passed overhead.  The more cellular nature of the clouds and precipitation after the cold front aloft passed can be seen in comparing </w:t>
      </w:r>
      <w:r w:rsidR="00FF6E3B">
        <w:t>Figure</w:t>
      </w:r>
      <w:r w:rsidR="00FF6E3B" w:rsidRPr="0048623B">
        <w:t xml:space="preserve"> 4c and 4d.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Air temperatures dropped to between </w:t>
      </w:r>
      <w:r w:rsidR="00FF6E3B" w:rsidRPr="0048623B">
        <w:t>-27</w:t>
      </w:r>
      <w:r w:rsidR="00FF6E3B">
        <w:t xml:space="preserve"> </w:t>
      </w:r>
      <w:r w:rsidR="00FF6E3B" w:rsidRPr="0048623B">
        <w:t xml:space="preserve">°C </w:t>
      </w:r>
      <w:r w:rsidR="00FF6E3B">
        <w:t>and</w:t>
      </w:r>
      <w:r w:rsidR="00FF6E3B" w:rsidRPr="0048623B">
        <w:t xml:space="preserve"> -30</w:t>
      </w:r>
      <w:r w:rsidR="00FF6E3B">
        <w:t xml:space="preserve"> </w:t>
      </w:r>
      <w:r w:rsidR="00FF6E3B" w:rsidRPr="0048623B">
        <w:t>°</w:t>
      </w:r>
      <w:r w:rsidR="00FF6E3B">
        <w:t>C</w:t>
      </w:r>
      <w:r>
        <w:t>.</w:t>
      </w:r>
      <w:r w:rsidR="00FF6E3B" w:rsidRPr="0048623B">
        <w:t xml:space="preserve">   The cold front took about 1.5 h to traverse the </w:t>
      </w:r>
      <w:r w:rsidR="009A6DAF">
        <w:t>L-site triangle</w:t>
      </w:r>
      <w:r w:rsidR="00FF6E3B" w:rsidRPr="0048623B">
        <w:t xml:space="preserve">.  The northerly winds increased throughout this frontal zone, reaching near-surface speeds of 12-15 m/s </w:t>
      </w:r>
      <w:r>
        <w:t>as the LLJ</w:t>
      </w:r>
      <w:r w:rsidR="00FF6E3B" w:rsidRPr="0048623B">
        <w:t xml:space="preserve"> behind the front</w:t>
      </w:r>
      <w:r>
        <w:t xml:space="preserve"> passed overhead</w:t>
      </w:r>
      <w:r w:rsidR="00FF6E3B" w:rsidRPr="0048623B">
        <w:t xml:space="preserve"> (</w:t>
      </w:r>
      <w:r>
        <w:t>Figure 4 panels</w:t>
      </w:r>
      <w:r w:rsidR="00FF6E3B" w:rsidRPr="0048623B">
        <w:t xml:space="preserve"> h</w:t>
      </w:r>
      <w:r>
        <w:t>-</w:t>
      </w:r>
      <w:proofErr w:type="spellStart"/>
      <w:r>
        <w:t>i</w:t>
      </w:r>
      <w:proofErr w:type="spellEnd"/>
      <w:r w:rsidR="00FF6E3B" w:rsidRPr="0048623B">
        <w:t xml:space="preserve">).  </w:t>
      </w:r>
      <w:r w:rsidR="009A6DAF">
        <w:t>High wind speeds</w:t>
      </w:r>
      <w:r w:rsidR="00FF6E3B" w:rsidRPr="0048623B">
        <w:t xml:space="preserve"> combined with strong cold-air advection</w:t>
      </w:r>
      <w:r w:rsidR="009A6DAF">
        <w:t xml:space="preserve"> </w:t>
      </w:r>
      <w:r w:rsidR="00FF6E3B" w:rsidRPr="0048623B">
        <w:t xml:space="preserve">leads to strong mixing near the surface, producing what appears to be horizontal roll vortices in the atmospheric boundary layer (suggested by the linear, along-wind, cloud features).  Horizontal roll vortices are an effective mechanism for vertical mixing in the atmospheric boundary layer </w:t>
      </w:r>
      <w:r>
        <w:fldChar w:fldCharType="begin"/>
      </w:r>
      <w:r>
        <w:instrText xml:space="preserve"> ADDIN ZOTERO_ITEM CSL_CITATION {"citationID":"jjVTBR1g","properties":{"formattedCitation":"(Etling &amp; Brown, 1993; LeMone, 1973)","plainCitation":"(Etling &amp; Brown, 1993; LeMone, 1973)","noteIndex":0},"citationItems":[{"id":8203,"uris":["http://zotero.org/users/6124969/items/KUQDUTA7"],"itemData":{"id":8203,"type":"article-journal","container-title":"Boundary-Layer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8B0FCD">
        <w:rPr>
          <w:noProof/>
        </w:rPr>
        <w:t>and</w:t>
      </w:r>
      <w:r>
        <w:rPr>
          <w:noProof/>
        </w:rPr>
        <w:t xml:space="preserve"> Brown, 1993; LeMone, 1973)</w:t>
      </w:r>
      <w:r>
        <w:fldChar w:fldCharType="end"/>
      </w:r>
      <w:r>
        <w:t>.</w:t>
      </w:r>
    </w:p>
    <w:p w14:paraId="10D30098" w14:textId="5FFEFE59" w:rsidR="00285ACB" w:rsidRDefault="00285ACB" w:rsidP="1AB51EAA">
      <w:pPr>
        <w:pStyle w:val="FigureorTableCaption"/>
        <w:spacing w:line="259" w:lineRule="auto"/>
        <w:rPr>
          <w:b/>
          <w:bCs/>
        </w:rPr>
      </w:pPr>
      <w:r>
        <w:rPr>
          <w:noProof/>
        </w:rPr>
        <w:lastRenderedPageBreak/>
        <w:drawing>
          <wp:inline distT="0" distB="0" distL="0" distR="0" wp14:anchorId="547090EB" wp14:editId="7D74797C">
            <wp:extent cx="5650992" cy="5888736"/>
            <wp:effectExtent l="0" t="0" r="6985" b="0"/>
            <wp:docPr id="1072663423"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3423" name="Picture 3"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0992" cy="5888736"/>
                    </a:xfrm>
                    <a:prstGeom prst="rect">
                      <a:avLst/>
                    </a:prstGeom>
                  </pic:spPr>
                </pic:pic>
              </a:graphicData>
            </a:graphic>
          </wp:inline>
        </w:drawing>
      </w:r>
    </w:p>
    <w:p w14:paraId="77E66D67" w14:textId="70BF7B0E" w:rsidR="00DE3D03" w:rsidRPr="00285ACB" w:rsidRDefault="1AB51EAA" w:rsidP="007F52E0">
      <w:pPr>
        <w:pStyle w:val="FigureorTableCaption"/>
        <w:spacing w:line="259" w:lineRule="auto"/>
      </w:pPr>
      <w:commentRangeStart w:id="13"/>
      <w:r w:rsidRPr="1AB51EAA">
        <w:rPr>
          <w:b/>
          <w:bCs/>
        </w:rPr>
        <w:t>Figure 4</w:t>
      </w:r>
      <w:commentRangeEnd w:id="13"/>
      <w:r w:rsidR="00AE3EE6">
        <w:rPr>
          <w:rStyle w:val="CommentReference"/>
          <w:rFonts w:asciiTheme="minorHAnsi" w:eastAsiaTheme="minorHAnsi" w:hAnsiTheme="minorHAnsi" w:cstheme="minorBidi"/>
          <w:kern w:val="0"/>
        </w:rPr>
        <w:commentReference w:id="13"/>
      </w:r>
      <w:r>
        <w:t xml:space="preserve">. </w:t>
      </w:r>
      <w:r w:rsidR="00285ACB" w:rsidRPr="00285ACB">
        <w:t xml:space="preserve">Near-surface meteorological observations </w:t>
      </w:r>
      <w:r w:rsidR="007F52E0">
        <w:t>of air temperature (°C), SLP (</w:t>
      </w:r>
      <w:proofErr w:type="spellStart"/>
      <w:r w:rsidR="007F52E0">
        <w:t>hPa</w:t>
      </w:r>
      <w:proofErr w:type="spellEnd"/>
      <w:r w:rsidR="007F52E0">
        <w:t xml:space="preserve">), downwelling longwave radiation (W/m2)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proofErr w:type="gramStart"/>
      <w:r w:rsidR="007F52E0">
        <w:t xml:space="preserve">) </w:t>
      </w:r>
      <w:r w:rsidR="007F52E0" w:rsidRPr="007F52E0">
        <w:t>)</w:t>
      </w:r>
      <w:proofErr w:type="gramEnd"/>
      <w:r w:rsidR="007F52E0" w:rsidRPr="007F52E0">
        <w:t xml:space="preserve"> during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in the post-cold-frontal sector (h-</w:t>
      </w:r>
      <w:proofErr w:type="spellStart"/>
      <w:r w:rsidR="007F52E0" w:rsidRPr="007F52E0">
        <w:t>i</w:t>
      </w:r>
      <w:proofErr w:type="spellEnd"/>
      <w:r w:rsidR="007F52E0" w:rsidRPr="007F52E0">
        <w:t>).</w:t>
      </w:r>
      <w:r w:rsidR="007F52E0">
        <w:t xml:space="preserve"> M</w:t>
      </w:r>
      <w:r w:rsidR="00AE3EE6">
        <w:t xml:space="preserve">anual analysis of air temperature </w:t>
      </w:r>
      <w:r w:rsidR="007F52E0">
        <w:t>is shown in</w:t>
      </w:r>
      <w:r w:rsidR="00AE3EE6">
        <w:t xml:space="preserve"> red lines</w:t>
      </w:r>
      <w:r w:rsidR="007F52E0">
        <w:t xml:space="preserve"> with 1°C separation interval.</w:t>
      </w:r>
      <w:r w:rsidR="007F52E0" w:rsidRPr="007F52E0">
        <w:t xml:space="preserve"> Panels with only one isotherm represent times when the </w:t>
      </w:r>
      <w:proofErr w:type="spellStart"/>
      <w:r w:rsidR="007F52E0" w:rsidRPr="007F52E0">
        <w:t>sptial</w:t>
      </w:r>
      <w:proofErr w:type="spellEnd"/>
      <w:r w:rsidR="007F52E0" w:rsidRPr="007F52E0">
        <w:t xml:space="preserve"> temperature difference between sites is less than 1</w:t>
      </w:r>
      <w:r w:rsidR="007F52E0" w:rsidRPr="007F52E0">
        <w:rPr>
          <w:rFonts w:eastAsiaTheme="minorHAnsi"/>
        </w:rPr>
        <w:t>°</w:t>
      </w:r>
      <w:r w:rsidR="007F52E0" w:rsidRPr="007F52E0">
        <w:t>C</w:t>
      </w:r>
      <w:r w:rsidR="007F52E0">
        <w:t xml:space="preserve">. </w:t>
      </w:r>
      <w:r w:rsidR="00DE3D03">
        <w:t>I</w:t>
      </w:r>
      <w:r w:rsidR="00285ACB" w:rsidRPr="00285ACB">
        <w:t>sobar analysis</w:t>
      </w:r>
      <w:r w:rsidR="00DE3D03">
        <w:t xml:space="preserve"> is depicted </w:t>
      </w:r>
      <w:r w:rsidR="007F52E0">
        <w:t>with black lines</w:t>
      </w:r>
      <w:r w:rsidR="00DE3D03">
        <w:t xml:space="preserve"> in</w:t>
      </w:r>
      <w:r w:rsidR="00285ACB" w:rsidRPr="00285ACB">
        <w:t xml:space="preserve"> </w:t>
      </w:r>
      <w:r w:rsidR="0048623B">
        <w:t xml:space="preserve">panel </w:t>
      </w:r>
      <w:r w:rsidR="00285ACB" w:rsidRPr="00285ACB">
        <w:t xml:space="preserve">g. The background shows the low-elevation scanning Ka-band radar reflectivity (color, </w:t>
      </w:r>
      <w:proofErr w:type="spellStart"/>
      <w:r w:rsidR="00285ACB" w:rsidRPr="00285ACB">
        <w:t>dBz</w:t>
      </w:r>
      <w:proofErr w:type="spellEnd"/>
      <w:r w:rsidR="00285ACB" w:rsidRPr="00285ACB">
        <w:t xml:space="preserve">). Range </w:t>
      </w:r>
      <w:r w:rsidR="00285ACB" w:rsidRPr="00285ACB">
        <w:lastRenderedPageBreak/>
        <w:t xml:space="preserve">rings show distance in kilometers (black) and radar-beam height above local surface (red, m). The thin black </w:t>
      </w:r>
      <w:commentRangeStart w:id="14"/>
      <w:r w:rsidR="00285ACB" w:rsidRPr="00285ACB">
        <w:t xml:space="preserve">radii </w:t>
      </w:r>
      <w:commentRangeEnd w:id="14"/>
      <w:r w:rsidR="007F52E0">
        <w:rPr>
          <w:rStyle w:val="CommentReference"/>
          <w:rFonts w:asciiTheme="minorHAnsi" w:eastAsiaTheme="minorHAnsi" w:hAnsiTheme="minorHAnsi" w:cstheme="minorBidi"/>
          <w:kern w:val="0"/>
        </w:rPr>
        <w:commentReference w:id="14"/>
      </w:r>
      <w:r w:rsidR="00285ACB" w:rsidRPr="00285ACB">
        <w:t xml:space="preserve">bracket the region not scanned by the radar. </w:t>
      </w:r>
      <w:commentRangeStart w:id="15"/>
      <w:r w:rsidR="00DE3D03" w:rsidRPr="00285ACB">
        <w:t>North is upwards for each panel</w:t>
      </w:r>
      <w:commentRangeEnd w:id="15"/>
      <w:r w:rsidR="00DE3D03">
        <w:rPr>
          <w:rStyle w:val="CommentReference"/>
          <w:rFonts w:asciiTheme="minorHAnsi" w:eastAsiaTheme="minorHAnsi" w:hAnsiTheme="minorHAnsi" w:cstheme="minorBidi"/>
          <w:kern w:val="0"/>
        </w:rPr>
        <w:commentReference w:id="15"/>
      </w:r>
      <w:r w:rsidR="00DE3D03" w:rsidRPr="00285ACB">
        <w:t>.</w:t>
      </w:r>
    </w:p>
    <w:p w14:paraId="33D10030" w14:textId="43ADD5AD" w:rsidR="00C84322" w:rsidRPr="00C84322" w:rsidRDefault="00C84322" w:rsidP="00DE3D03">
      <w:pPr>
        <w:pStyle w:val="FigureorTableCaption"/>
        <w:spacing w:line="259" w:lineRule="auto"/>
      </w:pPr>
      <w:r w:rsidRPr="00751148">
        <w:t>The time-height sections of serial rawinsondes and near-surface time series of various parameters (Figure 5) confirm the features passing over the MOSAiC domain discussed above.  The passage of the first low (</w:t>
      </w:r>
      <w:r w:rsidR="00E01778">
        <w:t>C</w:t>
      </w:r>
      <w:r w:rsidRPr="00751148">
        <w:rPr>
          <w:vertAlign w:val="subscript"/>
        </w:rPr>
        <w:t>1</w:t>
      </w:r>
      <w:r w:rsidRPr="00751148">
        <w:t>) and its associated narrow warm-sector are clearly seen, with the brief but distinct warm air peak in the warm sector, and the cooling and veering of the surface wind with the passage of the cold front.  A LLJ is present at approximately 250 m above the surface near the time of the warm-frontal passage and extending into the warm sector ahead of the cold front.  The second cyclone (</w:t>
      </w:r>
      <w:r w:rsidR="00E01778">
        <w:t>C</w:t>
      </w:r>
      <w:r w:rsidRPr="00751148">
        <w:rPr>
          <w:vertAlign w:val="subscript"/>
        </w:rPr>
        <w:t>2</w:t>
      </w:r>
      <w:r w:rsidRPr="00751148">
        <w:t xml:space="preserve">) is deeper with a broader warm sector over the CO. The air only warms slightly in the warm sector between the warm front and the cold front, but the thermal wind effect of this thermal gradient, with the warmest air closest to the cold front, is the likely cause for the observed LLJ within the warm sector at 250-300 m height.  The rawinsondes show the warm-sector LLJ </w:t>
      </w:r>
      <w:r w:rsidR="009A6DAF">
        <w:t xml:space="preserve">wind speed maximum near </w:t>
      </w:r>
      <w:r w:rsidRPr="00751148">
        <w:t>15 m/s</w:t>
      </w:r>
      <w:r w:rsidR="009A6DAF">
        <w:t xml:space="preserve"> just above the surface mixed layer (SML)</w:t>
      </w:r>
      <w:r w:rsidRPr="00751148">
        <w:t xml:space="preserve">, with associated near-surface wind </w:t>
      </w:r>
      <w:r w:rsidR="009A6DAF">
        <w:t>speeds of</w:t>
      </w:r>
      <w:r w:rsidRPr="00751148">
        <w:t xml:space="preserve"> 7-8 m/s (see also Figure 4c).  </w:t>
      </w:r>
    </w:p>
    <w:p w14:paraId="74010A60" w14:textId="6C50B052" w:rsidR="00C84322" w:rsidRDefault="00C84322" w:rsidP="00C84322">
      <w:pPr>
        <w:pStyle w:val="Text"/>
      </w:pPr>
      <w:r w:rsidRPr="00C84322">
        <w:t xml:space="preserve">The passage of the cold front with the second cyclone near 02 UTC on 1 February marks the time of the lowest observed central pressure (974 </w:t>
      </w:r>
      <w:proofErr w:type="spellStart"/>
      <w:r w:rsidRPr="00C84322">
        <w:t>hPa</w:t>
      </w:r>
      <w:proofErr w:type="spellEnd"/>
      <w:r w:rsidRPr="00C84322">
        <w:t>), a very sharp drop in surface temperature (-11°C to -38°C in only 12 h), a minimum in surface winds, and a rapid change in surface wind direction (see also Figure 4e-g).  A second LLJ is observed at ~350-400 m height just behind the cold front with a core speed of 21-22 m/s, with again a</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m/s across the four observational sites between 04 and 05 UTC on 1 February (see also Figure 4h-i).  The timing differences in the wind direction shifts and wind speed increases (Figure 5d-e) and temperature decreases</w:t>
      </w:r>
      <w:r w:rsidR="009A6DAF" w:rsidRPr="00C84322">
        <w:t xml:space="preserve"> </w:t>
      </w:r>
      <w:r w:rsidR="009A6DAF">
        <w:t>b</w:t>
      </w:r>
      <w:r w:rsidRPr="00C84322">
        <w:t>etween sites 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 at Met City (Fig</w:t>
      </w:r>
      <w:r>
        <w:t>ure</w:t>
      </w:r>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4i</w:t>
      </w:r>
      <w:r w:rsidRPr="00C84322">
        <w:t xml:space="preserve">).  </w:t>
      </w:r>
      <w:r w:rsidR="007A43D9" w:rsidRPr="00751148">
        <w:t xml:space="preserve">It is unclear whether enhanced turbulence caused by the LLJ or the apparent 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 xml:space="preserve">hereby producing a LLJ just above the SML. </w:t>
      </w:r>
      <w:r w:rsidRPr="00C84322">
        <w:t>All of these features indicate significant, efficient, vertical momentum transport at this time.</w:t>
      </w:r>
    </w:p>
    <w:p w14:paraId="41C26FC0" w14:textId="0A784ABC" w:rsidR="00C84322" w:rsidRPr="00C84322" w:rsidRDefault="00C84322" w:rsidP="00C84322">
      <w:pPr>
        <w:pStyle w:val="Text"/>
      </w:pPr>
      <w:r w:rsidRPr="00C84322">
        <w:t>The presence of the LLJ behind the cold front is likely due to the LLJ being quasi-axisymmetric around this second low. That is, it is a “wrap-around” LLJ that is likely an extension of the LLJ observed in the warm sector as this warm air wraps around the strong but compact cyclone center, as seen in Fig</w:t>
      </w:r>
      <w:r>
        <w:t>ure</w:t>
      </w:r>
      <w:r w:rsidRPr="00C84322">
        <w:t xml:space="preserve"> 3.  Note that there is not much of the warm air </w:t>
      </w:r>
      <w:commentRangeStart w:id="16"/>
      <w:r w:rsidRPr="00C84322">
        <w:t xml:space="preserve">remaining </w:t>
      </w:r>
      <w:commentRangeEnd w:id="16"/>
      <w:r>
        <w:rPr>
          <w:rStyle w:val="CommentReference"/>
          <w:rFonts w:asciiTheme="minorHAnsi" w:eastAsiaTheme="minorHAnsi" w:hAnsiTheme="minorHAnsi" w:cstheme="minorBidi"/>
        </w:rPr>
        <w:commentReference w:id="16"/>
      </w:r>
      <w:r w:rsidRPr="00C84322">
        <w:t>with this wrap-around LLJ, and that it is at a slightly higher altitude, consistent with some lifting as the LLJ has wrapped itself around the cyclone center.  The 6-h soundings do suggest a thermal wind contribution over a ~100 m deep layer at the core of this second LLJ; it is beyond the scope of this paper to examine whether this brief reversal in horizontal temperature gradient is sufficient to fully support this LLJ structure</w:t>
      </w:r>
      <w:r>
        <w:t>. We</w:t>
      </w:r>
      <w:r w:rsidRPr="00C84322">
        <w:t xml:space="preserve"> </w:t>
      </w:r>
      <w:r>
        <w:t>infer</w:t>
      </w:r>
      <w:r w:rsidRPr="00C84322">
        <w:t xml:space="preserve"> that the presence of two LLJs in fairly rapid succession, or alternatively, a wrap-around LLJ within a rapidly moving storm system, produces strong, rapid surface wind speed and wind direction changes as the cyclone </w:t>
      </w:r>
      <w:r w:rsidRPr="00C84322">
        <w:lastRenderedPageBreak/>
        <w:t xml:space="preserve">translates across the MOSAiC domain, and is key for forcing the significant ice motion, ice deformation and upper-ocean current changes observed during the passage of </w:t>
      </w:r>
      <w:r w:rsidR="009A6DAF">
        <w:t>the</w:t>
      </w:r>
      <w:r w:rsidRPr="00C84322">
        <w:t xml:space="preserve"> second cyclone.  This double LLJ (wrap-around LLJ) was observed in other MOSAiC cyclones with significant ice deformation</w:t>
      </w:r>
      <w:r w:rsidR="009A6DAF">
        <w:t xml:space="preserve"> (not shown)</w:t>
      </w:r>
      <w:r w:rsidRPr="00C84322">
        <w:t>.</w:t>
      </w:r>
    </w:p>
    <w:p w14:paraId="7C93542B" w14:textId="212F3554" w:rsidR="00C84322" w:rsidRDefault="00DA2D8D" w:rsidP="00C84322">
      <w:pPr>
        <w:pStyle w:val="Text"/>
      </w:pPr>
      <w:r w:rsidRPr="00DA2D8D">
        <w:t>Low-level atmospheric divergence is one way to quantify these wind transitions</w:t>
      </w:r>
      <w:r w:rsidR="009A6DAF">
        <w:t>. Indeed, we observe</w:t>
      </w:r>
      <w:r w:rsidRPr="00DA2D8D">
        <w:t xml:space="preserve"> significant atmospheric convergence with the passage of the warm and cold fronts of low </w:t>
      </w:r>
      <w:r w:rsidR="003D0AFA">
        <w:t>C</w:t>
      </w:r>
      <w:r w:rsidRPr="00DA2D8D">
        <w:rPr>
          <w:vertAlign w:val="subscript"/>
        </w:rPr>
        <w:t>2</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shearing show significant peaks in association with this atmospheric convergence near the cold front.  </w:t>
      </w:r>
      <w:commentRangeStart w:id="17"/>
      <w:r w:rsidRPr="00DA2D8D">
        <w:t>There is no appreciable ice divergence/ convergence</w:t>
      </w:r>
      <w:r w:rsidR="009A6DAF">
        <w:t xml:space="preserve"> within the L-site triangle</w:t>
      </w:r>
      <w:r w:rsidRPr="00DA2D8D">
        <w:t xml:space="preserve"> with the warm frontal passage, though there is significant shearing of the ice.  Note that other wind transition events for which wind speeds are appreciable also show some atmospheric divergence/convergence and some ice deformation (e.g., near 08 UTC </w:t>
      </w:r>
      <w:r>
        <w:t>on 3 February,</w:t>
      </w:r>
      <w:r w:rsidRPr="00DA2D8D">
        <w:t xml:space="preserve"> also associated with </w:t>
      </w:r>
      <w:proofErr w:type="gramStart"/>
      <w:r w:rsidRPr="00DA2D8D">
        <w:t>a</w:t>
      </w:r>
      <w:proofErr w:type="gramEnd"/>
      <w:r w:rsidRPr="00DA2D8D">
        <w:t xml:space="preserve"> LLJ). </w:t>
      </w:r>
      <w:r>
        <w:t xml:space="preserve">Nevertheless, ice deformation events can have multiple local and nonlocal causes, and therefore often are not associated with </w:t>
      </w:r>
      <w:r w:rsidR="009A6DAF">
        <w:t xml:space="preserve">local </w:t>
      </w:r>
      <w:r>
        <w:t>atmospheric divergence.</w:t>
      </w:r>
      <w:commentRangeEnd w:id="17"/>
      <w:r w:rsidR="009A6DAF">
        <w:rPr>
          <w:rStyle w:val="CommentReference"/>
          <w:rFonts w:asciiTheme="minorHAnsi" w:eastAsiaTheme="minorHAnsi" w:hAnsiTheme="minorHAnsi" w:cstheme="minorBidi"/>
        </w:rPr>
        <w:commentReference w:id="17"/>
      </w:r>
    </w:p>
    <w:p w14:paraId="21309E11" w14:textId="11F9DCE3" w:rsidR="1AB51EAA" w:rsidRDefault="009A6DAF" w:rsidP="1AB51EAA">
      <w:pPr>
        <w:pStyle w:val="FigureorTableCaption"/>
        <w:spacing w:line="259" w:lineRule="auto"/>
      </w:pPr>
      <w:ins w:id="18" w:author="Ola Persson" w:date="2023-11-14T07:24:00Z">
        <w:r>
          <w:rPr>
            <w:noProof/>
          </w:rPr>
          <w:lastRenderedPageBreak/>
          <w:drawing>
            <wp:inline distT="0" distB="0" distL="0" distR="0" wp14:anchorId="399BAE0E" wp14:editId="2D2C6F4B">
              <wp:extent cx="5068075" cy="6784848"/>
              <wp:effectExtent l="0" t="0" r="0" b="0"/>
              <wp:docPr id="3872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5983" name="Picture 1"/>
                      <pic:cNvPicPr/>
                    </pic:nvPicPr>
                    <pic:blipFill>
                      <a:blip r:embed="rId22"/>
                      <a:stretch>
                        <a:fillRect/>
                      </a:stretch>
                    </pic:blipFill>
                    <pic:spPr>
                      <a:xfrm>
                        <a:off x="0" y="0"/>
                        <a:ext cx="5068075" cy="6784848"/>
                      </a:xfrm>
                      <a:prstGeom prst="rect">
                        <a:avLst/>
                      </a:prstGeom>
                    </pic:spPr>
                  </pic:pic>
                </a:graphicData>
              </a:graphic>
            </wp:inline>
          </w:drawing>
        </w:r>
      </w:ins>
    </w:p>
    <w:p w14:paraId="262E8F37" w14:textId="04BC6367" w:rsidR="009A6DAF" w:rsidRPr="009A6DAF" w:rsidRDefault="1AB51EAA" w:rsidP="009A6DAF">
      <w:pPr>
        <w:pStyle w:val="FigureorTableCaption"/>
        <w:spacing w:line="259" w:lineRule="auto"/>
      </w:pPr>
      <w:r w:rsidRPr="1AB51EAA">
        <w:rPr>
          <w:b/>
          <w:bCs/>
        </w:rPr>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w:t>
      </w:r>
      <w:commentRangeStart w:id="19"/>
      <w:r w:rsidR="009A6DAF" w:rsidRPr="009A6DAF">
        <w:t>colors</w:t>
      </w:r>
      <w:commentRangeEnd w:id="19"/>
      <w:r w:rsidR="009A6DAF">
        <w:rPr>
          <w:rStyle w:val="CommentReference"/>
          <w:rFonts w:asciiTheme="minorHAnsi" w:eastAsiaTheme="minorHAnsi" w:hAnsiTheme="minorHAnsi" w:cstheme="minorBidi"/>
          <w:kern w:val="0"/>
        </w:rPr>
        <w:commentReference w:id="19"/>
      </w:r>
      <w:r w:rsidR="009A6DAF" w:rsidRPr="009A6DAF">
        <w:t xml:space="preserve">), </w:t>
      </w:r>
      <w:proofErr w:type="spellStart"/>
      <w:r w:rsidR="009A6DAF" w:rsidRPr="009A6DAF">
        <w:t>isotachs</w:t>
      </w:r>
      <w:proofErr w:type="spellEnd"/>
      <w:r w:rsidR="009A6DAF" w:rsidRPr="009A6DAF">
        <w:t xml:space="preserve"> (red), and select wind barbs from serial rawinsondes at the R/V </w:t>
      </w:r>
      <w:proofErr w:type="spellStart"/>
      <w:r w:rsidR="009A6DAF" w:rsidRPr="009A6DAF">
        <w:t>Polarstern</w:t>
      </w:r>
      <w:proofErr w:type="spellEnd"/>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commentRangeStart w:id="20"/>
      <w:r w:rsidR="009A6DAF" w:rsidRPr="009A6DAF">
        <w:t xml:space="preserve">The 6-hourly rawinsonde times are shown at the bottom of the panel (red*).  </w:t>
      </w:r>
      <w:commentRangeEnd w:id="20"/>
      <w:r w:rsidR="009A6DAF">
        <w:rPr>
          <w:rStyle w:val="CommentReference"/>
          <w:rFonts w:asciiTheme="minorHAnsi" w:eastAsiaTheme="minorHAnsi" w:hAnsiTheme="minorHAnsi" w:cstheme="minorBidi"/>
          <w:kern w:val="0"/>
        </w:rPr>
        <w:commentReference w:id="20"/>
      </w:r>
      <w:r w:rsidR="009A6DAF" w:rsidRPr="009A6DAF">
        <w:t>Lower 6 panels: Time-series from the Met City tower and the ASFG of b) SLP; c) T</w:t>
      </w:r>
      <w:r w:rsidR="009A6DAF" w:rsidRPr="009A6DAF">
        <w:rPr>
          <w:vertAlign w:val="subscript"/>
        </w:rPr>
        <w:t>a</w:t>
      </w:r>
      <w:r w:rsidR="009A6DAF" w:rsidRPr="009A6DAF">
        <w:t xml:space="preserve">; d) 10-m </w:t>
      </w:r>
      <w:r w:rsidR="009A6DAF" w:rsidRPr="009A6DAF">
        <w:lastRenderedPageBreak/>
        <w:t>and 4-m wind speed; e) 10-m and 4-m wind direction; f) 10-m atmospheric stress (red), stress vector change (black) at MC; and g</w:t>
      </w:r>
      <w:commentRangeStart w:id="21"/>
      <w:r w:rsidR="009A6DAF" w:rsidRPr="009A6DAF">
        <w:t>) 4-m atmospheric divergence (red), ice divergence (blue), and ice shear (green).</w:t>
      </w:r>
      <w:commentRangeEnd w:id="21"/>
      <w:r w:rsidR="009A6DAF">
        <w:rPr>
          <w:rStyle w:val="CommentReference"/>
          <w:rFonts w:asciiTheme="minorHAnsi" w:eastAsiaTheme="minorHAnsi" w:hAnsiTheme="minorHAnsi" w:cstheme="minorBidi"/>
          <w:kern w:val="0"/>
        </w:rPr>
        <w:commentReference w:id="21"/>
      </w:r>
      <w:r w:rsidR="009A6DAF" w:rsidRPr="009A6DAF">
        <w:t xml:space="preserve"> The vertical dashed lines show the times when the warm (red) and cold (blue) fronts with the second cyclone pass over. </w:t>
      </w:r>
    </w:p>
    <w:p w14:paraId="29A5BE12" w14:textId="6338FC0F" w:rsidR="1AB51EAA" w:rsidRDefault="1AB51EAA" w:rsidP="009A6DAF">
      <w:pPr>
        <w:pStyle w:val="FigureorTableCaption"/>
        <w:spacing w:line="259" w:lineRule="auto"/>
      </w:pPr>
      <w:r>
        <w:t>4 Sea ice dynamics</w:t>
      </w:r>
    </w:p>
    <w:p w14:paraId="318ED94E" w14:textId="47480DDD" w:rsidR="00661BBD" w:rsidRPr="00F47B9C" w:rsidRDefault="00661BBD" w:rsidP="00F47B9C">
      <w:pPr>
        <w:pStyle w:val="Text"/>
      </w:pPr>
      <w:r w:rsidRPr="00F47B9C">
        <w:t>Sea ice motion at during the passage of the storm</w:t>
      </w:r>
      <w:r w:rsidR="007A43D9">
        <w:t>s</w:t>
      </w:r>
      <w:r w:rsidRPr="00F47B9C">
        <w:t xml:space="preserve"> is broadly coherent with time-varying wind forcing. We examine the sea ice response first in terms of the relationship with the local wind forcing, then examine the differential motion of the ice pack.</w:t>
      </w:r>
      <w:r w:rsidR="00B52E5A">
        <w:t xml:space="preserve"> For brevity, we focus primarily on the second storm.</w:t>
      </w:r>
    </w:p>
    <w:p w14:paraId="7AFECF33" w14:textId="5F322598" w:rsidR="1AB51EAA" w:rsidRPr="00F47B9C" w:rsidRDefault="1AB51EAA" w:rsidP="00C00961">
      <w:pPr>
        <w:pStyle w:val="Heading-Secondary"/>
      </w:pPr>
      <w:r w:rsidRPr="00F47B9C">
        <w:t>4.1 Atmosphere-ice interaction</w:t>
      </w:r>
    </w:p>
    <w:p w14:paraId="79424FD3" w14:textId="65411303" w:rsidR="00F47B9C" w:rsidRDefault="00661BBD" w:rsidP="00F47B9C">
      <w:pPr>
        <w:pStyle w:val="Text"/>
      </w:pPr>
      <w:r w:rsidRPr="00F47B9C">
        <w:t xml:space="preserve">Drift trajectories of the three L-sites and the CO (Figure 6a-d) generally illustrate the expected right hand turning rule first noted by </w:t>
      </w:r>
      <w:r w:rsidR="00C40C4D" w:rsidRPr="00F47B9C">
        <w:fldChar w:fldCharType="begin"/>
      </w:r>
      <w:r w:rsidR="001902F1">
        <w:instrText xml:space="preserve"> ADDIN ZOTERO_ITEM CSL_CITATION {"citationID":"AtlN8AL0","properties":{"formattedCitation":"(Nansen, 1902)","plainCitation":"(Nansen, 1902)","dontUpdate":true,"noteIndex":0},"citationItems":[{"id":6187,"uris":["http://zotero.org/users/6124969/items/FDTWSNDX"],"itemData":{"id":6187,"type":"book","publisher":"London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C40C4D" w:rsidRPr="00F47B9C">
        <w:fldChar w:fldCharType="separate"/>
      </w:r>
      <w:r w:rsidR="00C40C4D" w:rsidRPr="00F47B9C">
        <w:t xml:space="preserve">Nansen </w:t>
      </w:r>
      <w:r w:rsidR="00E51EC0">
        <w:t>(</w:t>
      </w:r>
      <w:r w:rsidR="00C40C4D" w:rsidRPr="00F47B9C">
        <w:t>1902)</w:t>
      </w:r>
      <w:r w:rsidR="00C40C4D" w:rsidRPr="00F47B9C">
        <w:fldChar w:fldCharType="end"/>
      </w:r>
      <w:r w:rsidRPr="00F47B9C">
        <w:t xml:space="preserve">. At all four sites, the ice drift arcs to the right and slows as the </w:t>
      </w:r>
      <w:r w:rsidR="005D1626">
        <w:t xml:space="preserve">29 </w:t>
      </w:r>
      <w:r w:rsidRPr="00F47B9C">
        <w:t>January cyclone moves away from the MOSAiC site. At the sea level pressure maximum between the two depressions, the wind direction abruptly reverses. This reversal occurs at 23 UTC on 30</w:t>
      </w:r>
      <w:r w:rsidR="005D1626">
        <w:t xml:space="preserve"> January</w:t>
      </w:r>
      <w:r w:rsidRPr="00F47B9C">
        <w:t xml:space="preserve"> at all sites</w:t>
      </w:r>
      <w:r w:rsidR="00F75F39" w:rsidRPr="00F47B9C">
        <w:t xml:space="preserve">, marked by the </w:t>
      </w:r>
      <w:proofErr w:type="gramStart"/>
      <w:r w:rsidR="00F75F39" w:rsidRPr="00F47B9C">
        <w:t>red letter</w:t>
      </w:r>
      <w:proofErr w:type="gramEnd"/>
      <w:r w:rsidR="00F75F39" w:rsidRPr="00F47B9C">
        <w:t xml:space="preserve"> A. As the sea level pressure decreases and the second cyclone approaches the CO, the ice drifts northward until slowing to a halt and again reversing direction. The cusp in the trajectory marking the reversal is indicated by the letter B. Notably, this reversal </w:t>
      </w:r>
      <w:proofErr w:type="spellStart"/>
      <w:r w:rsidR="00F75F39" w:rsidRPr="00F47B9C">
        <w:t>preceeds</w:t>
      </w:r>
      <w:proofErr w:type="spellEnd"/>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 and last at 0:30 UTC on </w:t>
      </w:r>
      <w:r w:rsidR="005D1626">
        <w:t>1 February</w:t>
      </w:r>
      <w:r w:rsidR="00F75F39" w:rsidRPr="00F47B9C">
        <w:t xml:space="preserve"> at site L2. The difference in directions</w:t>
      </w:r>
      <w:r w:rsidR="005D1626">
        <w:t xml:space="preserve"> before and after the cusp</w:t>
      </w:r>
      <w:r w:rsidR="00F75F39" w:rsidRPr="00F47B9C">
        <w:t xml:space="preserve"> varies</w:t>
      </w:r>
      <w:r w:rsidR="00F47B9C">
        <w:t xml:space="preserve"> spatially</w:t>
      </w:r>
      <w:r w:rsidR="00F75F39" w:rsidRPr="00F47B9C">
        <w:t xml:space="preserve"> as well, indicating that deformation of the ice between the sites has taken place. </w:t>
      </w:r>
    </w:p>
    <w:p w14:paraId="7FE2CA18" w14:textId="64937F1A" w:rsidR="00661BBD" w:rsidRDefault="00F75F39" w:rsidP="00F47B9C">
      <w:pPr>
        <w:pStyle w:val="Text"/>
      </w:pPr>
      <w:r w:rsidRPr="00F47B9C">
        <w:t xml:space="preserve">In the lower two panels of Figure 6, we see that the drift speed ratio </w:t>
      </w:r>
      <m:oMath>
        <m:r>
          <w:rPr>
            <w:rFonts w:ascii="Cambria Math" w:hAnsi="Cambria Math"/>
          </w:rPr>
          <m:t>α</m:t>
        </m:r>
      </m:oMath>
      <w:r w:rsidR="00E92CAF" w:rsidRPr="00F47B9C">
        <w:t xml:space="preserve"> </w:t>
      </w:r>
      <w:r w:rsidRPr="00F47B9C">
        <w:t>(the ratio between the drift speed and the wind speed) and net turning angle</w:t>
      </w:r>
      <w:r w:rsidR="00E92CAF" w:rsidRPr="00F47B9C">
        <w:t xml:space="preserve"> </w:t>
      </w:r>
      <m:oMath>
        <m:r>
          <w:rPr>
            <w:rFonts w:ascii="Cambria Math" w:hAnsi="Cambria Math"/>
          </w:rPr>
          <m:t>θ</m:t>
        </m:r>
      </m:oMath>
      <w:r w:rsidRPr="00F47B9C">
        <w:t xml:space="preserve"> </w:t>
      </w:r>
      <w:r w:rsidR="00E92CAF" w:rsidRPr="00F47B9C">
        <w:t xml:space="preserve"> </w:t>
      </w:r>
      <w:r w:rsidRPr="00F47B9C">
        <w:t>(the difference between the wind direction and the drift direction) vary significantly over time. These parameters are empirical measures of the relationship between the ice drift and the wind speed.</w:t>
      </w:r>
      <w:r w:rsidR="00E92CAF" w:rsidRPr="00F47B9C">
        <w:t xml:space="preserve"> </w:t>
      </w:r>
      <w:r w:rsidRPr="00F47B9C">
        <w:t xml:space="preserve">In steady state free drift (i.e., in the absence of internal ice stresses), the turning angle is a function of the boundary layer structure and the ice surface roughness, and the drift speed ratio is the Nansen number, a function of the air-ice and ice-ocean drag coefficients and the densities of each medium. </w:t>
      </w:r>
      <w:r w:rsidR="00E92CAF" w:rsidRPr="00F47B9C">
        <w:rPr>
          <w:rFonts w:eastAsia="Calibri"/>
        </w:rPr>
        <w:t>At MOSAiC, we can calculate these directly from the three ASFS sites and Met City using the measured winds and the measured motion of the local ice floe on which these sensors are located.</w:t>
      </w:r>
      <w:r w:rsidR="00E92CAF" w:rsidRPr="00F47B9C">
        <w:t xml:space="preserve"> For the </w:t>
      </w:r>
      <w:r w:rsidR="005D1626">
        <w:t>January</w:t>
      </w:r>
      <w:r w:rsidR="00E92CAF" w:rsidRPr="00F47B9C">
        <w:t xml:space="preserve"> 30-</w:t>
      </w:r>
      <w:r w:rsidR="005D1626">
        <w:t>February</w:t>
      </w:r>
      <w:r w:rsidR="00E92CAF" w:rsidRPr="00F47B9C">
        <w:t xml:space="preserve"> 4 period shown in Figure 6e-f, average values of </w:t>
      </w:r>
      <m:oMath>
        <m:r>
          <w:rPr>
            <w:rFonts w:ascii="Cambria Math" w:hAnsi="Cambria Math"/>
          </w:rPr>
          <m:t>α</m:t>
        </m:r>
      </m:oMath>
      <w:r w:rsidR="00E92CAF" w:rsidRPr="00F47B9C">
        <w:t xml:space="preserve"> and </w:t>
      </w:r>
      <m:oMath>
        <m:r>
          <w:rPr>
            <w:rFonts w:ascii="Cambria Math" w:hAnsi="Cambria Math"/>
          </w:rPr>
          <m:t>θ</m:t>
        </m:r>
      </m:oMath>
      <w:r w:rsidR="00E92CAF" w:rsidRPr="00F47B9C">
        <w:t xml:space="preserve"> are 0.021 and 35, respectively, consistent with previous studies </w:t>
      </w:r>
      <w:r w:rsidR="00C40C4D" w:rsidRPr="00F47B9C">
        <w:fldChar w:fldCharType="begin"/>
      </w:r>
      <w:r w:rsidR="00C40C4D" w:rsidRPr="00F47B9C">
        <w:instrText xml:space="preserve"> ADDIN ZOTERO_ITEM CSL_CITATION {"citationID":"A2fnPbxl","properties":{"formattedCitation":"(Lepp\\uc0\\u228{}ranta, 2007; Schweiger &amp; Zhang, 2015; Womack et al., 2022)","plainCitation":"(Leppäranta, 2007; Schweiger &amp; Zhang, 2015; Womack et al., 2022)","noteIndex":0},"citationItems":[{"id":7173,"uris":["http://zotero.org/users/6124969/items/BY8ABJGG"],"itemData":{"id":7173,"type":"book","collection-title":"Springer praxis books","ISBN":"978-3-540-26970-0","note":"Citation Key: leppäranta2007drift\ntex.lccn: 2004110445","publisher":"Springer Berlin Heidelberg","title":"The drift of sea ice","URL":"https://books.google.com/books?id=MMIXaOl1jxwC","author":[{"family":"Leppäranta","given":"M."}],"issued":{"date-parts":[["2007"]]},"citation-key":"leppäranta2007drift"}},{"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C40C4D" w:rsidRPr="00F47B9C">
        <w:fldChar w:fldCharType="separate"/>
      </w:r>
      <w:r w:rsidR="00C40C4D" w:rsidRPr="00F47B9C">
        <w:t xml:space="preserve">(Leppäranta, 2007; Schweiger </w:t>
      </w:r>
      <w:r w:rsidR="008B0FCD">
        <w:t>and</w:t>
      </w:r>
      <w:r w:rsidR="00C40C4D" w:rsidRPr="00F47B9C">
        <w:t xml:space="preserve"> Zhang, 2015; Womack et al., 2022)</w:t>
      </w:r>
      <w:r w:rsidR="00C40C4D" w:rsidRPr="00F47B9C">
        <w:fldChar w:fldCharType="end"/>
      </w:r>
      <w:r w:rsidR="00E92CAF" w:rsidRPr="00F47B9C">
        <w:t xml:space="preserve">. However, significant variability exists in both parameters. </w:t>
      </w:r>
      <w:r w:rsidRPr="00F47B9C">
        <w:t xml:space="preserve">We see an increase in drift speed ratio after </w:t>
      </w:r>
      <w:r w:rsidR="005D1626">
        <w:t>1 February</w:t>
      </w:r>
      <w:r w:rsidRPr="00F47B9C">
        <w:t>, which can indicate that a larger fraction of atmospheric momentum is being translated into ice motion rather than adding to the internal ice stresses. In addition, we see that the drift speed ratio following the second cyclone passage oscillates near the inertial frequency</w:t>
      </w:r>
      <w:r w:rsidR="00E92CAF" w:rsidRPr="00F47B9C">
        <w:t xml:space="preserve"> (~12 hours)</w:t>
      </w:r>
      <w:r w:rsidRPr="00F47B9C">
        <w:t xml:space="preserve">, suggesting the possibility of </w:t>
      </w:r>
      <w:r w:rsidR="00E92CAF" w:rsidRPr="00F47B9C">
        <w:t>inertial oscillations following the storm. The rapid increase in drift speed ratio for L3 is likely an indication of nonlocal forcing of the ice motion through internal ice stresses.</w:t>
      </w:r>
      <w:r w:rsidR="00C40C4D">
        <w:t xml:space="preserve"> </w:t>
      </w:r>
    </w:p>
    <w:p w14:paraId="48A3703C" w14:textId="6BA2550D" w:rsidR="00E36D5B" w:rsidRDefault="00C82BEA" w:rsidP="1AB51EAA">
      <w:pPr>
        <w:pStyle w:val="Heading-Secondary"/>
      </w:pPr>
      <w:r>
        <w:rPr>
          <w:noProof/>
        </w:rPr>
        <w:lastRenderedPageBreak/>
        <w:drawing>
          <wp:inline distT="0" distB="0" distL="0" distR="0" wp14:anchorId="4DA5C8E9" wp14:editId="0F4323B3">
            <wp:extent cx="5308082" cy="6308156"/>
            <wp:effectExtent l="0" t="0" r="635" b="3810"/>
            <wp:docPr id="128113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635" name="Picture 3"/>
                    <pic:cNvPicPr/>
                  </pic:nvPicPr>
                  <pic:blipFill>
                    <a:blip r:embed="rId23"/>
                    <a:stretch>
                      <a:fillRect/>
                    </a:stretch>
                  </pic:blipFill>
                  <pic:spPr>
                    <a:xfrm>
                      <a:off x="0" y="0"/>
                      <a:ext cx="5308082" cy="6308156"/>
                    </a:xfrm>
                    <a:prstGeom prst="rect">
                      <a:avLst/>
                    </a:prstGeom>
                  </pic:spPr>
                </pic:pic>
              </a:graphicData>
            </a:graphic>
          </wp:inline>
        </w:drawing>
      </w:r>
    </w:p>
    <w:p w14:paraId="5D18B912" w14:textId="4890048D" w:rsidR="1AB51EAA" w:rsidRPr="00F47B9C" w:rsidRDefault="1AB51EAA" w:rsidP="00F47B9C">
      <w:pPr>
        <w:pStyle w:val="FigureorTableCaption"/>
      </w:pPr>
      <w:r w:rsidRPr="00F47B9C">
        <w:t xml:space="preserve">Figure 6. </w:t>
      </w:r>
      <w:r w:rsidR="00C82BEA" w:rsidRPr="00F47B9C">
        <w:t xml:space="preserve">Top </w:t>
      </w:r>
      <w:r w:rsidR="000D6171" w:rsidRPr="00F47B9C">
        <w:t>a-d</w:t>
      </w:r>
      <w:r w:rsidR="00C82BEA" w:rsidRPr="00F47B9C">
        <w:t>:</w:t>
      </w:r>
      <w:r w:rsidR="000D6171" w:rsidRPr="00F47B9C">
        <w:t xml:space="preserve"> Trajectories of sites L1, L2, L3, and Met City at hourly resolution from </w:t>
      </w:r>
      <w:r w:rsidR="005D1626">
        <w:t xml:space="preserve">30 January </w:t>
      </w:r>
      <w:r w:rsidR="000D6171" w:rsidRPr="00F47B9C">
        <w:t>00</w:t>
      </w:r>
      <w:r w:rsidR="005D1626">
        <w:t xml:space="preserve">:00 </w:t>
      </w:r>
      <w:r w:rsidR="000D6171" w:rsidRPr="00F47B9C">
        <w:t xml:space="preserve">UTC </w:t>
      </w:r>
      <w:r w:rsidR="005D1626">
        <w:t xml:space="preserve">on 02 </w:t>
      </w:r>
      <w:r w:rsidR="000D6171" w:rsidRPr="00F47B9C">
        <w:t>Feb</w:t>
      </w:r>
      <w:r w:rsidR="005D1626">
        <w:t>ruary</w:t>
      </w:r>
      <w:r w:rsidR="000D6171" w:rsidRPr="00F47B9C">
        <w:t xml:space="preserve"> 00</w:t>
      </w:r>
      <w:r w:rsidR="005D1626">
        <w:t xml:space="preserve">:00 </w:t>
      </w:r>
      <w:r w:rsidR="000D6171" w:rsidRPr="00F47B9C">
        <w:t>UTC. Black arrows indicate the ice drift direction, light blue the observed wind direction, and dark blue the estimated wind from the ERA5 reanalysis. Arrow length is proportional to velocity.</w:t>
      </w:r>
      <w:r w:rsidR="00C82BEA" w:rsidRPr="00F47B9C">
        <w:t xml:space="preserve"> Bottom</w:t>
      </w:r>
      <w:r w:rsidR="005C6F8A">
        <w:t>:</w:t>
      </w:r>
      <w:r w:rsidR="00C82BEA" w:rsidRPr="00F47B9C">
        <w:t xml:space="preserve"> (a) Drift speed ratio (ice speed divided by wind speed) and (b) empirical turning angle (difference between wind direction and ice drift direction) at sites L1, L2, L3, and Met City</w:t>
      </w:r>
      <w:commentRangeStart w:id="22"/>
      <w:r w:rsidR="00C82BEA" w:rsidRPr="00F47B9C">
        <w:t xml:space="preserve">. </w:t>
      </w:r>
      <w:commentRangeEnd w:id="22"/>
      <w:r w:rsidR="005D1626">
        <w:rPr>
          <w:rStyle w:val="CommentReference"/>
          <w:rFonts w:asciiTheme="minorHAnsi" w:eastAsiaTheme="minorHAnsi" w:hAnsiTheme="minorHAnsi" w:cstheme="minorBidi"/>
          <w:kern w:val="0"/>
        </w:rPr>
        <w:commentReference w:id="22"/>
      </w:r>
    </w:p>
    <w:p w14:paraId="773D42BD" w14:textId="77777777" w:rsidR="00002B9D" w:rsidRDefault="00002B9D" w:rsidP="00F47B9C">
      <w:pPr>
        <w:pStyle w:val="Text"/>
        <w:rPr>
          <w:noProof/>
        </w:rPr>
      </w:pPr>
    </w:p>
    <w:p w14:paraId="15F5FCF1" w14:textId="77777777" w:rsidR="00002B9D" w:rsidRDefault="00002B9D" w:rsidP="00002B9D">
      <w:pPr>
        <w:pStyle w:val="FigureorTableCaption"/>
        <w:spacing w:line="259" w:lineRule="auto"/>
      </w:pPr>
      <w:r>
        <w:rPr>
          <w:noProof/>
        </w:rPr>
        <w:lastRenderedPageBreak/>
        <w:drawing>
          <wp:inline distT="0" distB="0" distL="0" distR="0" wp14:anchorId="1843A41D" wp14:editId="3E5F2182">
            <wp:extent cx="6171169" cy="3466949"/>
            <wp:effectExtent l="0" t="0" r="1270" b="635"/>
            <wp:docPr id="1040008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950" name="Picture 4"/>
                    <pic:cNvPicPr/>
                  </pic:nvPicPr>
                  <pic:blipFill>
                    <a:blip r:embed="rId24"/>
                    <a:stretch>
                      <a:fillRect/>
                    </a:stretch>
                  </pic:blipFill>
                  <pic:spPr>
                    <a:xfrm>
                      <a:off x="0" y="0"/>
                      <a:ext cx="6171169" cy="3466949"/>
                    </a:xfrm>
                    <a:prstGeom prst="rect">
                      <a:avLst/>
                    </a:prstGeom>
                  </pic:spPr>
                </pic:pic>
              </a:graphicData>
            </a:graphic>
          </wp:inline>
        </w:drawing>
      </w:r>
    </w:p>
    <w:p w14:paraId="18F55ED4" w14:textId="31202D1F" w:rsidR="00002B9D" w:rsidRDefault="00002B9D" w:rsidP="00002B9D">
      <w:pPr>
        <w:pStyle w:val="FigureorTableCaption"/>
        <w:spacing w:line="259" w:lineRule="auto"/>
      </w:pPr>
      <w:r w:rsidRPr="1AB51EAA">
        <w:rPr>
          <w:b/>
          <w:bCs/>
        </w:rPr>
        <w:t>Figure 7</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w:t>
      </w:r>
      <w:proofErr w:type="spellStart"/>
      <w:r w:rsidRPr="002E78F3">
        <w:t>hPa</w:t>
      </w:r>
      <w:proofErr w:type="spellEnd"/>
      <w:r w:rsidRPr="002E78F3">
        <w:t xml:space="preserve"> spacing)</w:t>
      </w:r>
      <w:r w:rsidR="001C3A39">
        <w:t xml:space="preserve">, </w:t>
      </w:r>
      <w:r w:rsidRPr="002E78F3">
        <w:t>near-surface (10 m) wind fields (</w:t>
      </w:r>
      <w:r>
        <w:t xml:space="preserve">blue </w:t>
      </w:r>
      <w:r w:rsidRPr="002E78F3">
        <w:t>arrows)</w:t>
      </w:r>
      <w:r w:rsidR="001C3A39">
        <w:t xml:space="preserve">, and </w:t>
      </w:r>
      <w:r w:rsidR="005C7780">
        <w:t xml:space="preserve">16 and 20 m/s </w:t>
      </w:r>
      <w:proofErr w:type="spellStart"/>
      <w:r w:rsidR="005C7780">
        <w:t>isotachs</w:t>
      </w:r>
      <w:proofErr w:type="spellEnd"/>
      <w:r w:rsidR="005C7780">
        <w:t xml:space="preserve"> of the 950 </w:t>
      </w:r>
      <w:proofErr w:type="spellStart"/>
      <w:r w:rsidR="005C7780">
        <w:t>hPa</w:t>
      </w:r>
      <w:proofErr w:type="spellEnd"/>
      <w:r w:rsidR="005C7780">
        <w:t xml:space="preserve"> winds (green contours)</w:t>
      </w:r>
      <w:r w:rsidRPr="002E78F3">
        <w:t xml:space="preserve"> at times corresponding to vertical lines in the velocity time series to the</w:t>
      </w:r>
      <w:r>
        <w:t xml:space="preserve"> </w:t>
      </w:r>
      <w:r w:rsidRPr="002E78F3">
        <w:t>left</w:t>
      </w:r>
      <w:r w:rsidR="00B52E5A">
        <w:t>.</w:t>
      </w:r>
      <w:r>
        <w:t xml:space="preserve"> </w:t>
      </w:r>
    </w:p>
    <w:p w14:paraId="7586A4BA" w14:textId="5D08AEB0" w:rsidR="00BC44C1" w:rsidRDefault="002E78F3" w:rsidP="00BC44C1">
      <w:pPr>
        <w:pStyle w:val="Text"/>
        <w:rPr>
          <w:noProof/>
        </w:rPr>
      </w:pPr>
      <w:r>
        <w:rPr>
          <w:noProof/>
        </w:rPr>
        <w:t xml:space="preserve">Considering next the trajectories and drift speeds across the full buoy dataset, we find a clear correspondence between the position of the buoys relative to the storm track and the time varying drift velocity (Figure 7a-c). Groups </w:t>
      </w:r>
      <w:r w:rsidR="0084775F">
        <w:rPr>
          <w:noProof/>
        </w:rPr>
        <w:t xml:space="preserve">are colored and named relative to the propagation direction of the storm. Within-group velocity variance is small compared to the cross-array variance, and we note that buoys on opposite sides of the storm track move in opposite directions in the </w:t>
      </w:r>
      <w:r w:rsidR="0084775F">
        <w:rPr>
          <w:i/>
          <w:iCs/>
          <w:noProof/>
        </w:rPr>
        <w:t>x</w:t>
      </w:r>
      <w:r w:rsidR="0084775F">
        <w:rPr>
          <w:noProof/>
        </w:rPr>
        <w:t xml:space="preserve"> direction, consistent with the rotation of cyclone wind field. </w:t>
      </w:r>
      <w:r w:rsidR="0084775F" w:rsidRPr="0084775F">
        <w:rPr>
          <w:noProof/>
        </w:rPr>
        <w:t xml:space="preserve">The clearest sign of the storm impact on the ice velocity is through the effect of the LLJ as it develops and moves across the MOSAiC array. The LLJ first develops in the warm sector of the storm (Figures 3 and 5). The high wind speeds in the warm sector result in the two distant buoys (orange) accelerating first, reaching maximum velocities of 29 and 33 cm/s on </w:t>
      </w:r>
      <w:r w:rsidR="005D1626">
        <w:rPr>
          <w:noProof/>
        </w:rPr>
        <w:t xml:space="preserve">31 </w:t>
      </w:r>
      <w:r w:rsidR="0084775F" w:rsidRPr="0084775F">
        <w:rPr>
          <w:noProof/>
        </w:rPr>
        <w:t>Jan</w:t>
      </w:r>
      <w:r w:rsidR="005D1626">
        <w:rPr>
          <w:noProof/>
        </w:rPr>
        <w:t>uary</w:t>
      </w:r>
      <w:r w:rsidR="0084775F" w:rsidRPr="0084775F">
        <w:rPr>
          <w:noProof/>
        </w:rPr>
        <w:t xml:space="preserve"> at 17 and 18 UTC, respectively.</w:t>
      </w:r>
      <w:r w:rsidR="0084775F">
        <w:rPr>
          <w:noProof/>
        </w:rPr>
        <w:t xml:space="preserve"> The remaining buoys show a moderate increase of speed on </w:t>
      </w:r>
      <w:r w:rsidR="005D1626">
        <w:rPr>
          <w:noProof/>
        </w:rPr>
        <w:t>31</w:t>
      </w:r>
      <w:r w:rsidR="0084775F">
        <w:rPr>
          <w:noProof/>
        </w:rPr>
        <w:t xml:space="preserve"> </w:t>
      </w:r>
      <w:r w:rsidR="005D1626">
        <w:rPr>
          <w:noProof/>
        </w:rPr>
        <w:t>January</w:t>
      </w:r>
      <w:r w:rsidR="0084775F">
        <w:rPr>
          <w:noProof/>
        </w:rPr>
        <w:t xml:space="preserve"> from 0</w:t>
      </w:r>
      <w:r w:rsidR="005D1626">
        <w:rPr>
          <w:noProof/>
        </w:rPr>
        <w:t>0</w:t>
      </w:r>
      <w:r w:rsidR="0084775F">
        <w:rPr>
          <w:noProof/>
        </w:rPr>
        <w:t xml:space="preserve"> UTC to 12 UTC as the central pressure low approaches. </w:t>
      </w:r>
      <w:r w:rsidR="00BC44C1">
        <w:rPr>
          <w:noProof/>
        </w:rPr>
        <w:t xml:space="preserve">During the </w:t>
      </w:r>
      <w:r w:rsidR="005D1626">
        <w:rPr>
          <w:noProof/>
        </w:rPr>
        <w:t xml:space="preserve">30 </w:t>
      </w:r>
      <w:r w:rsidR="00BC44C1">
        <w:rPr>
          <w:noProof/>
        </w:rPr>
        <w:t>Jan</w:t>
      </w:r>
      <w:r w:rsidR="005D1626">
        <w:rPr>
          <w:noProof/>
        </w:rPr>
        <w:t>uary</w:t>
      </w:r>
      <w:r w:rsidR="00BC44C1">
        <w:rPr>
          <w:noProof/>
        </w:rPr>
        <w:t xml:space="preserve"> storm, we see a similar pattern of differential motion across the extended DN, though to a lesser extent (Figure S1); maximum drift speeds are between 10-20 cm/s. We note that no cold-sector LLJ is visible in the sounding data </w:t>
      </w:r>
      <w:r w:rsidR="005D1626">
        <w:rPr>
          <w:noProof/>
        </w:rPr>
        <w:t>(</w:t>
      </w:r>
      <w:r w:rsidR="00BC44C1">
        <w:rPr>
          <w:noProof/>
        </w:rPr>
        <w:t>Figure 5</w:t>
      </w:r>
      <w:r w:rsidR="005D1626">
        <w:rPr>
          <w:noProof/>
        </w:rPr>
        <w:t>a)</w:t>
      </w:r>
      <w:r w:rsidR="00BC44C1">
        <w:rPr>
          <w:noProof/>
        </w:rPr>
        <w:t xml:space="preserve">, and that the sea level pressure fields from ERA5 </w:t>
      </w:r>
      <w:r w:rsidR="005D1626">
        <w:rPr>
          <w:noProof/>
        </w:rPr>
        <w:t>(</w:t>
      </w:r>
      <w:r w:rsidR="00BC44C1">
        <w:rPr>
          <w:noProof/>
        </w:rPr>
        <w:t>Figure 2</w:t>
      </w:r>
      <w:r w:rsidR="005D1626">
        <w:rPr>
          <w:noProof/>
        </w:rPr>
        <w:t xml:space="preserve">) </w:t>
      </w:r>
      <w:r w:rsidR="00BC44C1">
        <w:rPr>
          <w:noProof/>
        </w:rPr>
        <w:t xml:space="preserve">indicate that the pressure low reached maximum depth after the storm had moved past the </w:t>
      </w:r>
      <w:r w:rsidR="00BC44C1">
        <w:rPr>
          <w:noProof/>
        </w:rPr>
        <w:lastRenderedPageBreak/>
        <w:t>MOSAiC array. Therefore, it is likely that if a cold-sector LLJ developed, it developed after the storm had left the MOSAiC site.</w:t>
      </w:r>
    </w:p>
    <w:p w14:paraId="0CE1BC75" w14:textId="4E3EF04D" w:rsidR="002E78F3" w:rsidRDefault="0084775F" w:rsidP="00F47B9C">
      <w:pPr>
        <w:pStyle w:val="Text"/>
        <w:rPr>
          <w:bCs/>
          <w:noProof/>
          <w:kern w:val="28"/>
        </w:rPr>
      </w:pPr>
      <w:r>
        <w:rPr>
          <w:noProof/>
        </w:rPr>
        <w:t>The propagation of the LLJ behind the cold front</w:t>
      </w:r>
      <w:r w:rsidR="00BC44C1">
        <w:rPr>
          <w:noProof/>
        </w:rPr>
        <w:t xml:space="preserve"> during the </w:t>
      </w:r>
      <w:r w:rsidR="005D1626">
        <w:rPr>
          <w:noProof/>
        </w:rPr>
        <w:t>February</w:t>
      </w:r>
      <w:r w:rsidR="00BC44C1">
        <w:rPr>
          <w:noProof/>
        </w:rPr>
        <w:t xml:space="preserve"> 1 cyclone</w:t>
      </w:r>
      <w:r>
        <w:rPr>
          <w:noProof/>
        </w:rPr>
        <w:t xml:space="preserve"> is evident through the timing of maximum drift speeds. The left group remains moving at elevated velocity and stays to the left of the storm in the cold sector. It is the first group to be accelerated by the cold sector LLJ. </w:t>
      </w:r>
      <w:r w:rsidRPr="0084775F">
        <w:rPr>
          <w:noProof/>
        </w:rPr>
        <w:t xml:space="preserve">These buoys accelerate to an average speed of 37 cm/s, reaching maximum speeds between </w:t>
      </w:r>
      <w:r w:rsidR="005D1626">
        <w:rPr>
          <w:noProof/>
        </w:rPr>
        <w:t>0</w:t>
      </w:r>
      <w:r w:rsidRPr="0084775F">
        <w:rPr>
          <w:noProof/>
        </w:rPr>
        <w:t xml:space="preserve">1 and </w:t>
      </w:r>
      <w:r w:rsidR="005D1626">
        <w:rPr>
          <w:noProof/>
        </w:rPr>
        <w:t>0</w:t>
      </w:r>
      <w:r w:rsidRPr="0084775F">
        <w:rPr>
          <w:noProof/>
        </w:rPr>
        <w:t>2 UTC on</w:t>
      </w:r>
      <w:r>
        <w:rPr>
          <w:noProof/>
        </w:rPr>
        <w:t xml:space="preserve"> </w:t>
      </w:r>
      <w:r w:rsidR="005D1626">
        <w:rPr>
          <w:noProof/>
        </w:rPr>
        <w:t>1 February</w:t>
      </w:r>
      <w:r w:rsidR="00F47B9C">
        <w:rPr>
          <w:noProof/>
        </w:rPr>
        <w:t xml:space="preserve">. The DN buoys and the right group reach their maximum speeds at approximately the same time (Figure 7c, f) yet due to the difference in distances in the radial direction the direction of motion is different. The buoys in the DN come nearly to a full stop before reversing direction and being accelerated by the LLJ, and there is a larger spread in velocity between the DN buoys during this time. </w:t>
      </w:r>
      <w:r w:rsidR="00F47B9C" w:rsidRPr="00F47B9C">
        <w:rPr>
          <w:noProof/>
        </w:rPr>
        <w:t xml:space="preserve">Maximum speeds of 42-49 cm/s are reached between 5 and 8 UTC on </w:t>
      </w:r>
      <w:r w:rsidR="005D1626">
        <w:rPr>
          <w:noProof/>
        </w:rPr>
        <w:t>1 February</w:t>
      </w:r>
      <w:r w:rsidR="00F47B9C">
        <w:rPr>
          <w:noProof/>
        </w:rPr>
        <w:t>,</w:t>
      </w:r>
      <w:r w:rsidR="00F47B9C" w:rsidRPr="00F47B9C">
        <w:rPr>
          <w:noProof/>
        </w:rPr>
        <w:t xml:space="preserve"> corresponding to the time of the post-cold frontal LLJ</w:t>
      </w:r>
      <w:r w:rsidR="00F47B9C">
        <w:rPr>
          <w:noProof/>
        </w:rPr>
        <w:t>. T</w:t>
      </w:r>
      <w:r w:rsidR="00F47B9C" w:rsidRPr="00F47B9C">
        <w:rPr>
          <w:bCs/>
          <w:noProof/>
          <w:kern w:val="28"/>
        </w:rPr>
        <w:t xml:space="preserve">he passage of the low-level jet, as indicated by the rise and fall of sea ice velocity, occurs within approximately 12 hours. </w:t>
      </w:r>
      <w:commentRangeStart w:id="23"/>
      <w:r w:rsidR="00F47B9C" w:rsidRPr="00F47B9C">
        <w:rPr>
          <w:bCs/>
          <w:noProof/>
          <w:kern w:val="28"/>
        </w:rPr>
        <w:t>For a storm propagating at close to 25 km/hour, this suggests that the feature is on the order of 10 km wide</w:t>
      </w:r>
      <w:commentRangeEnd w:id="23"/>
      <w:r w:rsidR="00A237DE">
        <w:rPr>
          <w:rStyle w:val="CommentReference"/>
          <w:rFonts w:asciiTheme="minorHAnsi" w:eastAsiaTheme="minorHAnsi" w:hAnsiTheme="minorHAnsi" w:cstheme="minorBidi"/>
        </w:rPr>
        <w:commentReference w:id="23"/>
      </w:r>
      <w:r w:rsidR="00F47B9C" w:rsidRPr="00F47B9C">
        <w:rPr>
          <w:bCs/>
          <w:noProof/>
          <w:kern w:val="28"/>
        </w:rPr>
        <w:t xml:space="preserve">. Thus, the strongest impact of the storm on the ice velocity is occurring at time and space scales shorter and smaller than typical remote sensing ice motion observations and model resolutions. </w:t>
      </w:r>
    </w:p>
    <w:p w14:paraId="44D18C14" w14:textId="59D40B2F" w:rsidR="00002B9D" w:rsidRPr="0048317D" w:rsidRDefault="00002B9D" w:rsidP="0048317D">
      <w:pPr>
        <w:pStyle w:val="Text"/>
      </w:pPr>
      <w:r>
        <w:t xml:space="preserve">The 48-hour drift trajectories of the DN and Extended DN show the imprint of spatially-varying winds across the storm system (Figure 8). The furthest buoys from the storm track show the gentlest arcs, with clockwise propagation to the right of the storm and counterclockwise propagation to the </w:t>
      </w:r>
      <w:proofErr w:type="gramStart"/>
      <w:r>
        <w:t>left,  while</w:t>
      </w:r>
      <w:proofErr w:type="gramEnd"/>
      <w:r>
        <w:t xml:space="preserve"> the trajectories of buoys in the DN display cusps indicating a rapid change in direction. We calculate the timing of the cusp by finding the time of the absolute drift speed minimum for the 24H period centered at </w:t>
      </w:r>
      <w:r w:rsidR="005D1626">
        <w:t>1</w:t>
      </w:r>
      <w:r>
        <w:t xml:space="preserve"> </w:t>
      </w:r>
      <w:r w:rsidR="005D1626">
        <w:t>February 00:00 UTC</w:t>
      </w:r>
      <w:r>
        <w:t xml:space="preserve">. As shown in Figure 8b, there is a west-east gradient in cusp timing spanning a 3-hour period. The timing of propagation is consistent with ~25 km/h propagation of the cyclone, yet we can see in the spatial variability of the cusp timing that the ice motion is not purely a response to the wind—the activation of fractures and the jostling and redistribution of ice floes results in additional variability in the timing and character of ice motion. Of particular note is the fact that site L3 (blue box in the upper part of Figure 8b) changes direction at the same time as the buoys to the north and west, and moves two hours before site L1 (white box in the lower middle of Figure 8b). The cold front reached L3 first, however the motion of the ice surrounding and containing L3 precedes the arrival of the front. </w:t>
      </w:r>
    </w:p>
    <w:p w14:paraId="6C340992" w14:textId="77777777" w:rsidR="00002B9D" w:rsidRDefault="00002B9D" w:rsidP="00002B9D">
      <w:pPr>
        <w:pStyle w:val="Heading-Secondary"/>
      </w:pPr>
      <w:r w:rsidRPr="00F47B9C">
        <w:t>4.</w:t>
      </w:r>
      <w:r>
        <w:t>2</w:t>
      </w:r>
      <w:r w:rsidRPr="00F47B9C">
        <w:t xml:space="preserve"> </w:t>
      </w:r>
      <w:r>
        <w:t>Sea ice deformation</w:t>
      </w:r>
    </w:p>
    <w:p w14:paraId="23600859" w14:textId="7986D2DC" w:rsidR="00002B9D" w:rsidRDefault="00002B9D" w:rsidP="00002B9D">
      <w:pPr>
        <w:pStyle w:val="Text"/>
      </w:pPr>
      <w:r>
        <w:t>The passage of the storm induces significant deformation of the sea ice. We measure this deformation by monitoring the changes in polygons formed by subsets of the buoy array (Figure 9d). The length scales of the polygons (square root of the average polygon area) are 28, 33, 28, 30, and 15 km for DN sub-arrays 1-5 respectively, 18 km for the L-site triangle, and 57 km for the “DN Full” array. Strain rate calculations from polygons are based on a Green’s theorem representation of velocity gradients, and as such are estimates of area-averaged strain rate</w:t>
      </w:r>
      <w:r w:rsidR="00C46917">
        <w:t xml:space="preserve"> </w:t>
      </w:r>
      <w:r w:rsidR="00C46917">
        <w:fldChar w:fldCharType="begin"/>
      </w:r>
      <w:r w:rsidR="001902F1">
        <w:instrText xml:space="preserve"> ADDIN ZOTERO_ITEM CSL_CITATION {"citationID":"aVIAYI3Q","properties":{"formattedCitation":"(Hutchings et al., 2011, 2018)","plainCitation":"(Hutchings et al., 2011, 2018)","dontUpdate":true,"noteIndex":0},"citationItems":[{"id":163,"uris":["http://zotero.org/users/6124969/items/X7CPYK78"],"itemData":{"id":163,"type":"article-journal","abstract":"In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rsidR="00C46917">
        <w:fldChar w:fldCharType="separate"/>
      </w:r>
      <w:r w:rsidR="00C46917">
        <w:rPr>
          <w:noProof/>
        </w:rPr>
        <w:t xml:space="preserve">(Hutchings et al., 2011, </w:t>
      </w:r>
      <w:r w:rsidR="00E51EC0">
        <w:rPr>
          <w:noProof/>
        </w:rPr>
        <w:t xml:space="preserve">errata </w:t>
      </w:r>
      <w:r w:rsidR="00C46917">
        <w:rPr>
          <w:noProof/>
        </w:rPr>
        <w:t>2018)</w:t>
      </w:r>
      <w:r w:rsidR="00C46917">
        <w:fldChar w:fldCharType="end"/>
      </w:r>
      <w:r>
        <w:t>. Hence, the DN Full array is an estimate of deformation across the array, while the smaller polygons give an indication of the variability within the array.</w:t>
      </w:r>
    </w:p>
    <w:p w14:paraId="7FB5E972" w14:textId="77777777" w:rsidR="00002B9D" w:rsidRPr="001D307B" w:rsidRDefault="00002B9D" w:rsidP="00002B9D">
      <w:pPr>
        <w:pStyle w:val="FigureorTableCaption"/>
        <w:spacing w:line="259" w:lineRule="auto"/>
      </w:pPr>
    </w:p>
    <w:p w14:paraId="4B755D71" w14:textId="06B1F56E" w:rsidR="00E00E17" w:rsidRDefault="00E00E17" w:rsidP="1AB51EAA">
      <w:pPr>
        <w:pStyle w:val="FigureorTableCaption"/>
        <w:spacing w:line="259" w:lineRule="auto"/>
      </w:pPr>
      <w:r>
        <w:rPr>
          <w:noProof/>
        </w:rPr>
        <w:drawing>
          <wp:inline distT="0" distB="0" distL="0" distR="0" wp14:anchorId="74214424" wp14:editId="3719F610">
            <wp:extent cx="5943600" cy="5275520"/>
            <wp:effectExtent l="0" t="0" r="0" b="0"/>
            <wp:docPr id="584908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8997" name="Picture 8"/>
                    <pic:cNvPicPr/>
                  </pic:nvPicPr>
                  <pic:blipFill>
                    <a:blip r:embed="rId25"/>
                    <a:stretch>
                      <a:fillRect/>
                    </a:stretch>
                  </pic:blipFill>
                  <pic:spPr>
                    <a:xfrm>
                      <a:off x="0" y="0"/>
                      <a:ext cx="5943600" cy="5275520"/>
                    </a:xfrm>
                    <a:prstGeom prst="rect">
                      <a:avLst/>
                    </a:prstGeom>
                  </pic:spPr>
                </pic:pic>
              </a:graphicData>
            </a:graphic>
          </wp:inline>
        </w:drawing>
      </w:r>
    </w:p>
    <w:p w14:paraId="55884DB7" w14:textId="7923BDA6" w:rsidR="00DE7523" w:rsidRDefault="1AB51EAA" w:rsidP="00813D4C">
      <w:pPr>
        <w:pStyle w:val="FigureorTableCaption"/>
        <w:spacing w:line="259" w:lineRule="auto"/>
      </w:pPr>
      <w:r w:rsidRPr="1AB51EAA">
        <w:rPr>
          <w:b/>
          <w:bCs/>
        </w:rPr>
        <w:t>Figure 8</w:t>
      </w:r>
      <w:r>
        <w:t xml:space="preserve">. </w:t>
      </w:r>
      <w:r w:rsidR="00E00E17">
        <w:t xml:space="preserve">Buoy trajectories from </w:t>
      </w:r>
      <w:r w:rsidR="005D1626">
        <w:t>31 January</w:t>
      </w:r>
      <w:r w:rsidR="00E00E17">
        <w:t xml:space="preserve"> 00</w:t>
      </w:r>
      <w:r w:rsidR="005D1626">
        <w:t>:00</w:t>
      </w:r>
      <w:r w:rsidR="00E00E17">
        <w:t xml:space="preserve"> UTC to </w:t>
      </w:r>
      <w:r w:rsidR="005D1626">
        <w:t>2 February</w:t>
      </w:r>
      <w:r w:rsidR="00E00E17">
        <w:t xml:space="preserve"> </w:t>
      </w:r>
      <w:r w:rsidR="005D1626">
        <w:t>00:00</w:t>
      </w:r>
      <w:r w:rsidR="00E00E17">
        <w:t xml:space="preserve"> UTC. Small squares indicate the beginning of the time series. Black lines show the 30-min resolution drift tracks, and black circles show the position every 6 hours. Distance from the CO is indicated with the axis units and radii at 50 km, 100 km, and 400 km. In panel b, the time of the drift speed minimum relative to </w:t>
      </w:r>
      <w:r w:rsidR="005D1626">
        <w:t xml:space="preserve">1 February </w:t>
      </w:r>
      <w:r w:rsidR="00E00E17">
        <w:t>00</w:t>
      </w:r>
      <w:r w:rsidR="005D1626">
        <w:t>:00</w:t>
      </w:r>
      <w:r w:rsidR="00E00E17">
        <w:t xml:space="preserve"> UTC is indicated with color. Trajectories of a subset of DN buoys are shown for clarity. L</w:t>
      </w:r>
      <w:r w:rsidR="005D1626">
        <w:t>-</w:t>
      </w:r>
      <w:r w:rsidR="00E00E17">
        <w:t xml:space="preserve">sites are marked with large squares, while the CO is marked by a star. In panels a and b, </w:t>
      </w:r>
      <w:r w:rsidR="00534937">
        <w:t>the position of the sea level pressure low from the ERA5 reanalysis is marked at hourly intervals with white and gray triangles.</w:t>
      </w:r>
    </w:p>
    <w:p w14:paraId="19BEC4C3" w14:textId="3792CA20" w:rsidR="00C00961" w:rsidRDefault="00F72CD2" w:rsidP="00C00961">
      <w:pPr>
        <w:pStyle w:val="Text"/>
      </w:pPr>
      <w:proofErr w:type="gramStart"/>
      <w:r>
        <w:t xml:space="preserve">Initially </w:t>
      </w:r>
      <w:r w:rsidR="002B5F01">
        <w:t xml:space="preserve"> divergence</w:t>
      </w:r>
      <w:proofErr w:type="gramEnd"/>
      <w:r w:rsidR="002B5F01">
        <w:t xml:space="preserve"> is small, with isolated polygons showing spikes; most deformation is due to shear strain (Figure 9a-b). </w:t>
      </w:r>
      <w:r w:rsidR="002B5F01" w:rsidRPr="00C00961">
        <w:t xml:space="preserve">At the time of atmospheric convergence with the warm-frontal passage near 15 UTC </w:t>
      </w:r>
      <w:r w:rsidR="005D1626">
        <w:t>January</w:t>
      </w:r>
      <w:r w:rsidR="002B5F01" w:rsidRPr="00C00961">
        <w:t xml:space="preserve"> 31 (see Fig</w:t>
      </w:r>
      <w:r w:rsidR="0048317D">
        <w:t>ure</w:t>
      </w:r>
      <w:r w:rsidR="002B5F01" w:rsidRPr="00C00961">
        <w:t xml:space="preserve"> 5g), very weak or no ice divergence is seen. </w:t>
      </w:r>
      <w:r w:rsidR="002B5F01">
        <w:t>From 18-2</w:t>
      </w:r>
      <w:r>
        <w:t>1</w:t>
      </w:r>
      <w:r w:rsidR="002B5F01">
        <w:t xml:space="preserve"> UTC on </w:t>
      </w:r>
      <w:r w:rsidR="005D1626">
        <w:t>January</w:t>
      </w:r>
      <w:r w:rsidR="002B5F01">
        <w:t xml:space="preserve"> 31 the sea ice is nearly quiescent. Shear strain rate </w:t>
      </w:r>
      <w:r>
        <w:t>increases</w:t>
      </w:r>
      <w:r w:rsidR="002B5F01">
        <w:t xml:space="preserve"> </w:t>
      </w:r>
      <w:r>
        <w:t xml:space="preserve">at 21 UTC </w:t>
      </w:r>
      <w:r>
        <w:lastRenderedPageBreak/>
        <w:t xml:space="preserve">followed shortly by an increase in the magnitude of divergence. We note high variability across the array for both divergence and shear strain rate. </w:t>
      </w:r>
      <w:r w:rsidRPr="00C00961">
        <w:t>Most of the DN polygons follow the same pattern</w:t>
      </w:r>
      <w:r>
        <w:t xml:space="preserve"> as the full DN: positive</w:t>
      </w:r>
      <w:r w:rsidRPr="00C00961">
        <w:t xml:space="preserve"> divergence as the center of the low passes over the DN, </w:t>
      </w:r>
      <w:r>
        <w:t xml:space="preserve">reaching maximum values 1-2 hours before the drift speed (compare Figure 7c). </w:t>
      </w:r>
      <w:r w:rsidR="00093E37">
        <w:t xml:space="preserve">The divergence of the L-site polygon is a notable exception. </w:t>
      </w:r>
      <w:r>
        <w:t xml:space="preserve">Maximum shear strain rate has local maxima as the ice accelerates before the drift speed maximum and decelerates afterward; an additional local maximum in shear strain rate occurs 12 hours later. Vorticity shifts from anticyclonic to cyclonic as the ridge between storms passes and the second cyclone approaches. </w:t>
      </w:r>
      <w:r w:rsidR="00093E37">
        <w:t>T</w:t>
      </w:r>
      <w:r w:rsidR="00093E37" w:rsidRPr="00C00961">
        <w:t xml:space="preserve">he vorticity signal is broadly coherent throughout, with a clear peak in positive vorticity at </w:t>
      </w:r>
      <w:r w:rsidR="00093E37">
        <w:t>2-3</w:t>
      </w:r>
      <w:r w:rsidR="00093E37" w:rsidRPr="00C00961">
        <w:t xml:space="preserve"> UTC on</w:t>
      </w:r>
      <w:r w:rsidR="00813D4C">
        <w:t xml:space="preserve"> 1</w:t>
      </w:r>
      <w:r w:rsidR="00093E37" w:rsidRPr="00C00961">
        <w:t xml:space="preserve"> </w:t>
      </w:r>
      <w:r w:rsidR="005D1626">
        <w:t>February</w:t>
      </w:r>
      <w:r w:rsidR="00813D4C">
        <w:t xml:space="preserve"> </w:t>
      </w:r>
      <w:r w:rsidR="00093E37" w:rsidRPr="00C00961">
        <w:t>and a trough of strongly negative vorticity between 9-11 UTC on</w:t>
      </w:r>
      <w:r w:rsidR="00813D4C">
        <w:t xml:space="preserve"> 1</w:t>
      </w:r>
      <w:r w:rsidR="00093E37" w:rsidRPr="00C00961">
        <w:t xml:space="preserve"> </w:t>
      </w:r>
      <w:r w:rsidR="005D1626">
        <w:t>February</w:t>
      </w:r>
      <w:r w:rsidR="00093E37" w:rsidRPr="00C00961">
        <w:t>. This coherent positive ice-vorticity signal should be expected from the presence of the narrow axisymmetric atmospheric LLJ surrounding the cyclone. The positive vorticity signal as the storm approaches is damped because the LLJs developing in the warm and cold sectors of the storm had not yet joined; the winds ahead of the low center were weaker than the winds behind it (see Fig. 3).</w:t>
      </w:r>
    </w:p>
    <w:p w14:paraId="100A96CF" w14:textId="0A6E106B" w:rsidR="00093E37" w:rsidRDefault="00093E37" w:rsidP="00B977DA">
      <w:pPr>
        <w:pStyle w:val="Text"/>
      </w:pPr>
      <w:r w:rsidRPr="00093E37">
        <w:t>Interestingly, the polygon formed by the L-sites (the L-site triangle) shows convergence as the pressure low passes through the DN, while the remaining DN polygons indicate opening. Considering the wind field shown in Fig</w:t>
      </w:r>
      <w:r>
        <w:t xml:space="preserve">ure </w:t>
      </w:r>
      <w:r w:rsidR="00813D4C">
        <w:t xml:space="preserve">7d-g </w:t>
      </w:r>
      <w:r w:rsidRPr="00093E37">
        <w:t>and the tendency of ice to move to the right of the wind, we expect opening (positive divergence) while the low is centered over the DN. In pack ice, individual floe motion is limited by interaction with neighboring floes, leading to “</w:t>
      </w:r>
      <w:proofErr w:type="spellStart"/>
      <w:r w:rsidRPr="00093E37">
        <w:t>multifloe</w:t>
      </w:r>
      <w:proofErr w:type="spellEnd"/>
      <w:r w:rsidRPr="00093E37">
        <w:t>”</w:t>
      </w:r>
      <w:r w:rsidR="00B977DA">
        <w:t xml:space="preserve"> (~2-10 km)</w:t>
      </w:r>
      <w:r w:rsidRPr="00093E37">
        <w:t xml:space="preserve"> and “aggregate” </w:t>
      </w:r>
      <w:r w:rsidR="00B977DA">
        <w:t xml:space="preserve">(10-75 km) </w:t>
      </w:r>
      <w:r w:rsidRPr="00093E37">
        <w:t xml:space="preserve">motions in the hierarchy proposed by </w:t>
      </w:r>
      <w:r>
        <w:fldChar w:fldCharType="begin"/>
      </w:r>
      <w:r w:rsidR="001902F1">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 xml:space="preserve">McNutt </w:t>
      </w:r>
      <w:r w:rsidR="008B0FCD">
        <w:rPr>
          <w:noProof/>
        </w:rPr>
        <w:t>and</w:t>
      </w:r>
      <w:r>
        <w:rPr>
          <w:noProof/>
        </w:rPr>
        <w:t xml:space="preserve"> Overland</w:t>
      </w:r>
      <w:r w:rsidR="00E51EC0">
        <w:rPr>
          <w:noProof/>
        </w:rPr>
        <w:t xml:space="preserve"> (</w:t>
      </w:r>
      <w:r>
        <w:rPr>
          <w:noProof/>
        </w:rPr>
        <w:t>2003)</w:t>
      </w:r>
      <w:r>
        <w:fldChar w:fldCharType="end"/>
      </w:r>
      <w:r>
        <w:t xml:space="preserve">. </w:t>
      </w:r>
      <w:r w:rsidRPr="00093E37">
        <w:t xml:space="preserve">We see this in the velocity anomaly fields of </w:t>
      </w:r>
      <w:r>
        <w:t>Figure 9</w:t>
      </w:r>
      <w:r w:rsidRPr="00093E37">
        <w:t>. In Fig</w:t>
      </w:r>
      <w:r>
        <w:t>ure</w:t>
      </w:r>
      <w:r w:rsidRPr="00093E37">
        <w:t xml:space="preserve"> </w:t>
      </w:r>
      <w:r>
        <w:t>9d</w:t>
      </w:r>
      <w:r w:rsidRPr="00093E37">
        <w:t>, the sea ice is mostly moving coherently in the DN, hence there is little deformation in the L-triangle. In Fig</w:t>
      </w:r>
      <w:r>
        <w:t>ure 9e</w:t>
      </w:r>
      <w:r w:rsidRPr="00093E37">
        <w:t xml:space="preserve">, we see that a shear zone activates that neatly bisects the DN. </w:t>
      </w:r>
      <w:r w:rsidR="00B977DA">
        <w:t xml:space="preserve">The timing and the direction of motion is consistent with increased atmospheric stress from the approaching cold front (see Figure 4e).  </w:t>
      </w:r>
      <w:r w:rsidRPr="00093E37">
        <w:t xml:space="preserve">The buoy velocity anomalies show that a region of at least 20 </w:t>
      </w:r>
      <w:r w:rsidR="00813D4C">
        <w:t>by</w:t>
      </w:r>
      <w:r w:rsidRPr="00093E37">
        <w:t xml:space="preserve"> 60 km is moving approximately coherently</w:t>
      </w:r>
      <w:r w:rsidR="00B977DA">
        <w:t xml:space="preserve"> within the DN</w:t>
      </w:r>
      <w:r w:rsidRPr="00093E37">
        <w:t>. Station L3 (green circle in Fig</w:t>
      </w:r>
      <w:r w:rsidR="00813D4C">
        <w:t>ure</w:t>
      </w:r>
      <w:r w:rsidRPr="00093E37">
        <w:t xml:space="preserve"> </w:t>
      </w:r>
      <w:r w:rsidR="00813D4C">
        <w:t>9d-g</w:t>
      </w:r>
      <w:r w:rsidRPr="00093E37">
        <w:t>) is on the opposite side of the shear zone as the other two L sites (blue and light blue circles). The result of this activating shear zone is a strong average shear strain rate and convergence of the ice in the L-triangle. Note the correspondence between the atmospheric convergence and ice convergence at this time in Fig</w:t>
      </w:r>
      <w:r w:rsidR="00813D4C">
        <w:t>ure</w:t>
      </w:r>
      <w:r w:rsidRPr="00093E37">
        <w:t xml:space="preserve"> 5g.  Likewise, polygon </w:t>
      </w:r>
      <w:r w:rsidR="00B977DA">
        <w:t xml:space="preserve">DN </w:t>
      </w:r>
      <w:r w:rsidR="00002B9D">
        <w:t xml:space="preserve">4 </w:t>
      </w:r>
      <w:r w:rsidRPr="00093E37">
        <w:t>(</w:t>
      </w:r>
      <w:r w:rsidR="00002B9D">
        <w:t>dotted</w:t>
      </w:r>
      <w:r w:rsidRPr="00093E37">
        <w:t xml:space="preserve"> lines in Fig</w:t>
      </w:r>
      <w:r w:rsidR="00002B9D">
        <w:t>ure 9</w:t>
      </w:r>
      <w:r w:rsidRPr="00093E37">
        <w:t>) overlaps the shear zone and has similar large maximum shear strain rates; since this polygon is a quadrilateral and slightly larger than the L-triangle, it is less sensitive to the area change, and shows only slight convergence. As the wind direction changes, the geometry of the interlocked floes results in different regions moving as aggregates</w:t>
      </w:r>
      <w:r w:rsidR="00002B9D">
        <w:t>.</w:t>
      </w:r>
    </w:p>
    <w:p w14:paraId="302F4831" w14:textId="75479B21" w:rsidR="00775E58" w:rsidRPr="00093E37" w:rsidRDefault="00775E58" w:rsidP="00B977DA">
      <w:pPr>
        <w:pStyle w:val="Text"/>
      </w:pPr>
      <w:r>
        <w:t xml:space="preserve">In comparison, the storm on </w:t>
      </w:r>
      <w:r w:rsidR="00813D4C">
        <w:t xml:space="preserve">30 </w:t>
      </w:r>
      <w:r w:rsidR="005D1626">
        <w:t>January</w:t>
      </w:r>
      <w:r>
        <w:t xml:space="preserve"> induced a similar but weaker response (Figure S2). As with the </w:t>
      </w:r>
      <w:r w:rsidR="00813D4C">
        <w:t xml:space="preserve">1 </w:t>
      </w:r>
      <w:r w:rsidR="005D1626">
        <w:t>February</w:t>
      </w:r>
      <w:r>
        <w:t xml:space="preserve"> storm, the largest deformation response occurs at close to the time of the passage of the front. For the weaker cyclone, the full DN shows no significant divergence, while still showing a local maximum in maximum shear strain rate, and shows the same vorticity pattern with cyclonic vorticity during the approach of the front and anticyclonic vorticity thereafter. </w:t>
      </w:r>
      <w:r w:rsidR="00BC44C1">
        <w:t xml:space="preserve">Deformation is localized. Here, the L-site triangle shows positive divergence while polygon DN 4 straddles a north-south oriented shear zone near L2 and shows convergence. </w:t>
      </w:r>
      <w:r>
        <w:t>We note in Figure S2d that there is evidence that the shear zone near L3 activated</w:t>
      </w:r>
      <w:r w:rsidR="00BC44C1">
        <w:t xml:space="preserve"> (weakly)</w:t>
      </w:r>
      <w:r>
        <w:t xml:space="preserve"> during this storm; it is possible that the ice in the shear zone was weakened by the first storm enabling a stronger deformation response during the second storm.</w:t>
      </w:r>
      <w:r w:rsidR="00BC44C1">
        <w:t xml:space="preserve"> </w:t>
      </w:r>
    </w:p>
    <w:p w14:paraId="4B070A74" w14:textId="77777777" w:rsidR="00093E37" w:rsidRDefault="00093E37" w:rsidP="00C00961">
      <w:pPr>
        <w:pStyle w:val="Text"/>
      </w:pPr>
    </w:p>
    <w:p w14:paraId="07775387" w14:textId="77777777" w:rsidR="00C00961" w:rsidRPr="00C00961" w:rsidRDefault="00C00961" w:rsidP="00C00961">
      <w:pPr>
        <w:pStyle w:val="Text"/>
      </w:pPr>
    </w:p>
    <w:p w14:paraId="412B3068" w14:textId="77777777" w:rsidR="00D94549" w:rsidRDefault="1AB51EAA" w:rsidP="1AB51EAA">
      <w:pPr>
        <w:pStyle w:val="Heading-Secondary"/>
        <w:spacing w:line="259" w:lineRule="auto"/>
      </w:pPr>
      <w:r>
        <w:t>4.2 Deformation</w:t>
      </w:r>
    </w:p>
    <w:p w14:paraId="1BF2C04A" w14:textId="38302E2E" w:rsidR="1AB51EAA" w:rsidRDefault="00B52E5A" w:rsidP="00D94549">
      <w:pPr>
        <w:pStyle w:val="Heading-Secondary"/>
        <w:spacing w:line="259" w:lineRule="auto"/>
        <w:ind w:left="0"/>
      </w:pPr>
      <w:r>
        <w:rPr>
          <w:noProof/>
        </w:rPr>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6"/>
                    <a:stretch>
                      <a:fillRect/>
                    </a:stretch>
                  </pic:blipFill>
                  <pic:spPr>
                    <a:xfrm>
                      <a:off x="0" y="0"/>
                      <a:ext cx="5943600" cy="3351530"/>
                    </a:xfrm>
                    <a:prstGeom prst="rect">
                      <a:avLst/>
                    </a:prstGeom>
                  </pic:spPr>
                </pic:pic>
              </a:graphicData>
            </a:graphic>
          </wp:inline>
        </w:drawing>
      </w:r>
    </w:p>
    <w:p w14:paraId="52A62BDD" w14:textId="103BD832" w:rsidR="00D94549" w:rsidRPr="00B52E5A" w:rsidRDefault="1AB51EAA" w:rsidP="00B52E5A">
      <w:pPr>
        <w:pStyle w:val="FigureorTableCaption"/>
      </w:pPr>
      <w:r w:rsidRPr="1AB51EAA">
        <w:rPr>
          <w:b/>
          <w:bCs/>
        </w:rPr>
        <w:t>Figure 9</w:t>
      </w:r>
      <w:r>
        <w:t xml:space="preserve">. </w:t>
      </w:r>
      <w:r w:rsidR="00F6334C">
        <w:t>Strain rate components (a-c)</w:t>
      </w:r>
      <w:r>
        <w:t xml:space="preserve"> and velocity anomalies </w:t>
      </w:r>
      <w:r w:rsidR="00F6334C">
        <w:t>(d-g) of the Distributed Network</w:t>
      </w:r>
      <w:r w:rsidR="00D94549">
        <w:t xml:space="preserve"> for the</w:t>
      </w:r>
      <w:r w:rsidR="00B52E5A">
        <w:t xml:space="preserve"> </w:t>
      </w:r>
      <w:r w:rsidR="005D1626">
        <w:t>February</w:t>
      </w:r>
      <w:r w:rsidR="00B52E5A">
        <w:t xml:space="preserve"> 1 </w:t>
      </w:r>
      <w:r w:rsidR="00D94549">
        <w:t>cyclone</w:t>
      </w:r>
      <w:r w:rsidR="00F6334C">
        <w:t>. Polygons used for the deformation calculations are shown in panel</w:t>
      </w:r>
      <w:r w:rsidR="0012146A">
        <w:t>s</w:t>
      </w:r>
      <w:r w:rsidR="00F6334C">
        <w:t xml:space="preserve"> d</w:t>
      </w:r>
      <w:r w:rsidR="0012146A">
        <w:t>-g</w:t>
      </w:r>
      <w:r w:rsidR="00F6334C">
        <w:t xml:space="preserve">. </w:t>
      </w:r>
      <w:r w:rsidR="0012146A">
        <w:t>The polygons were selected manually; note that the buoy in the upper left was not included in the “DN Full” array due to periods of missing data.  Velocity anomalies i</w:t>
      </w:r>
      <w:r w:rsidR="00F6334C">
        <w:t>n panels d-g</w:t>
      </w:r>
      <w:r w:rsidR="0012146A">
        <w:t xml:space="preserve"> were </w:t>
      </w:r>
      <w:r w:rsidR="0012146A">
        <w:lastRenderedPageBreak/>
        <w:t>computed relative to the ensemble average velocity, which is shown as the red arrow at the center of each panel.</w:t>
      </w:r>
    </w:p>
    <w:p w14:paraId="01F349B6" w14:textId="01E7818B" w:rsidR="006F6D20" w:rsidRDefault="006F6D20" w:rsidP="1AB51EAA">
      <w:pPr>
        <w:pStyle w:val="FigureorTableCaption"/>
        <w:spacing w:line="259" w:lineRule="auto"/>
        <w:rPr>
          <w:b/>
          <w:bCs/>
        </w:rPr>
      </w:pPr>
      <w:r w:rsidRPr="006F6D20">
        <w:rPr>
          <w:b/>
          <w:bCs/>
          <w:noProof/>
        </w:rPr>
        <w:drawing>
          <wp:inline distT="0" distB="0" distL="0" distR="0" wp14:anchorId="296166FF" wp14:editId="7D7FA060">
            <wp:extent cx="5943600" cy="3617595"/>
            <wp:effectExtent l="0" t="0" r="0" b="1905"/>
            <wp:docPr id="4177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787" name=""/>
                    <pic:cNvPicPr/>
                  </pic:nvPicPr>
                  <pic:blipFill>
                    <a:blip r:embed="rId27"/>
                    <a:stretch>
                      <a:fillRect/>
                    </a:stretch>
                  </pic:blipFill>
                  <pic:spPr>
                    <a:xfrm>
                      <a:off x="0" y="0"/>
                      <a:ext cx="5943600" cy="3617595"/>
                    </a:xfrm>
                    <a:prstGeom prst="rect">
                      <a:avLst/>
                    </a:prstGeom>
                  </pic:spPr>
                </pic:pic>
              </a:graphicData>
            </a:graphic>
          </wp:inline>
        </w:drawing>
      </w:r>
    </w:p>
    <w:p w14:paraId="7C28E063" w14:textId="2EDD190C" w:rsidR="1AB51EAA" w:rsidRDefault="1AB51EAA" w:rsidP="1AB51EAA">
      <w:pPr>
        <w:pStyle w:val="FigureorTableCaption"/>
        <w:spacing w:line="259" w:lineRule="auto"/>
        <w:rPr>
          <w:rFonts w:eastAsia="Calibri"/>
        </w:rPr>
      </w:pPr>
      <w:commentRangeStart w:id="24"/>
      <w:r w:rsidRPr="1AB51EAA">
        <w:rPr>
          <w:b/>
          <w:bCs/>
        </w:rPr>
        <w:t>Figure 10</w:t>
      </w:r>
      <w:r>
        <w:t xml:space="preserve">. </w:t>
      </w:r>
      <w:commentRangeEnd w:id="24"/>
      <w:r w:rsidR="006F6D20">
        <w:rPr>
          <w:rStyle w:val="CommentReference"/>
          <w:rFonts w:asciiTheme="minorHAnsi" w:eastAsiaTheme="minorHAnsi" w:hAnsiTheme="minorHAnsi" w:cstheme="minorBidi"/>
          <w:kern w:val="0"/>
        </w:rPr>
        <w:commentReference w:id="24"/>
      </w:r>
      <w:r w:rsidR="006F6D20" w:rsidRPr="006F6D20">
        <w:rPr>
          <w:rFonts w:eastAsia="Calibri"/>
        </w:rPr>
        <w:t xml:space="preserve">Backscatter from the ice radar on board the R/V </w:t>
      </w:r>
      <w:proofErr w:type="spellStart"/>
      <w:r w:rsidR="006F6D20" w:rsidRPr="006F6D20">
        <w:rPr>
          <w:rFonts w:eastAsia="Calibri"/>
        </w:rPr>
        <w:t>Polarstern</w:t>
      </w:r>
      <w:proofErr w:type="spellEnd"/>
      <w:r w:rsidR="006F6D20" w:rsidRPr="006F6D20">
        <w:rPr>
          <w:rFonts w:eastAsia="Calibri"/>
        </w:rPr>
        <w:t xml:space="preserve"> showing the establishment of an ice shear zone to the east and south of the ship.  Images are at </w:t>
      </w:r>
      <w:r w:rsidR="006F6D20">
        <w:rPr>
          <w:rFonts w:eastAsia="Calibri"/>
        </w:rPr>
        <w:t>(</w:t>
      </w:r>
      <w:r w:rsidR="006F6D20" w:rsidRPr="006F6D20">
        <w:rPr>
          <w:rFonts w:eastAsia="Calibri"/>
        </w:rPr>
        <w:t xml:space="preserve">a) </w:t>
      </w:r>
      <w:commentRangeStart w:id="25"/>
      <w:r w:rsidR="006F6D20" w:rsidRPr="006F6D20">
        <w:rPr>
          <w:rFonts w:eastAsia="Calibri"/>
        </w:rPr>
        <w:t xml:space="preserve">0830 UTC Jan30, b) 1600 UTC Jan 30, and c) 2240 UTC Jan 31 </w:t>
      </w:r>
      <w:r w:rsidR="006F6D20">
        <w:rPr>
          <w:rFonts w:eastAsia="Calibri"/>
        </w:rPr>
        <w:t>d</w:t>
      </w:r>
      <w:r w:rsidR="006F6D20" w:rsidRPr="006F6D20">
        <w:rPr>
          <w:rFonts w:eastAsia="Calibri"/>
        </w:rPr>
        <w:t xml:space="preserve">) 0550 UTC, </w:t>
      </w:r>
      <w:r w:rsidR="006F6D20">
        <w:rPr>
          <w:rFonts w:eastAsia="Calibri"/>
        </w:rPr>
        <w:t>e</w:t>
      </w:r>
      <w:r w:rsidR="006F6D20" w:rsidRPr="006F6D20">
        <w:rPr>
          <w:rFonts w:eastAsia="Calibri"/>
        </w:rPr>
        <w:t xml:space="preserve">) 1000 UTC, and </w:t>
      </w:r>
      <w:r w:rsidR="006F6D20">
        <w:rPr>
          <w:rFonts w:eastAsia="Calibri"/>
        </w:rPr>
        <w:t>f</w:t>
      </w:r>
      <w:r w:rsidR="006F6D20" w:rsidRPr="006F6D20">
        <w:rPr>
          <w:rFonts w:eastAsia="Calibri"/>
        </w:rPr>
        <w:t>) 1300 UTC</w:t>
      </w:r>
      <w:commentRangeEnd w:id="25"/>
      <w:r w:rsidR="006F6D20">
        <w:rPr>
          <w:rStyle w:val="CommentReference"/>
          <w:rFonts w:asciiTheme="minorHAnsi" w:eastAsiaTheme="minorHAnsi" w:hAnsiTheme="minorHAnsi" w:cstheme="minorBidi"/>
          <w:kern w:val="0"/>
        </w:rPr>
        <w:commentReference w:id="25"/>
      </w:r>
      <w:r w:rsidR="006F6D20" w:rsidRPr="006F6D20">
        <w:rPr>
          <w:rFonts w:eastAsia="Calibri"/>
        </w:rPr>
        <w:t>.  The red lines (blue polygons) mark areas of enhanced (suppressed) backscatter that are present in one image to the next. The green polygon shows regions of suppressed backscatter that appeared since the previous frame, the red arrows show the relative motion for that portion of the ice.  The cyan number and arrow show the wind speed and direction at 10-m height from the Met City tower (M). The dark sector is blocked from the radar by the ship superstructure.</w:t>
      </w:r>
    </w:p>
    <w:p w14:paraId="1AD0B7EB" w14:textId="0F91A5DD" w:rsidR="006F6D20" w:rsidRPr="003271C6" w:rsidRDefault="50F57BC9" w:rsidP="003271C6">
      <w:pPr>
        <w:pStyle w:val="Text"/>
        <w:rPr>
          <w:rFonts w:eastAsia="Calibri"/>
        </w:rPr>
      </w:pPr>
      <w:commentRangeStart w:id="26"/>
      <w:r w:rsidRPr="50F57BC9">
        <w:rPr>
          <w:rFonts w:eastAsia="Calibri"/>
        </w:rPr>
        <w:t xml:space="preserve">The ice radar images </w:t>
      </w:r>
      <w:commentRangeEnd w:id="26"/>
      <w:r w:rsidR="006F6D20">
        <w:rPr>
          <w:rStyle w:val="CommentReference"/>
        </w:rPr>
        <w:commentReference w:id="26"/>
      </w:r>
      <w:r w:rsidRPr="50F57BC9">
        <w:rPr>
          <w:rFonts w:eastAsia="Calibri"/>
        </w:rPr>
        <w:t xml:space="preserve">provide details of the ice deformation near the CO.  Figure 10 depicts </w:t>
      </w:r>
      <w:r w:rsidR="00CA07F8">
        <w:rPr>
          <w:rFonts w:eastAsia="Calibri"/>
        </w:rPr>
        <w:t xml:space="preserve">radar backscattering signal strength which is related to </w:t>
      </w:r>
      <w:r w:rsidRPr="50F57BC9">
        <w:rPr>
          <w:rFonts w:eastAsia="Calibri"/>
        </w:rPr>
        <w:t xml:space="preserve">sea ice roughness features around the MOSAiC Central Observatory. Dark areas in radar images are interpretated as undeformed level ice or leads. Bright backscattering arises from ridges and edges of leads. Changes in images are directly related to relative displacement of sea ice objects from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or formation of new leads and ridges.  The first pair of images illustrates the shearing that occurred between 08:30 and 16:00 UTC on 30 January, establishing a shear zone near the CO that then activated again between 22:00 UTC on 31 January and 00:00 UTC on 1 February.  This latter time period of shearing motion corresponds to the peak in shear near 23 UTC on 31 January in Figure 9b.  The red arrows in Figure 10b mark the section of ice that moves upward and to the left on the left side of the </w:t>
      </w:r>
      <w:proofErr w:type="spellStart"/>
      <w:r w:rsidRPr="50F57BC9">
        <w:rPr>
          <w:rFonts w:eastAsia="Calibri"/>
          <w:i/>
          <w:iCs/>
        </w:rPr>
        <w:t>Polarstern</w:t>
      </w:r>
      <w:proofErr w:type="spellEnd"/>
      <w:r w:rsidRPr="50F57BC9">
        <w:rPr>
          <w:rFonts w:eastAsia="Calibri"/>
        </w:rPr>
        <w:t xml:space="preserve">, actually opening a small lead area (green).  The relative movement can be seen by comparing the relative positions of the highlighted common backscatter regions in each panel.  This region of ice again moves upward a little in Figure 10c.  </w:t>
      </w:r>
      <w:r w:rsidRPr="50F57BC9">
        <w:rPr>
          <w:rFonts w:eastAsia="Calibri"/>
        </w:rPr>
        <w:lastRenderedPageBreak/>
        <w:t xml:space="preserve">The ice divergence maximum occurring near 06 UTC on 1 February in Figure 10a is also apparent in the ice radar data in Figure 10 between 05:50 UTC and 10:00 UTC on 1 February, two leads 100-200 m across and 1-4 km long open up about 2 km downwind of the </w:t>
      </w:r>
      <w:r w:rsidRPr="50F57BC9">
        <w:rPr>
          <w:rFonts w:eastAsia="Calibri"/>
          <w:i/>
          <w:iCs/>
        </w:rPr>
        <w:t xml:space="preserve">R/V </w:t>
      </w:r>
      <w:proofErr w:type="spellStart"/>
      <w:r w:rsidRPr="50F57BC9">
        <w:rPr>
          <w:rFonts w:eastAsia="Calibri"/>
          <w:i/>
          <w:iCs/>
        </w:rPr>
        <w:t>Polarstern</w:t>
      </w:r>
      <w:proofErr w:type="spellEnd"/>
      <w:r w:rsidRPr="50F57BC9">
        <w:rPr>
          <w:rFonts w:eastAsia="Calibri"/>
        </w:rPr>
        <w:t xml:space="preserve"> (green areas in Figure 10), indicating ice divergence.  Note that this time period also corresponds to the period of large atmospheric stress (Figure 5f) and the atmospheric horizontal roll vortices (Figure 4h-i).  However, over the course of the next 3 hours, these leads appear to close, indicating ice convergence.  Note that Figure 9a shows ice convergence occurring between 09:00 UTC and 13:00 UTC on 1 February, in excellent agreement with the ice radar observations.</w:t>
      </w:r>
    </w:p>
    <w:p w14:paraId="52E09669" w14:textId="2A4F02DB" w:rsidR="1AB51EAA" w:rsidRDefault="1AB51EAA" w:rsidP="1AB51EAA">
      <w:pPr>
        <w:pStyle w:val="Heading-Main"/>
        <w:spacing w:line="259" w:lineRule="auto"/>
      </w:pPr>
      <w:r>
        <w:t xml:space="preserve">5 </w:t>
      </w:r>
      <w:proofErr w:type="gramStart"/>
      <w:r>
        <w:t>Upper ocean</w:t>
      </w:r>
      <w:proofErr w:type="gramEnd"/>
      <w:r>
        <w:t xml:space="preserve"> response to sea ice motion</w:t>
      </w:r>
    </w:p>
    <w:p w14:paraId="58A36F43" w14:textId="2099E2C9" w:rsidR="00C46917" w:rsidRPr="00553745" w:rsidRDefault="00C46917" w:rsidP="00C46917">
      <w:pPr>
        <w:ind w:firstLine="360"/>
        <w:jc w:val="both"/>
        <w:rPr>
          <w:rStyle w:val="markedcontent"/>
          <w:sz w:val="24"/>
          <w:szCs w:val="24"/>
        </w:rPr>
      </w:pPr>
      <w:r w:rsidRPr="3A55B2F3">
        <w:rPr>
          <w:sz w:val="24"/>
          <w:szCs w:val="24"/>
        </w:rPr>
        <w:t xml:space="preserve">Comparisons between the wind, ice and earth-reference current speeds at </w:t>
      </w:r>
      <w:r>
        <w:rPr>
          <w:sz w:val="24"/>
          <w:szCs w:val="24"/>
        </w:rPr>
        <w:t>5</w:t>
      </w:r>
      <w:r w:rsidRPr="3A55B2F3">
        <w:rPr>
          <w:sz w:val="24"/>
          <w:szCs w:val="24"/>
        </w:rPr>
        <w:t>, 20 and 60</w:t>
      </w:r>
      <w:r w:rsidR="00813D4C">
        <w:rPr>
          <w:sz w:val="24"/>
          <w:szCs w:val="24"/>
        </w:rPr>
        <w:t xml:space="preserve"> </w:t>
      </w:r>
      <w:r w:rsidRPr="3A55B2F3">
        <w:rPr>
          <w:sz w:val="24"/>
          <w:szCs w:val="24"/>
        </w:rPr>
        <w:t>m depths (</w:t>
      </w:r>
      <w:r w:rsidR="0037787F">
        <w:rPr>
          <w:sz w:val="24"/>
          <w:szCs w:val="24"/>
        </w:rPr>
        <w:t>Figure 11</w:t>
      </w:r>
      <w:r w:rsidRPr="3A55B2F3">
        <w:rPr>
          <w:sz w:val="24"/>
          <w:szCs w:val="24"/>
        </w:rPr>
        <w:t xml:space="preserve">a) summarize the transfer of momentum from the atmosphere, to the ice, and then to the ocean. This timeseries is dominated by distinct wind events on </w:t>
      </w:r>
      <w:r>
        <w:rPr>
          <w:sz w:val="24"/>
          <w:szCs w:val="24"/>
        </w:rPr>
        <w:t xml:space="preserve">30 and 31 </w:t>
      </w:r>
      <w:r w:rsidR="005D1626">
        <w:rPr>
          <w:sz w:val="24"/>
          <w:szCs w:val="24"/>
        </w:rPr>
        <w:t>January</w:t>
      </w:r>
      <w:r w:rsidRPr="3A55B2F3">
        <w:rPr>
          <w:sz w:val="24"/>
          <w:szCs w:val="24"/>
        </w:rPr>
        <w:t xml:space="preserve">, and the strong transient event </w:t>
      </w:r>
      <w:r>
        <w:rPr>
          <w:sz w:val="24"/>
          <w:szCs w:val="24"/>
        </w:rPr>
        <w:t>early on 1 February</w:t>
      </w:r>
      <w:r w:rsidRPr="3A55B2F3">
        <w:rPr>
          <w:sz w:val="24"/>
          <w:szCs w:val="24"/>
        </w:rPr>
        <w:t xml:space="preserve"> (</w:t>
      </w:r>
      <w:r w:rsidR="0037787F">
        <w:rPr>
          <w:sz w:val="24"/>
          <w:szCs w:val="24"/>
        </w:rPr>
        <w:t>Figure 11</w:t>
      </w:r>
      <w:r>
        <w:rPr>
          <w:sz w:val="24"/>
          <w:szCs w:val="24"/>
        </w:rPr>
        <w:t xml:space="preserve">a; see also </w:t>
      </w:r>
      <w:r w:rsidRPr="3A55B2F3">
        <w:rPr>
          <w:sz w:val="24"/>
          <w:szCs w:val="24"/>
        </w:rPr>
        <w:t>Figure 5). Each wind event accelerates the ice, which in turn accelerates the ocean layer below the ice as the turbulent ocean Ekman boundary layer forms. This can most clearly be seen in the 1 February event with wind magnitude dropping to near zero</w:t>
      </w:r>
      <w:r>
        <w:rPr>
          <w:sz w:val="24"/>
          <w:szCs w:val="24"/>
        </w:rPr>
        <w:t>,</w:t>
      </w:r>
      <w:r w:rsidRPr="3A55B2F3">
        <w:rPr>
          <w:sz w:val="24"/>
          <w:szCs w:val="24"/>
        </w:rPr>
        <w:t xml:space="preserve"> </w:t>
      </w:r>
      <w:r>
        <w:rPr>
          <w:sz w:val="24"/>
          <w:szCs w:val="24"/>
        </w:rPr>
        <w:t xml:space="preserve">within the annulus of the atmospheric LLJ, </w:t>
      </w:r>
      <w:r w:rsidRPr="3A55B2F3">
        <w:rPr>
          <w:sz w:val="24"/>
          <w:szCs w:val="24"/>
        </w:rPr>
        <w:t xml:space="preserve">followed by an increase to 16 </w:t>
      </w:r>
      <w:r w:rsidR="00DE3D03">
        <w:rPr>
          <w:sz w:val="24"/>
          <w:szCs w:val="24"/>
        </w:rPr>
        <w:t>m/s</w:t>
      </w:r>
      <w:r w:rsidRPr="3A55B2F3">
        <w:rPr>
          <w:rStyle w:val="markedcontent"/>
          <w:sz w:val="24"/>
          <w:szCs w:val="24"/>
        </w:rPr>
        <w:t xml:space="preserve">in the following </w:t>
      </w:r>
      <w:r>
        <w:rPr>
          <w:rStyle w:val="markedcontent"/>
          <w:sz w:val="24"/>
          <w:szCs w:val="24"/>
        </w:rPr>
        <w:t xml:space="preserve">few </w:t>
      </w:r>
      <w:r w:rsidRPr="3A55B2F3">
        <w:rPr>
          <w:rStyle w:val="markedcontent"/>
          <w:sz w:val="24"/>
          <w:szCs w:val="24"/>
        </w:rPr>
        <w:t>hour</w:t>
      </w:r>
      <w:r>
        <w:rPr>
          <w:rStyle w:val="markedcontent"/>
          <w:sz w:val="24"/>
          <w:szCs w:val="24"/>
        </w:rPr>
        <w:t>s</w:t>
      </w:r>
      <w:r w:rsidRPr="3A55B2F3">
        <w:rPr>
          <w:rStyle w:val="markedcontent"/>
          <w:sz w:val="24"/>
          <w:szCs w:val="24"/>
        </w:rPr>
        <w:t xml:space="preserve">. A local maximum ice velocity of 0.5 </w:t>
      </w:r>
      <w:r w:rsidR="00DE3D03">
        <w:rPr>
          <w:rStyle w:val="markedcontent"/>
          <w:sz w:val="24"/>
          <w:szCs w:val="24"/>
        </w:rPr>
        <w:t>m/s</w:t>
      </w:r>
      <w:r w:rsidRPr="3A55B2F3">
        <w:rPr>
          <w:rStyle w:val="markedcontent"/>
          <w:sz w:val="24"/>
          <w:szCs w:val="24"/>
        </w:rPr>
        <w:t xml:space="preserve">lags the wind speed peak by 3 hours, while a 0.27 </w:t>
      </w:r>
      <w:r w:rsidR="00DE3D03">
        <w:rPr>
          <w:rStyle w:val="markedcontent"/>
          <w:sz w:val="24"/>
          <w:szCs w:val="24"/>
        </w:rPr>
        <w:t>m/</w:t>
      </w:r>
      <w:proofErr w:type="spellStart"/>
      <w:r w:rsidR="00DE3D03">
        <w:rPr>
          <w:rStyle w:val="markedcontent"/>
          <w:sz w:val="24"/>
          <w:szCs w:val="24"/>
        </w:rPr>
        <w:t>s</w:t>
      </w:r>
      <w:r w:rsidRPr="3A55B2F3">
        <w:rPr>
          <w:rStyle w:val="markedcontent"/>
          <w:sz w:val="24"/>
          <w:szCs w:val="24"/>
        </w:rPr>
        <w:t>current</w:t>
      </w:r>
      <w:proofErr w:type="spellEnd"/>
      <w:r w:rsidRPr="3A55B2F3">
        <w:rPr>
          <w:rStyle w:val="markedcontent"/>
          <w:sz w:val="24"/>
          <w:szCs w:val="24"/>
        </w:rPr>
        <w:t xml:space="preserve"> speed maximum at 8m depth lags the ice speed maximum by ~1 hour compared to ~2 hours at 20m depth. These temporal lags are a result of the inertia of first the surface wind stress accelerating the ice, and then the depth-dependent acceleration of the upper ocean as the ice-ocean turbulent boundary layer forms in response to change</w:t>
      </w:r>
      <w:r>
        <w:rPr>
          <w:rStyle w:val="markedcontent"/>
          <w:sz w:val="24"/>
          <w:szCs w:val="24"/>
        </w:rPr>
        <w:t>s</w:t>
      </w:r>
      <w:r w:rsidRPr="3A55B2F3">
        <w:rPr>
          <w:rStyle w:val="markedcontent"/>
          <w:sz w:val="24"/>
          <w:szCs w:val="24"/>
        </w:rPr>
        <w:t xml:space="preserve"> in direction and magnitude of the ice motion. </w:t>
      </w:r>
    </w:p>
    <w:p w14:paraId="04CF2701" w14:textId="2F2F76E4" w:rsidR="00C46917" w:rsidRDefault="00C46917" w:rsidP="00C46917">
      <w:pPr>
        <w:pStyle w:val="Text"/>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 and 1</w:t>
      </w:r>
      <w:r>
        <w:t>2</w:t>
      </w:r>
      <w:r w:rsidRPr="00C46917">
        <w:t xml:space="preserve">d, starting near </w:t>
      </w:r>
      <w:r>
        <w:t>1 February</w:t>
      </w:r>
      <w:r w:rsidRPr="00C46917">
        <w:t xml:space="preserve"> </w:t>
      </w:r>
      <w:r>
        <w:t xml:space="preserve">at </w:t>
      </w:r>
      <w:r w:rsidRPr="00C46917">
        <w:t xml:space="preserve">06 UTC </w:t>
      </w:r>
      <w:r>
        <w:t xml:space="preserve">on </w:t>
      </w:r>
      <w:r w:rsidRPr="00C46917">
        <w:t xml:space="preserve">with the inertial ringing decaying over the following two days. The observed ocean currents represent a superposition of inertial ringing and the evolving boundary layer currents forced by </w:t>
      </w:r>
      <w:r>
        <w:t>the 0</w:t>
      </w:r>
      <w:r w:rsidRPr="00C46917">
        <w:t xml:space="preserve">2 UTC wind event </w:t>
      </w:r>
      <w:r>
        <w:t xml:space="preserve">on 1 February </w:t>
      </w:r>
      <w:r w:rsidRPr="00C46917">
        <w:t>and subsequent smaller wind maxima at 12 UTC on 2 February and 0</w:t>
      </w:r>
      <w:r>
        <w:t>0</w:t>
      </w:r>
      <w:r w:rsidRPr="00C46917">
        <w:t xml:space="preserve"> UTC on 3 February. The inertial ringing is a resonant response to the combination of sharp transient lateral accelerations of the ice/upper ocean coupled with the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For this event, the 5</w:t>
      </w:r>
      <w:r w:rsidR="00F96747">
        <w:t xml:space="preserve"> </w:t>
      </w:r>
      <w:r w:rsidRPr="00C46917">
        <w:t>m depth east-west currents track the ice motion very closely (</w:t>
      </w:r>
      <w:r w:rsidR="0037787F">
        <w:t>Figure 11</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m but with a larger mean boundary layer current superimposed during 1 February. As expected, there is little direct coupling of this inertial motion below the seasonal ~40</w:t>
      </w:r>
      <w:r w:rsidR="00813D4C">
        <w:t xml:space="preserve"> </w:t>
      </w:r>
      <w:r w:rsidRPr="00C46917">
        <w:t>m deep mixed layer at the 60</w:t>
      </w:r>
      <w:r w:rsidR="00F96747">
        <w:t xml:space="preserve"> </w:t>
      </w:r>
      <w:r w:rsidRPr="00C46917">
        <w:t>m depth time</w:t>
      </w:r>
      <w:r w:rsidR="00F96747">
        <w:t xml:space="preserve"> </w:t>
      </w:r>
      <w:r w:rsidRPr="00C46917">
        <w:t xml:space="preserve">series, as the strong density jump at the base of the seasonal mixed layer greatly reduces mixing and hence momentum transfer to greater depths. </w:t>
      </w:r>
    </w:p>
    <w:p w14:paraId="0A174FB0" w14:textId="04FFF5B1" w:rsidR="00F96747" w:rsidRPr="00F96747" w:rsidRDefault="00F96747" w:rsidP="00F96747">
      <w:pPr>
        <w:pStyle w:val="Text"/>
      </w:pPr>
      <w:r>
        <w:t>Comparison</w:t>
      </w:r>
      <w:r w:rsidRPr="00F96747">
        <w:t xml:space="preserve"> between atmospheric surface stress and 4</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difference</w:t>
      </w:r>
      <w:r>
        <w:t>,</w:t>
      </w:r>
      <w:r w:rsidRPr="00F96747">
        <w:t xml:space="preserve"> which are explored in detail in </w:t>
      </w:r>
      <w:commentRangeStart w:id="27"/>
      <w:r w:rsidRPr="00F96747">
        <w:rPr>
          <w:b/>
          <w:bCs/>
        </w:rPr>
        <w:t>Stanton et al 2023 in prep</w:t>
      </w:r>
      <w:commentRangeEnd w:id="27"/>
      <w:r>
        <w:rPr>
          <w:rStyle w:val="CommentReference"/>
          <w:rFonts w:asciiTheme="minorHAnsi" w:eastAsiaTheme="minorHAnsi" w:hAnsiTheme="minorHAnsi" w:cstheme="minorBidi"/>
        </w:rPr>
        <w:commentReference w:id="27"/>
      </w:r>
      <w:r w:rsidRPr="00F96747">
        <w:t xml:space="preserve">. The first is the ability of </w:t>
      </w:r>
      <w:r w:rsidRPr="00F96747">
        <w:lastRenderedPageBreak/>
        <w:t>the ice pack to remove surface-imposed momentum through a combination of internal ice stresses and ice deformation. The second is the important role of form drag in the MOSAiC ice pack</w:t>
      </w:r>
      <w:r>
        <w:t>.</w:t>
      </w:r>
      <w:r w:rsidRPr="00F96747">
        <w:t xml:space="preserve"> </w:t>
      </w:r>
      <w:r>
        <w:t>The momentum transferred by i</w:t>
      </w:r>
      <w:r w:rsidRPr="00F96747">
        <w:t>ce keels and floe edge features is not captured by the friction velocity u*</w:t>
      </w:r>
      <w:r w:rsidR="00D45220">
        <w:t xml:space="preserve"> which</w:t>
      </w:r>
      <w:r>
        <w:t xml:space="preserve"> </w:t>
      </w:r>
      <w:r w:rsidRPr="00F96747">
        <w:t>arise</w:t>
      </w:r>
      <w:r>
        <w:t>s</w:t>
      </w:r>
      <w:r w:rsidRPr="00F96747">
        <w:t xml:space="preserve"> from </w:t>
      </w:r>
      <w:r>
        <w:t>upstream,</w:t>
      </w:r>
      <w:r w:rsidRPr="00F96747">
        <w:t xml:space="preserve"> small scale roughness features across </w:t>
      </w:r>
      <w:r>
        <w:t>the ensemble of</w:t>
      </w:r>
      <w:r w:rsidRPr="00F96747">
        <w:t xml:space="preserve"> ice floe</w:t>
      </w:r>
      <w:r>
        <w:t>s and</w:t>
      </w:r>
      <w:r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     </w:t>
      </w:r>
    </w:p>
    <w:p w14:paraId="042EE3D4" w14:textId="50ABF70D" w:rsidR="00C46917" w:rsidRDefault="00F96747" w:rsidP="00DA2D8D">
      <w:pPr>
        <w:pStyle w:val="Text"/>
      </w:pPr>
      <w:r>
        <w:t>The v</w:t>
      </w:r>
      <w:r w:rsidRPr="00F96747">
        <w:t xml:space="preserve">ertical structure of upper currents in response to this wind event </w:t>
      </w:r>
      <w:r>
        <w:t>(</w:t>
      </w:r>
      <w:r w:rsidR="0037787F">
        <w:t>Figure 12</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MOSAiC transpolar drift. High temporal resolution vertical shear of the N/S current component sampled every 15 minutes by the AOFB current profiler at the CO (</w:t>
      </w:r>
      <w:r w:rsidR="0037787F">
        <w:t>Figure 12</w:t>
      </w:r>
      <w:r w:rsidRPr="00F96747">
        <w:t>c) provides some insight into the complex structure of the active mixing layer. Ideally</w:t>
      </w:r>
      <w:r w:rsidR="00F7238F">
        <w:t xml:space="preserve">, </w:t>
      </w:r>
      <w:r w:rsidR="00F7238F" w:rsidRPr="00F96747">
        <w:t>CTD profiles</w:t>
      </w:r>
      <w:r w:rsidR="00F7238F">
        <w:t xml:space="preserve"> at</w:t>
      </w:r>
      <w:r w:rsidRPr="00F96747">
        <w:t xml:space="preserve"> a comparable temporal resolution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 However</w:t>
      </w:r>
      <w:r w:rsidR="00F7238F">
        <w:t>,</w:t>
      </w:r>
      <w:r w:rsidRPr="00F96747">
        <w:t xml:space="preserve"> the much higher resolution shear profile time</w:t>
      </w:r>
      <w:r w:rsidR="00F7238F">
        <w:t xml:space="preserve"> </w:t>
      </w:r>
      <w:r w:rsidRPr="00F96747">
        <w:t xml:space="preserve">series in </w:t>
      </w:r>
      <w:r w:rsidR="0037787F">
        <w:t>Figure 12</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proofErr w:type="gramStart"/>
      <w:r w:rsidR="00D45220">
        <w:t xml:space="preserve">layers  </w:t>
      </w:r>
      <w:r w:rsidR="00D45220" w:rsidRPr="00F96747">
        <w:t>indicate</w:t>
      </w:r>
      <w:proofErr w:type="gramEnd"/>
      <w:r w:rsidR="00D45220" w:rsidRPr="00F96747">
        <w:t xml:space="preserve"> the lower extent of th</w:t>
      </w:r>
      <w:r w:rsidR="00D45220">
        <w:t>e</w:t>
      </w:r>
      <w:r w:rsidR="00D45220" w:rsidRPr="00F96747">
        <w:t xml:space="preserve"> mixing layer where even weak density gradients </w:t>
      </w:r>
      <w:r w:rsidR="00D45220">
        <w:t xml:space="preserve">inhibit </w:t>
      </w:r>
      <w:r w:rsidR="00D45220" w:rsidRPr="00F96747">
        <w:t xml:space="preserve">turbulent mixing within the seasonal mixed layer. </w:t>
      </w:r>
      <w:r w:rsidRPr="00F96747">
        <w:t>Measurements of these weak stratification layers are estimated from the depths where there is a density increase of 0.01 Kgm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12</w:t>
      </w:r>
      <w:r w:rsidRPr="00F96747">
        <w:t xml:space="preserve">c. These sparse in time observations track with the layers of increased shear measured in the current profiles. The red mixed layer depth timeseries in the </w:t>
      </w:r>
      <w:r w:rsidR="0037787F">
        <w:t>Figure 12</w:t>
      </w:r>
      <w:r w:rsidRPr="00F96747">
        <w:t xml:space="preserve"> panels represent coarse interpolated estimates of the depth of the top of the halocline.</w:t>
      </w:r>
    </w:p>
    <w:p w14:paraId="0132D8AA" w14:textId="6BCA78DB" w:rsidR="00F26111" w:rsidRDefault="00F26111" w:rsidP="00BB0349">
      <w:pPr>
        <w:pStyle w:val="FigureorTableCaption"/>
        <w:spacing w:line="259" w:lineRule="auto"/>
        <w:rPr>
          <w:b/>
          <w:bCs/>
        </w:rPr>
      </w:pPr>
      <w:r>
        <w:rPr>
          <w:noProof/>
        </w:rPr>
        <w:lastRenderedPageBreak/>
        <w:drawing>
          <wp:inline distT="0" distB="0" distL="0" distR="0" wp14:anchorId="518B541B" wp14:editId="52CC7B01">
            <wp:extent cx="4853896" cy="5950074"/>
            <wp:effectExtent l="0" t="0" r="0" b="0"/>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662186853"/>
                    <pic:cNvPicPr/>
                  </pic:nvPicPr>
                  <pic:blipFill rotWithShape="1">
                    <a:blip r:embed="rId28"/>
                    <a:srcRect t="4951" b="9241"/>
                    <a:stretch/>
                  </pic:blipFill>
                  <pic:spPr bwMode="auto">
                    <a:xfrm>
                      <a:off x="0" y="0"/>
                      <a:ext cx="4903614" cy="6011020"/>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3431A79F" w:rsidR="00DA2D8D" w:rsidRDefault="1AB51EAA" w:rsidP="00BB0349">
      <w:pPr>
        <w:pStyle w:val="FigureorTableCaption"/>
        <w:spacing w:line="259" w:lineRule="auto"/>
      </w:pPr>
      <w:r w:rsidRPr="1AB51EAA">
        <w:rPr>
          <w:b/>
          <w:bCs/>
        </w:rPr>
        <w:t>Figure 1</w:t>
      </w:r>
      <w:r w:rsidR="0037787F">
        <w:rPr>
          <w:b/>
          <w:bCs/>
        </w:rPr>
        <w:t>1</w:t>
      </w:r>
      <w:r>
        <w:t xml:space="preserve">. </w:t>
      </w:r>
      <w:r w:rsidR="005B7B67" w:rsidRPr="005B7B67">
        <w:t>Timeseries of windspeed (red), ice speed (black),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m (orange) depth absolute current magnitude. B) Corresponding current directions in degrees true. C) Timeseries of 5</w:t>
      </w:r>
      <w:r w:rsidR="005B7B67">
        <w:t xml:space="preserve"> </w:t>
      </w:r>
      <w:r w:rsidR="005B7B67" w:rsidRPr="005B7B67">
        <w:t>m (blue), 20</w:t>
      </w:r>
      <w:r w:rsidR="005B7B67">
        <w:t xml:space="preserve"> </w:t>
      </w:r>
      <w:r w:rsidR="005B7B67" w:rsidRPr="005B7B67">
        <w:t>m (green) and 60</w:t>
      </w:r>
      <w:r w:rsidR="005B7B67">
        <w:t xml:space="preserve"> </w:t>
      </w:r>
      <w:r w:rsidR="005B7B67" w:rsidRPr="005B7B67">
        <w:t xml:space="preserve">m (orange) north-south current components. d) east-west current </w:t>
      </w:r>
      <w:proofErr w:type="gramStart"/>
      <w:r w:rsidR="005B7B67" w:rsidRPr="005B7B67">
        <w:t>components  e</w:t>
      </w:r>
      <w:proofErr w:type="gramEnd"/>
      <w:r w:rsidR="005B7B67" w:rsidRPr="005B7B67">
        <w:t>) 4</w:t>
      </w:r>
      <w:r w:rsidR="005B7B67">
        <w:t xml:space="preserve"> </w:t>
      </w:r>
      <w:r w:rsidR="005B7B67" w:rsidRPr="005B7B67">
        <w:t xml:space="preserve">m depth ocean kinematic stress from the CO site </w:t>
      </w:r>
      <w:r w:rsidR="005B7B67" w:rsidRPr="005B7B67">
        <w:lastRenderedPageBreak/>
        <w:t>Autonomous Ocean Flux Buoy (blue dots) and atmospheric stress (red dots) for this study period.</w:t>
      </w:r>
      <w:commentRangeStart w:id="28"/>
      <w:r w:rsidR="00BB0349">
        <w:t xml:space="preserve"> </w:t>
      </w:r>
      <w:commentRangeEnd w:id="28"/>
      <w:r w:rsidR="00813D4C">
        <w:rPr>
          <w:rStyle w:val="CommentReference"/>
          <w:rFonts w:asciiTheme="minorHAnsi" w:eastAsiaTheme="minorHAnsi" w:hAnsiTheme="minorHAnsi" w:cstheme="minorBidi"/>
          <w:kern w:val="0"/>
        </w:rPr>
        <w:commentReference w:id="28"/>
      </w:r>
    </w:p>
    <w:p w14:paraId="1E6790FB" w14:textId="12D9D308" w:rsidR="00F26111" w:rsidRDefault="00F26111" w:rsidP="00BB0349">
      <w:pPr>
        <w:pStyle w:val="FigureorTableCaption"/>
        <w:spacing w:line="259" w:lineRule="auto"/>
        <w:rPr>
          <w:b/>
          <w:bCs/>
        </w:rPr>
      </w:pPr>
      <w:r>
        <w:rPr>
          <w:b/>
          <w:bCs/>
          <w:noProof/>
        </w:rPr>
        <w:drawing>
          <wp:inline distT="0" distB="0" distL="0" distR="0" wp14:anchorId="4981A1C4" wp14:editId="09E10DAC">
            <wp:extent cx="5513560" cy="6992663"/>
            <wp:effectExtent l="0" t="0" r="0" b="5080"/>
            <wp:docPr id="189938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4097" name="Picture 1899384097"/>
                    <pic:cNvPicPr/>
                  </pic:nvPicPr>
                  <pic:blipFill rotWithShape="1">
                    <a:blip r:embed="rId29"/>
                    <a:srcRect t="3851" b="7372"/>
                    <a:stretch/>
                  </pic:blipFill>
                  <pic:spPr bwMode="auto">
                    <a:xfrm>
                      <a:off x="0" y="0"/>
                      <a:ext cx="5726237" cy="7262394"/>
                    </a:xfrm>
                    <a:prstGeom prst="rect">
                      <a:avLst/>
                    </a:prstGeom>
                    <a:ln>
                      <a:noFill/>
                    </a:ln>
                    <a:extLst>
                      <a:ext uri="{53640926-AAD7-44D8-BBD7-CCE9431645EC}">
                        <a14:shadowObscured xmlns:a14="http://schemas.microsoft.com/office/drawing/2010/main"/>
                      </a:ext>
                    </a:extLst>
                  </pic:spPr>
                </pic:pic>
              </a:graphicData>
            </a:graphic>
          </wp:inline>
        </w:drawing>
      </w:r>
    </w:p>
    <w:p w14:paraId="5690A43A" w14:textId="34CFDD7E" w:rsidR="00DA2D8D" w:rsidRDefault="0037787F" w:rsidP="00DA2D8D">
      <w:pPr>
        <w:pStyle w:val="FigureorTableCaption"/>
        <w:spacing w:line="259" w:lineRule="auto"/>
        <w:rPr>
          <w:i/>
          <w:iCs/>
        </w:rPr>
      </w:pPr>
      <w:r>
        <w:rPr>
          <w:b/>
          <w:bCs/>
        </w:rPr>
        <w:t>Figure 12</w:t>
      </w:r>
      <w:r w:rsidR="1AB51EAA">
        <w:t xml:space="preserve">. </w:t>
      </w:r>
      <w:r w:rsidR="00DA2D8D" w:rsidRPr="00DA2D8D">
        <w:t xml:space="preserve">North-south current profile timeseries from the L1 site Autonomous Ocean Flux Buoy acoustic Doppler profiler. b) Corresponding East-West current component profiles. c) </w:t>
      </w:r>
      <w:r w:rsidR="00DA2D8D" w:rsidRPr="00DA2D8D">
        <w:lastRenderedPageBreak/>
        <w:t xml:space="preserve">North/South </w:t>
      </w:r>
      <w:proofErr w:type="gramStart"/>
      <w:r w:rsidR="00DA2D8D" w:rsidRPr="00DA2D8D">
        <w:t>current  shear</w:t>
      </w:r>
      <w:proofErr w:type="gramEnd"/>
      <w:r w:rsidR="00DA2D8D" w:rsidRPr="00DA2D8D">
        <w:t xml:space="preserve"> profiles with a clipped color scale to emphasize shear layers within the ocean mixed layer and upper part of the salinity-stratified  pycnocline. Near surface shear reaches 0.07 s</w:t>
      </w:r>
      <w:r w:rsidR="00DA2D8D">
        <w:rPr>
          <w:vertAlign w:val="superscript"/>
        </w:rPr>
        <w:t>-1</w:t>
      </w:r>
      <w:r w:rsidR="00DA2D8D" w:rsidRPr="00DA2D8D">
        <w:t xml:space="preserve"> during the 1 February wind event.  The red timeseries represents an estimate of the depth of the top of the halocline. The sloping orange line highlights the rapid penetration of mixing in response to this wind event. The four black sloping lines identify shear associated with inertial internal waves within the strongly stratified </w:t>
      </w:r>
      <w:proofErr w:type="spellStart"/>
      <w:r w:rsidR="00DA2D8D" w:rsidRPr="00DA2D8D">
        <w:t>pyncocline</w:t>
      </w:r>
      <w:proofErr w:type="spellEnd"/>
      <w:r w:rsidR="00DA2D8D" w:rsidRPr="00DA2D8D">
        <w:t xml:space="preserve"> forced by the strong inertial motions within the ocean mixed layer</w:t>
      </w:r>
      <w:r w:rsidR="00F6750F">
        <w:t>.</w:t>
      </w:r>
    </w:p>
    <w:p w14:paraId="112B6997" w14:textId="0CF08B35" w:rsidR="00DA2D8D" w:rsidRDefault="00DA2D8D" w:rsidP="00DA2D8D">
      <w:pPr>
        <w:pStyle w:val="Text"/>
      </w:pPr>
      <w:r>
        <w:t>The h</w:t>
      </w:r>
      <w:r w:rsidRPr="00F7238F">
        <w:t>ighest vertical shear levels of the north/south current component (</w:t>
      </w:r>
      <w:r w:rsidR="0037787F">
        <w:t>Figure 12</w:t>
      </w:r>
      <w:r w:rsidRPr="00F7238F">
        <w:t>c) are seen in the upper 15</w:t>
      </w:r>
      <w:r>
        <w:t xml:space="preserve"> </w:t>
      </w:r>
      <w:r w:rsidRPr="00F7238F">
        <w:t>m during the strong 1 February wind event. However</w:t>
      </w:r>
      <w:r>
        <w:t>,</w:t>
      </w:r>
      <w:r w:rsidRPr="00F7238F">
        <w:t xml:space="preserve"> active mixing extends down through the</w:t>
      </w:r>
      <w:r w:rsidR="00D45220">
        <w:t xml:space="preserve"> seasonal</w:t>
      </w:r>
      <w:r w:rsidRPr="00F7238F">
        <w:t xml:space="preserve"> mixed layer to the halocline as seen clearly in the E/W current profile </w:t>
      </w:r>
      <w:r>
        <w:t>(</w:t>
      </w:r>
      <w:r w:rsidR="0037787F">
        <w:t>Figure 12</w:t>
      </w:r>
      <w:r>
        <w:t xml:space="preserve">b) </w:t>
      </w:r>
      <w:r w:rsidRPr="00F7238F">
        <w:t>and the elimination of shear at the weak stratification interface between 20</w:t>
      </w:r>
      <w:r>
        <w:t xml:space="preserve"> </w:t>
      </w:r>
      <w:r w:rsidRPr="00F7238F">
        <w:t>m depth and the halocline</w:t>
      </w:r>
      <w:r>
        <w:t xml:space="preserve"> (</w:t>
      </w:r>
      <w:r w:rsidRPr="00F7238F">
        <w:t xml:space="preserve">marked by the orange line in </w:t>
      </w:r>
      <w:r w:rsidR="0037787F">
        <w:t>Figure 12</w:t>
      </w:r>
      <w:r>
        <w:t xml:space="preserve"> c)</w:t>
      </w:r>
      <w:r w:rsidRPr="00F7238F">
        <w:t>. An example of reduced mixing depth by a mesoscale feature at the base of the mixed layer is seen starting</w:t>
      </w:r>
      <w:r>
        <w:t xml:space="preserve"> at </w:t>
      </w:r>
      <w:r w:rsidRPr="00F7238F">
        <w:t>12</w:t>
      </w:r>
      <w:r>
        <w:t>:</w:t>
      </w:r>
      <w:r w:rsidRPr="00F7238F">
        <w:t>00</w:t>
      </w:r>
      <w:r>
        <w:t xml:space="preserve"> UTC</w:t>
      </w:r>
      <w:r w:rsidRPr="00F7238F">
        <w:t xml:space="preserve"> on 1 February despite the continued strong surface forcing. Another weak stratification feature extends up from the pycnocline as winds reduce to 3 </w:t>
      </w:r>
      <w:r w:rsidR="00DE3D03">
        <w:t>m/s</w:t>
      </w:r>
      <w:r w:rsidRPr="00F7238F">
        <w:t>at 00</w:t>
      </w:r>
      <w:r>
        <w:t>:</w:t>
      </w:r>
      <w:r w:rsidRPr="00F7238F">
        <w:t>00</w:t>
      </w:r>
      <w:r>
        <w:t xml:space="preserve"> UTC</w:t>
      </w:r>
      <w:r w:rsidRPr="00F7238F">
        <w:t xml:space="preserve"> on 2 February. The interplay between surface mixing and these frequent mesoscale features with a wide range of density anomaly strength observed during the MOSAiC drift complicate</w:t>
      </w:r>
      <w:r>
        <w:t>s</w:t>
      </w:r>
      <w:r w:rsidRPr="00F7238F">
        <w:t xml:space="preserve"> a 1D view of wind-forced turbulent momentum transfer into the </w:t>
      </w:r>
      <w:r w:rsidR="00D45220">
        <w:t xml:space="preserve">ocean. </w:t>
      </w:r>
      <w:r w:rsidR="000E25E0">
        <w:t>Analysis of these mesoscale features is beyond the scope of the present paper, and will be explored in subsequent publications.</w:t>
      </w:r>
    </w:p>
    <w:p w14:paraId="07E0AAA8" w14:textId="2FA64B12" w:rsidR="00662F3A" w:rsidRDefault="00DA2D8D" w:rsidP="00662F3A">
      <w:pPr>
        <w:pStyle w:val="Text"/>
      </w:pPr>
      <w:r w:rsidRPr="00F7238F">
        <w:t>Strong inertial-period motions in the ocean mixed layer are capable of generating internal inertial-period waves within the pycnocline after the mixing layer inertial currents contact the salinity-stratified pycnocline.  In the current component profiles (Figs. 1</w:t>
      </w:r>
      <w:r>
        <w:t>3</w:t>
      </w:r>
      <w:r w:rsidRPr="00F7238F">
        <w:t>a and 1</w:t>
      </w:r>
      <w:r>
        <w:t>3</w:t>
      </w:r>
      <w:r w:rsidRPr="00F7238F">
        <w:t>b) this can be seen as slanted bands of enhanced current with inertial periods starting around 45</w:t>
      </w:r>
      <w:r>
        <w:t xml:space="preserve"> </w:t>
      </w:r>
      <w:r w:rsidRPr="00F7238F">
        <w:t xml:space="preserve">m depth after the 1 February wind event. These regions of enhanced shear are also shown as black slanting lines in </w:t>
      </w:r>
      <w:r w:rsidR="0037787F">
        <w:t>Figure 12</w:t>
      </w:r>
      <w:r w:rsidRPr="00F7238F">
        <w:t xml:space="preserve">c. These inertial waves are an important source of shear that can induce mixing in the otherwise very quiescent and non-diffusive Arctic pycnocline.  </w:t>
      </w:r>
    </w:p>
    <w:p w14:paraId="572459EC" w14:textId="4205FA9E" w:rsidR="1AB51EAA" w:rsidRDefault="00662F3A" w:rsidP="1AB51EAA">
      <w:pPr>
        <w:pStyle w:val="Heading-Main"/>
        <w:spacing w:line="259" w:lineRule="auto"/>
      </w:pPr>
      <w:r>
        <w:t>6</w:t>
      </w:r>
      <w:r w:rsidR="1AB51EAA">
        <w:t xml:space="preserve"> Discussion</w:t>
      </w:r>
      <w:r w:rsidR="00451B39">
        <w:t xml:space="preserve"> and conclusions</w:t>
      </w:r>
    </w:p>
    <w:p w14:paraId="6916D36C" w14:textId="0C930AF3" w:rsidR="0069096B" w:rsidRDefault="0069096B" w:rsidP="0069096B">
      <w:pPr>
        <w:pStyle w:val="Text"/>
        <w:ind w:firstLine="0"/>
      </w:pPr>
    </w:p>
    <w:commentRangeStart w:id="29"/>
    <w:p w14:paraId="6348FB3A" w14:textId="7986EEED" w:rsidR="005472C9" w:rsidRDefault="005472C9" w:rsidP="005472C9">
      <w:pPr>
        <w:pStyle w:val="Text"/>
        <w:ind w:firstLine="0"/>
      </w:pPr>
      <w:r>
        <w:fldChar w:fldCharType="begin"/>
      </w:r>
      <w:r>
        <w:instrText xml:space="preserve"> ADDIN ZOTERO_ITEM CSL_CITATION {"citationID":"7Y8umcTK","properties":{"formattedCitation":"(Lindsay, 2002)","plainCitation":"(Lindsay, 2002)","noteIndex":0},"citationItems":[{"id":7948,"uris":["http://zotero.org/users/6124969/items/IKN3KXW6"],"itemData":{"id":7948,"type":"article-journal","container-title":"Journal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fldChar w:fldCharType="separate"/>
      </w:r>
      <w:r>
        <w:rPr>
          <w:noProof/>
        </w:rPr>
        <w:t>Lindsay (2002)</w:t>
      </w:r>
      <w:r>
        <w:fldChar w:fldCharType="end"/>
      </w:r>
      <w:r>
        <w:t xml:space="preserve"> analyzed the deformation of the sea ice</w:t>
      </w:r>
      <w:r w:rsidR="00907D27">
        <w:t xml:space="preserve"> </w:t>
      </w:r>
      <w:r>
        <w:t>around the SHEBA camp at daily timescales</w:t>
      </w:r>
      <w:r w:rsidR="00907D27">
        <w:t xml:space="preserve"> and approximately 100 km length scales, and identified a pattern of divergence followed by convergence associated with the passage of a strong winter cyclone. This pattern occurred over a period of multiple days, compared to the brief event observed here. </w:t>
      </w:r>
      <w:r w:rsidR="00907D27" w:rsidRPr="00907D27">
        <w:t xml:space="preserve">They </w:t>
      </w:r>
      <w:r w:rsidR="00907D27">
        <w:t>describe</w:t>
      </w:r>
      <w:r w:rsidR="00907D27" w:rsidRPr="00907D27">
        <w:t xml:space="preserve"> challenge</w:t>
      </w:r>
      <w:r w:rsidR="00907D27">
        <w:t>s</w:t>
      </w:r>
      <w:r w:rsidR="00907D27" w:rsidRPr="00907D27">
        <w:t xml:space="preserve"> associated with measuring deformation of semi-rigid plates from sparse velocity measurements</w:t>
      </w:r>
      <w:r w:rsidR="00907D27">
        <w:t xml:space="preserve"> (see also </w:t>
      </w:r>
      <w:r w:rsidR="00907D27">
        <w:fldChar w:fldCharType="begin"/>
      </w:r>
      <w:r w:rsidR="00907D27">
        <w:instrText xml:space="preserve"> ADDIN ZOTERO_ITEM CSL_CITATION {"citationID":"wsoil8QA","properties":{"formattedCitation":"(Thorndike, 1986)","plainCitation":"(Thorndike, 1986)","noteIndex":0},"citationItems":[{"id":5842,"uris":["http://zotero.org/users/6124969/items/ADYSE3QM"],"itemData":{"id":5842,"type":"article-journal","container-title":"Journal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907D27">
        <w:fldChar w:fldCharType="separate"/>
      </w:r>
      <w:r w:rsidR="00907D27">
        <w:rPr>
          <w:noProof/>
        </w:rPr>
        <w:t>Thorndike, 1986)</w:t>
      </w:r>
      <w:r w:rsidR="00907D27">
        <w:fldChar w:fldCharType="end"/>
      </w:r>
      <w:r w:rsidR="00907D27" w:rsidRPr="00907D27">
        <w:t>. In the case of a diagonal crack crossing a square polygon, shear along the crack will result in a measurement of opening or closing.</w:t>
      </w:r>
      <w:r w:rsidR="00907D27">
        <w:t xml:space="preserve"> Considering the deformation of the L-site triangle, the </w:t>
      </w:r>
      <w:proofErr w:type="spellStart"/>
      <w:r w:rsidR="00026D88">
        <w:t>anamolous</w:t>
      </w:r>
      <w:proofErr w:type="spellEnd"/>
      <w:r w:rsidR="00026D88">
        <w:t xml:space="preserve"> </w:t>
      </w:r>
      <w:r w:rsidR="00907D27">
        <w:t xml:space="preserve">convergence shown in Figure 9a is likely an artifact of the triangle orientation relative to a shear zone. The presence of this shear zone is clearly </w:t>
      </w:r>
      <w:proofErr w:type="spellStart"/>
      <w:r w:rsidR="00907D27">
        <w:t>visibile</w:t>
      </w:r>
      <w:proofErr w:type="spellEnd"/>
      <w:r w:rsidR="00907D27">
        <w:t xml:space="preserve"> in the velocity anomaly map of Figure 9e. </w:t>
      </w:r>
      <w:r w:rsidR="00026D88">
        <w:t>Higher confidence can be placed in the estimate of deformation from the DN Full array due to the larger number of buoys used.</w:t>
      </w:r>
      <w:r w:rsidR="00CF675A">
        <w:t xml:space="preserve"> </w:t>
      </w:r>
      <w:commentRangeEnd w:id="29"/>
      <w:r w:rsidR="009A6DAF">
        <w:rPr>
          <w:rStyle w:val="CommentReference"/>
          <w:rFonts w:asciiTheme="minorHAnsi" w:eastAsiaTheme="minorHAnsi" w:hAnsiTheme="minorHAnsi" w:cstheme="minorBidi"/>
        </w:rPr>
        <w:commentReference w:id="29"/>
      </w:r>
    </w:p>
    <w:p w14:paraId="168CFFDE" w14:textId="39A4F81F" w:rsidR="00CF675A" w:rsidRDefault="000E25E0" w:rsidP="005472C9">
      <w:pPr>
        <w:pStyle w:val="Text"/>
        <w:ind w:firstLine="0"/>
      </w:pPr>
      <w:r>
        <w:t xml:space="preserve">Turbulent ocean fluxes during the year-long SHEBA drift in the Canada Basin </w:t>
      </w:r>
      <w:r>
        <w:fldChar w:fldCharType="begin"/>
      </w:r>
      <w:r>
        <w:instrText xml:space="preserve"> ADDIN ZOTERO_ITEM CSL_CITATION {"citationID":"Z0yx6zy2","properties":{"formattedCitation":"(McPhee, 2002)","plainCitation":"(McPhee, 2002)","noteIndex":0},"citationItems":[{"id":7579,"uris":["http://zotero.org/users/6124969/items/GAMXUHZR"],"itemData":{"id":7579,"type":"article-journal","container-title":"Journal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G."}],"issued":{"date-parts":[["2002"]]},"citation-key":"mcphee2002_TurbulentStress"}}],"schema":"https://github.com/citation-style-language/schema/raw/master/csl-citation.json"} </w:instrText>
      </w:r>
      <w:r>
        <w:fldChar w:fldCharType="separate"/>
      </w:r>
      <w:r>
        <w:rPr>
          <w:noProof/>
        </w:rPr>
        <w:t>(McPhee, 2002)</w:t>
      </w:r>
      <w:r>
        <w:fldChar w:fldCharType="end"/>
      </w:r>
      <w:r>
        <w:t xml:space="preserve"> provided an opportunity to characterize the ice-ocean mixed in a 1997/1998 largely multiyear ice pack. Further measurements of the boundary layer and dynamic roughness were made using two </w:t>
      </w:r>
      <w:r>
        <w:lastRenderedPageBreak/>
        <w:t xml:space="preserve">transpolar drift AOFB data sets in 2004 and 2005 (Shaw et al 2008), finding significant differences in ice dynamic roughness over the range of incident current directions. The ice pack was </w:t>
      </w:r>
      <w:proofErr w:type="spellStart"/>
      <w:r>
        <w:t>significsantly</w:t>
      </w:r>
      <w:proofErr w:type="spellEnd"/>
      <w:r>
        <w:t xml:space="preserve"> thicker than the thinner, weaker conditions encountered during MOSAiC. </w:t>
      </w:r>
      <w:r w:rsidR="00CF675A">
        <w:t>During the N-ICE 2015 drift, the largest observed mean upper ocean current speeds tended to coincide with storm events</w:t>
      </w:r>
      <w:r w:rsidR="001A7413">
        <w:t xml:space="preserve"> </w:t>
      </w:r>
      <w:r w:rsidR="001A7413">
        <w:fldChar w:fldCharType="begin"/>
      </w:r>
      <w:r w:rsidR="001A7413">
        <w:instrText xml:space="preserve"> ADDIN ZOTERO_ITEM CSL_CITATION {"citationID":"6PXrootz","properties":{"formattedCitation":"(Meyer, Sundfjord, et al., 2017)","plainCitation":"(Meyer, Sundfjord, et al., 2017)","noteIndex":0},"citationItems":[{"id":6082,"uris":["http://zotero.org/users/6124969/items/36J3LMX4"],"itemData":{"id":6082,"type":"article-journal","abstract":"Oceanographic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rsidR="001A7413">
        <w:fldChar w:fldCharType="separate"/>
      </w:r>
      <w:r w:rsidR="001A7413">
        <w:rPr>
          <w:noProof/>
        </w:rPr>
        <w:t>(Meyer, Sundfjord, et al., 2017)</w:t>
      </w:r>
      <w:r w:rsidR="001A7413">
        <w:fldChar w:fldCharType="end"/>
      </w:r>
      <w:r w:rsidR="001A7413">
        <w:t xml:space="preserve"> with the strongest ocean mixing response occurring when the sea ice drift speeds exceed 40 cm/s </w:t>
      </w:r>
      <w:r w:rsidR="001A7413">
        <w:fldChar w:fldCharType="begin"/>
      </w:r>
      <w:r w:rsidR="001A7413">
        <w:instrText xml:space="preserve"> ADDIN ZOTERO_ITEM CSL_CITATION {"citationID":"lIvw65fn","properties":{"formattedCitation":"(Meyer, Fer, et al., 2017)","plainCitation":"(Meyer, Fer, et al., 2017)","noteIndex":0},"citationItems":[{"id":6084,"uris":["http://zotero.org/users/6124969/items/AIRW4U3L"],"itemData":{"id":6084,"type":"article-journal","abstract":"Mixing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1A7413">
        <w:fldChar w:fldCharType="separate"/>
      </w:r>
      <w:r w:rsidR="001A7413">
        <w:rPr>
          <w:noProof/>
        </w:rPr>
        <w:t>(Meyer, Fer, et al., 2017)</w:t>
      </w:r>
      <w:r w:rsidR="001A7413">
        <w:fldChar w:fldCharType="end"/>
      </w:r>
      <w:r w:rsidR="001A7413">
        <w:t>.While we are not considering the full MOSAiC drift here, the maximum sea ice drift speeds in this case also exceeded 40 cm/s, and the peak ocean current speed was associated with the drift speed maximum, with a lag in the peak timing with depth consistent with the downward flux of momentum.</w:t>
      </w:r>
    </w:p>
    <w:p w14:paraId="17B370D5" w14:textId="77777777" w:rsidR="00126BA4" w:rsidRDefault="00126BA4" w:rsidP="00126BA4">
      <w:pPr>
        <w:pStyle w:val="Text"/>
        <w:ind w:firstLine="0"/>
        <w:rPr>
          <w:b/>
          <w:bCs/>
        </w:rPr>
      </w:pPr>
    </w:p>
    <w:p w14:paraId="1FB3CF0F" w14:textId="2B4D64F5" w:rsidR="00E82BB9" w:rsidRDefault="00126BA4" w:rsidP="00126BA4">
      <w:pPr>
        <w:pStyle w:val="Text"/>
        <w:ind w:firstLine="0"/>
      </w:pPr>
      <w:r w:rsidRPr="00126BA4">
        <w:tab/>
      </w:r>
      <w:commentRangeStart w:id="30"/>
      <w:commentRangeStart w:id="31"/>
      <w:commentRangeStart w:id="32"/>
      <w:r w:rsidRPr="00126BA4">
        <w:t>Sea ice deformation</w:t>
      </w:r>
      <w:r>
        <w:t xml:space="preserve"> - </w:t>
      </w:r>
      <w:r w:rsidR="00E82BB9">
        <w:t>Pattern of vorticity from Haller et al</w:t>
      </w:r>
      <w:r>
        <w:t xml:space="preserve">, measurements from </w:t>
      </w:r>
      <w:proofErr w:type="spellStart"/>
      <w:r>
        <w:t>Itkin</w:t>
      </w:r>
      <w:proofErr w:type="spellEnd"/>
      <w:r>
        <w:t xml:space="preserve"> 2017…</w:t>
      </w:r>
      <w:commentRangeEnd w:id="30"/>
      <w:r>
        <w:rPr>
          <w:rStyle w:val="CommentReference"/>
          <w:rFonts w:asciiTheme="minorHAnsi" w:eastAsiaTheme="minorHAnsi" w:hAnsiTheme="minorHAnsi" w:cstheme="minorBidi"/>
        </w:rPr>
        <w:commentReference w:id="30"/>
      </w:r>
      <w:commentRangeEnd w:id="31"/>
      <w:r w:rsidR="00002354">
        <w:rPr>
          <w:rStyle w:val="CommentReference"/>
          <w:rFonts w:asciiTheme="minorHAnsi" w:eastAsiaTheme="minorHAnsi" w:hAnsiTheme="minorHAnsi" w:cstheme="minorBidi"/>
        </w:rPr>
        <w:commentReference w:id="31"/>
      </w:r>
      <w:commentRangeEnd w:id="32"/>
      <w:r w:rsidR="00002354">
        <w:rPr>
          <w:rStyle w:val="CommentReference"/>
          <w:rFonts w:asciiTheme="minorHAnsi" w:eastAsiaTheme="minorHAnsi" w:hAnsiTheme="minorHAnsi" w:cstheme="minorBidi"/>
        </w:rPr>
        <w:commentReference w:id="32"/>
      </w:r>
    </w:p>
    <w:p w14:paraId="236E5037" w14:textId="77777777" w:rsidR="00126BA4" w:rsidRDefault="00126BA4" w:rsidP="00CF51E4">
      <w:pPr>
        <w:pStyle w:val="Text"/>
      </w:pPr>
    </w:p>
    <w:p w14:paraId="46D3296B" w14:textId="1E80DBAF" w:rsidR="00CF51E4" w:rsidRDefault="00126BA4" w:rsidP="00126BA4">
      <w:pPr>
        <w:pStyle w:val="Text"/>
      </w:pPr>
      <w:commentRangeStart w:id="33"/>
      <w:r>
        <w:t xml:space="preserve">Inertial oscillations in sea ice and in the upper ocean are frequently observed following cyclones. The oscillations in the drift speed and current speed appear at first glance to be inertial, however we note too that the wind speed increases and decreases at a similar ~12 </w:t>
      </w:r>
      <w:proofErr w:type="spellStart"/>
      <w:r>
        <w:t>hr</w:t>
      </w:r>
      <w:proofErr w:type="spellEnd"/>
      <w:r>
        <w:t xml:space="preserve"> frequency. (From earlier draft: “It</w:t>
      </w:r>
      <w:r w:rsidR="00CF51E4" w:rsidRPr="008A6BE1">
        <w:t xml:space="preserve"> has also been noted that the late July-early August SHEBA cyclones initiated strong inertial ice </w:t>
      </w:r>
      <w:commentRangeStart w:id="34"/>
      <w:r w:rsidR="00CF51E4" w:rsidRPr="008A6BE1">
        <w:t>motions (Persson 2013; Persson and Solomon 2014).</w:t>
      </w:r>
      <w:commentRangeEnd w:id="34"/>
      <w:r w:rsidR="00CF51E4">
        <w:rPr>
          <w:rStyle w:val="CommentReference"/>
          <w:rFonts w:asciiTheme="minorHAnsi" w:eastAsiaTheme="minorHAnsi" w:hAnsiTheme="minorHAnsi" w:cstheme="minorBidi"/>
        </w:rPr>
        <w:commentReference w:id="34"/>
      </w:r>
      <w:r>
        <w:t>”)</w:t>
      </w:r>
      <w:commentRangeEnd w:id="33"/>
      <w:r>
        <w:rPr>
          <w:rStyle w:val="CommentReference"/>
          <w:rFonts w:asciiTheme="minorHAnsi" w:eastAsiaTheme="minorHAnsi" w:hAnsiTheme="minorHAnsi" w:cstheme="minorBidi"/>
        </w:rPr>
        <w:commentReference w:id="33"/>
      </w:r>
    </w:p>
    <w:p w14:paraId="7D1B3A6A" w14:textId="4FC37E02" w:rsidR="00E82BB9" w:rsidRPr="00BB4619" w:rsidRDefault="00B50BF9" w:rsidP="006F6D20">
      <w:pPr>
        <w:pStyle w:val="Text"/>
      </w:pPr>
      <w:r>
        <w:t xml:space="preserve">Changes in sea ice concentration due to cyclones have been noted by multiple authors. In their analysis of composite cyclone structure, </w:t>
      </w:r>
      <w:r>
        <w:fldChar w:fldCharType="begin"/>
      </w:r>
      <w:r>
        <w:instrText xml:space="preserve"> ADDIN ZOTERO_ITEM CSL_CITATION {"citationID":"PcVg2iS5","properties":{"formattedCitation":"(Clancy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fldChar w:fldCharType="separate"/>
      </w:r>
      <w:r>
        <w:rPr>
          <w:noProof/>
        </w:rPr>
        <w:t>Clancy et al. (2022</w:t>
      </w:r>
      <w:r>
        <w:fldChar w:fldCharType="end"/>
      </w:r>
      <w:r>
        <w:t xml:space="preserve">) examined the change in sea ice concentration over a ten-day period centered at the time of cyclone passage using observations and a model and found a roughly hemispheric response, with increased sea ice concentration to the left of the storm track and decreased sea ice concentration to the right of the storm track with magnitudes of up to 3%. Similar magnitudes of change were found for the 24 </w:t>
      </w:r>
      <w:proofErr w:type="spellStart"/>
      <w:r>
        <w:t>hr</w:t>
      </w:r>
      <w:proofErr w:type="spellEnd"/>
      <w:r>
        <w:t xml:space="preserve"> period following cyclone passage by </w:t>
      </w:r>
      <w:r>
        <w:fldChar w:fldCharType="begin"/>
      </w:r>
      <w:r>
        <w:instrText xml:space="preserve"> ADDIN ZOTERO_ITEM CSL_CITATION {"citationID":"pN25xSCq","properties":{"formattedCitation":"(Kriegsmann &amp; Br\\uc0\\u252{}mmer, 2014)","plainCitation":"(Kriegsmann &amp; Brümmer, 2014)","noteIndex":0},"citationItems":[{"id":2278,"uris":["http://zotero.org/users/6124969/items/G4YD7M7L"],"itemData":{"id":2278,"type":"article-journal","abstract":"This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fldChar w:fldCharType="separate"/>
      </w:r>
      <w:r w:rsidRPr="00B50BF9">
        <w:t xml:space="preserve">Kriegsmann </w:t>
      </w:r>
      <w:r w:rsidR="008B0FCD">
        <w:t>and</w:t>
      </w:r>
      <w:r w:rsidRPr="00B50BF9">
        <w:t xml:space="preserve"> Brümmer </w:t>
      </w:r>
      <w:r>
        <w:t>(</w:t>
      </w:r>
      <w:r w:rsidRPr="00B50BF9">
        <w:t>2014)</w:t>
      </w:r>
      <w:r>
        <w:fldChar w:fldCharType="end"/>
      </w:r>
      <w:r>
        <w:t xml:space="preserve">, however, their composites had random orientation so only a weak, radial dependence is visible. We examined daily average sea ice concentration maps derived from microwave brightness temperature; however, the uncertainty in standard gridded products (e.g., the National Snow and Ice Data Center Climate Data Record of Passive Microwave Sea Ice Concentration, </w:t>
      </w:r>
      <w:r>
        <w:fldChar w:fldCharType="begin"/>
      </w:r>
      <w:r>
        <w:instrText xml:space="preserve"> ADDIN ZOTERO_ITEM CSL_CITATION {"citationID":"VQViByvH","properties":{"formattedCitation":"(Meier et al., 2021)","plainCitation":"(Meier et al., 2021)","noteIndex":0},"citationItems":[{"id":1760,"uris":["http://zotero.org/users/6124969/items/VX8KP24W"],"itemData":{"id":1760,"type":"document","note":"Citation Key: Fetterer2021","publisher":"National Snow and Ice Data Center","title":"NOAA / NSIDC Climate Data Record of Passive Microwave Sea Ice Concentration, Version 4","URL":"https://doi.org/10.7265/efmz-2t65","author":[{"family":"Meier","given":"Walter N."},{"family":"Fetterer","given":"F."},{"family":"Windnagel","given":"A. K."},{"family":"Stewart","given":"S."}],"accessed":{"date-parts":[["2023",8,17]]},"issued":{"date-parts":[["2021"]]},"citation-key":"Fetterer2021"}}],"schema":"https://github.com/citation-style-language/schema/raw/master/csl-citation.json"} </w:instrText>
      </w:r>
      <w:r>
        <w:fldChar w:fldCharType="separate"/>
      </w:r>
      <w:r>
        <w:rPr>
          <w:noProof/>
        </w:rPr>
        <w:t>Meier et al., 2021)</w:t>
      </w:r>
      <w:r>
        <w:fldChar w:fldCharType="end"/>
      </w:r>
      <w:r>
        <w:t xml:space="preserve"> are approximately 5% in midwinter conditions </w:t>
      </w:r>
      <w:r>
        <w:fldChar w:fldCharType="begin"/>
      </w:r>
      <w:r>
        <w:instrText xml:space="preserve"> ADDIN ZOTERO_ITEM CSL_CITATION {"citationID":"3OHiVbcP","properties":{"formattedCitation":"(Andersen et al., 2007)","plainCitation":"(Andersen et al., 2007)","noteIndex":0},"citationItems":[{"id":8227,"uris":["http://zotero.org/users/6124969/items/PSC4H7AE"],"itemData":{"id":8227,"type":"article-journal","abstract":"Measurements of sea ice concentration from the Special Sensor Microwave Imager (SSM/I) using seven different algorithms are compared to ship observations, sea ice divergence estimates from the Radarsat Geophysical Processor System, and ice and water surface type classification of 59 wide‐swath synthetic aperture radar (SAR) scenes. The analysis is confined to the high‐concentration Arctic sea ice, where the ice cover is near 100%. During winter the results indicate that the variability of the SSM/I concentration estimates is larger than the true variability of ice concentration. Results from a trusted subset of the SAR scenes across the central Arctic allow the separation of the ice concentration uncertainty due to emissivity variations and sensor noise from other error sources during the winter of 2003–2004. Depending on the algorithm, error standard deviations from 2.5 to 5.0% are found with sensor noise between 1.3 and 1.8%. This is in accord with variability estimated from analysis of SSM/I time series. Algorithms, which primarily use 85 GHz information, consistently give the best agreement with both SAR ice concentrations and ship observations. Although the 85 GHz information is more sensitive to atmospheric influences, it was found that the atmospheric contribution is secondary to the influence of the surface emissivity variability. Analysis of the entire SSM/I time series shows that there are significant differences in trend between sea ice extent and area, using different algorithms. This indicates that long‐term trends in surface and atmospheric properties, unrelated to sea ice concentration, influence the computed trends.","container-title":"Journal of Geophysical Research: Oceans","DOI":"10.1029/2006JC003543","ISSN":"0148-0227","issue":"C8","journalAbbreviation":"J. Geophys. Res.","language":"en","page":"2006JC003543","source":"DOI.org (Crossref)","title":"Intercomparison of passive microwave sea ice concentration retrievals over the high‐concentration Arctic sea ice","volume":"112","author":[{"family":"Andersen","given":"Søren"},{"family":"Tonboe","given":"Rasmus"},{"family":"Kaleschke","given":"Lars"},{"family":"Heygster","given":"Georg"},{"family":"Pedersen","given":"Leif Toudal"}],"issued":{"date-parts":[["2007",8]]},"citation-key":"andersen2007_IntercomparisonPassivea"}}],"schema":"https://github.com/citation-style-language/schema/raw/master/csl-citation.json"} </w:instrText>
      </w:r>
      <w:r>
        <w:fldChar w:fldCharType="separate"/>
      </w:r>
      <w:r>
        <w:rPr>
          <w:noProof/>
        </w:rPr>
        <w:t>(Andersen et al., 2007)</w:t>
      </w:r>
      <w:r>
        <w:fldChar w:fldCharType="end"/>
      </w:r>
      <w:r w:rsidR="00444E5E">
        <w:t xml:space="preserve">, hence larger than the expected signal, and can be biased by high atmospheric water content. Furthermore, it is challenging to interpret daily average sea ice concentration maps, which contain data from varying times depending on satellite overpass times, in the context of a fast-moving atmospheric pattern; a swath-by-swath approach is possible but </w:t>
      </w:r>
      <w:r w:rsidR="00126BA4">
        <w:t xml:space="preserve">is </w:t>
      </w:r>
      <w:r w:rsidR="00444E5E">
        <w:t>beyond the scope of this study. With the buoy polygons used for sea ice deformation, we can measure the change of area, and interpret that in the context of sea ice concentration change. Over the 10-day period from 26 January 2020 to 5 February 2020, the area of the “DN Full” polygon (Figure) 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444E5E">
        <w:t xml:space="preserve"> to 3.</w:t>
      </w:r>
      <w:r w:rsidR="002F3EA8">
        <w:t>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444E5E">
        <w:t>km</w:t>
      </w:r>
      <w:r w:rsidR="00444E5E" w:rsidRPr="00444E5E">
        <w:rPr>
          <w:vertAlign w:val="superscript"/>
        </w:rPr>
        <w:t>2</w:t>
      </w:r>
      <w:r w:rsidR="002F3EA8">
        <w:t xml:space="preserve">, a change of just over 1%. Rapid area increase (i.e., positive divergence) occurred on 1 February due to the passage of the cold sector low-level jet, such that the area of the polygon increased by 3.5% in a 9-hour period. Given that the surface air temperature was -10 °C or below during this period, </w:t>
      </w:r>
      <w:r w:rsidR="005F4A60">
        <w:t xml:space="preserve">any leads would have quickly begun freezing over; the net increase of area over the 10-day period is an indicator of thermodynamic ice growth. </w:t>
      </w:r>
    </w:p>
    <w:p w14:paraId="69D87446" w14:textId="55A952C7" w:rsidR="002F3B11" w:rsidRDefault="1AB51EAA" w:rsidP="00C81368">
      <w:pPr>
        <w:pStyle w:val="Heading-Main"/>
      </w:pPr>
      <w:r>
        <w:lastRenderedPageBreak/>
        <w:t>8 Conclusions</w:t>
      </w:r>
    </w:p>
    <w:p w14:paraId="5582B079" w14:textId="053ADFF0" w:rsidR="00BB4619" w:rsidRDefault="00BB4619" w:rsidP="00BB4619">
      <w:pPr>
        <w:pStyle w:val="Text"/>
      </w:pPr>
      <w:commentRangeStart w:id="35"/>
      <w:r>
        <w:t xml:space="preserve">We presented </w:t>
      </w:r>
      <w:commentRangeEnd w:id="35"/>
      <w:r w:rsidR="006F6D20">
        <w:rPr>
          <w:rStyle w:val="CommentReference"/>
          <w:rFonts w:asciiTheme="minorHAnsi" w:eastAsiaTheme="minorHAnsi" w:hAnsiTheme="minorHAnsi" w:cstheme="minorBidi"/>
        </w:rPr>
        <w:commentReference w:id="35"/>
      </w:r>
      <w:r>
        <w:t xml:space="preserve">a detailed description of an observed strong mid-winter, central Arctic cyclone. The position of the MOSAiC DN relative to the storm track provides a rare view of the spatial and temporal variation of coupled air-ice-ocean processes during an evolving cyclone. </w:t>
      </w:r>
    </w:p>
    <w:p w14:paraId="61AB47E8" w14:textId="77777777" w:rsidR="000E25E0" w:rsidRPr="000E25E0" w:rsidRDefault="000E25E0" w:rsidP="000E25E0">
      <w:pPr>
        <w:pStyle w:val="Text"/>
        <w:numPr>
          <w:ilvl w:val="0"/>
          <w:numId w:val="14"/>
        </w:numPr>
      </w:pPr>
      <w:r w:rsidRPr="000E25E0">
        <w:t>The remarkable breadth of TYPES of observation during the MOSAiC drift, many of which are used in this paper.</w:t>
      </w:r>
    </w:p>
    <w:p w14:paraId="02F27C88" w14:textId="77777777" w:rsidR="000E25E0" w:rsidRPr="000E25E0" w:rsidRDefault="000E25E0" w:rsidP="000E25E0">
      <w:pPr>
        <w:pStyle w:val="Text"/>
        <w:numPr>
          <w:ilvl w:val="0"/>
          <w:numId w:val="14"/>
        </w:numPr>
      </w:pPr>
      <w:r w:rsidRPr="000E25E0">
        <w:t xml:space="preserve">The unique spread of four observation clusters over </w:t>
      </w:r>
      <w:proofErr w:type="gramStart"/>
      <w:r w:rsidRPr="000E25E0">
        <w:t>O(</w:t>
      </w:r>
      <w:proofErr w:type="gramEnd"/>
      <w:r w:rsidRPr="000E25E0">
        <w:t>20km scales) with complete atmospheric and ocean boundary layer structure and turbulent flux timeseries.</w:t>
      </w:r>
    </w:p>
    <w:p w14:paraId="2BA01A71" w14:textId="77777777" w:rsidR="000E25E0" w:rsidRPr="000E25E0" w:rsidRDefault="000E25E0" w:rsidP="000E25E0">
      <w:pPr>
        <w:pStyle w:val="Text"/>
        <w:numPr>
          <w:ilvl w:val="0"/>
          <w:numId w:val="14"/>
        </w:numPr>
      </w:pPr>
      <w:r w:rsidRPr="000E25E0">
        <w:t>Importantly all these observations spanned the full winter, a season that is extremely difficult to capture particularly on the atmosphere side of the ice (sensors freezing - high power requirements for the atmospheric sensors...) </w:t>
      </w:r>
    </w:p>
    <w:p w14:paraId="38231AE6" w14:textId="77777777" w:rsidR="000E25E0" w:rsidRDefault="000E25E0" w:rsidP="000E25E0">
      <w:pPr>
        <w:pStyle w:val="Text"/>
        <w:numPr>
          <w:ilvl w:val="0"/>
          <w:numId w:val="14"/>
        </w:numPr>
      </w:pPr>
      <w:r w:rsidRPr="000E25E0">
        <w:t>These boundary layer observations were made in the context of a UNIQUELY comprehensive array of GPS buoys, surface radar, LIDAR maps and satellite imagery defining the evolution of the icepack during the drift.  </w:t>
      </w:r>
    </w:p>
    <w:p w14:paraId="48D69B79" w14:textId="2DA9D152" w:rsidR="009A6DAF" w:rsidRPr="000E25E0" w:rsidRDefault="009A6DAF" w:rsidP="000E25E0">
      <w:pPr>
        <w:pStyle w:val="Text"/>
        <w:numPr>
          <w:ilvl w:val="0"/>
          <w:numId w:val="14"/>
        </w:numPr>
      </w:pPr>
      <w:r>
        <w:t>Goal is to be able to use these to advance model capability, identify processes lacking in models</w:t>
      </w:r>
    </w:p>
    <w:p w14:paraId="04B96A90" w14:textId="77777777" w:rsidR="00BB4619" w:rsidRDefault="00BB4619" w:rsidP="00BB4619">
      <w:pPr>
        <w:pStyle w:val="Text"/>
      </w:pP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30"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3BB30AAB" w14:textId="77777777" w:rsidR="00995CAA" w:rsidRPr="00995CAA" w:rsidRDefault="00995CAA" w:rsidP="00995CAA">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230F01C0" w14:textId="77777777" w:rsidR="001902F1" w:rsidRDefault="00995CAA" w:rsidP="001902F1">
      <w:pPr>
        <w:pStyle w:val="Text"/>
        <w:ind w:firstLine="0"/>
      </w:pPr>
      <w:r w:rsidRPr="00995CAA">
        <w:t>The text ends with an acknowledgment section and statement that includes:</w:t>
      </w:r>
    </w:p>
    <w:p w14:paraId="2F70737F" w14:textId="77777777" w:rsidR="001902F1" w:rsidRDefault="00995CAA" w:rsidP="001902F1">
      <w:pPr>
        <w:pStyle w:val="Text"/>
        <w:numPr>
          <w:ilvl w:val="0"/>
          <w:numId w:val="9"/>
        </w:numPr>
      </w:pPr>
      <w:r w:rsidRPr="00995CAA">
        <w:t>Any real or perceived financial conflicts of interests for any author</w:t>
      </w:r>
    </w:p>
    <w:p w14:paraId="6626957A" w14:textId="77777777" w:rsidR="001902F1" w:rsidRDefault="00995CAA" w:rsidP="001902F1">
      <w:pPr>
        <w:pStyle w:val="Text"/>
        <w:numPr>
          <w:ilvl w:val="0"/>
          <w:numId w:val="9"/>
        </w:numPr>
      </w:pPr>
      <w:r w:rsidRPr="00995CAA">
        <w:t>Other affiliations for any author that may be perceived as having a conflict of interest with respect to the results of this paper.</w:t>
      </w:r>
    </w:p>
    <w:p w14:paraId="13DDA179" w14:textId="489A6522" w:rsidR="00995CAA" w:rsidRPr="00995CAA" w:rsidRDefault="00995CAA" w:rsidP="001902F1">
      <w:pPr>
        <w:pStyle w:val="Text"/>
        <w:numPr>
          <w:ilvl w:val="0"/>
          <w:numId w:val="9"/>
        </w:numPr>
      </w:pPr>
      <w:r w:rsidRPr="00995CAA">
        <w:t xml:space="preserve">Funding information related to the work for all authors should be entered in the form in GEMS as part of your submission. This form in GEMS uses the official </w:t>
      </w:r>
      <w:proofErr w:type="spellStart"/>
      <w:r w:rsidRPr="00995CAA">
        <w:t>Fundref</w:t>
      </w:r>
      <w:proofErr w:type="spellEnd"/>
      <w:r w:rsidRPr="00995CAA">
        <w:t xml:space="preserve"> list, which provides a link after publication that is available to funders. Any other funding information not listed in the GEMS form should be included in the acknowledgments and/or cover letter.</w:t>
      </w:r>
    </w:p>
    <w:p w14:paraId="38885462" w14:textId="77777777" w:rsidR="00995CAA" w:rsidRPr="00995CAA" w:rsidRDefault="00995CAA" w:rsidP="001902F1">
      <w:pPr>
        <w:pStyle w:val="Text"/>
        <w:ind w:firstLine="0"/>
      </w:pPr>
      <w:r w:rsidRPr="00995CAA">
        <w:t>It is also the appropriate place to thank colleagues and other contributors. AGU does not normally allow dedications.</w:t>
      </w:r>
    </w:p>
    <w:p w14:paraId="6119FAA2" w14:textId="77777777" w:rsidR="00995CAA" w:rsidRPr="00995CAA" w:rsidRDefault="00995CAA" w:rsidP="001902F1">
      <w:pPr>
        <w:pStyle w:val="Text"/>
      </w:pPr>
      <w:r w:rsidRPr="00995CAA">
        <w:t> </w:t>
      </w:r>
    </w:p>
    <w:p w14:paraId="3CB0FA2F" w14:textId="77777777" w:rsidR="00995CAA" w:rsidRPr="00995CAA" w:rsidRDefault="00995CAA" w:rsidP="00995CAA">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0EE9568" w14:textId="50925595" w:rsidR="00995CAA" w:rsidRPr="00995CAA" w:rsidRDefault="00995CAA" w:rsidP="001902F1">
      <w:pPr>
        <w:pStyle w:val="Text"/>
      </w:pPr>
      <w:r w:rsidRPr="00995CAA">
        <w:lastRenderedPageBreak/>
        <w:t>AGU requires an Availability Statement for the underlying data</w:t>
      </w:r>
      <w:r w:rsidR="00AD03B0">
        <w:t xml:space="preserve"> and code</w:t>
      </w:r>
      <w:r w:rsidRPr="00995CAA">
        <w:t xml:space="preserve"> needed to understand, evaluate, and build upon the reported research at the time of peer review and publication. Additionally, authors should include an Availability Statement for the software</w:t>
      </w:r>
      <w:r w:rsidR="006F0D4D">
        <w:t xml:space="preserve"> and other research products</w:t>
      </w:r>
      <w:r w:rsidRPr="00995CAA">
        <w:t xml:space="preserve"> that ha</w:t>
      </w:r>
      <w:r w:rsidR="006F0D4D">
        <w:t>ve</w:t>
      </w:r>
      <w:r w:rsidRPr="00995CAA">
        <w:t xml:space="preserve"> a significant impact on the research. Details and templates are in the </w:t>
      </w:r>
      <w:hyperlink r:id="rId31" w:anchor="availability" w:history="1">
        <w:r w:rsidRPr="00995CAA">
          <w:rPr>
            <w:color w:val="1155CC"/>
            <w:u w:val="single"/>
          </w:rPr>
          <w:t xml:space="preserve">Availability Statement </w:t>
        </w:r>
      </w:hyperlink>
      <w:r w:rsidRPr="00995CAA">
        <w:t xml:space="preserve">section of the Data </w:t>
      </w:r>
      <w:r w:rsidR="008B0FCD">
        <w:t>and</w:t>
      </w:r>
      <w:r w:rsidRPr="00995CAA">
        <w:t xml:space="preserve"> Software for Authors Guidance. For physical samples, use the IGSN persistent identifier, see the </w:t>
      </w:r>
      <w:hyperlink r:id="rId32" w:anchor="IGSN" w:history="1">
        <w:r w:rsidRPr="00995CAA">
          <w:rPr>
            <w:color w:val="1155CC"/>
            <w:u w:val="single"/>
          </w:rPr>
          <w:t>International Geo Sample Numbers</w:t>
        </w:r>
      </w:hyperlink>
      <w:r w:rsidRPr="00995CAA">
        <w:t xml:space="preserve"> section. </w:t>
      </w:r>
    </w:p>
    <w:p w14:paraId="7559A301" w14:textId="4AF83FA9" w:rsidR="00285ACB" w:rsidRDefault="00995CAA" w:rsidP="001902F1">
      <w:pPr>
        <w:pStyle w:val="Heading-Main"/>
      </w:pPr>
      <w:commentRangeStart w:id="36"/>
      <w:commentRangeStart w:id="37"/>
      <w:commentRangeStart w:id="38"/>
      <w:r w:rsidRPr="00995CAA">
        <w:t>References</w:t>
      </w:r>
      <w:commentRangeEnd w:id="36"/>
      <w:r w:rsidR="00285ACB">
        <w:rPr>
          <w:rStyle w:val="CommentReference"/>
          <w:rFonts w:asciiTheme="minorHAnsi" w:eastAsiaTheme="minorHAnsi" w:hAnsiTheme="minorHAnsi" w:cstheme="minorBidi"/>
          <w:b w:val="0"/>
          <w:bCs w:val="0"/>
          <w:kern w:val="0"/>
        </w:rPr>
        <w:commentReference w:id="36"/>
      </w:r>
      <w:commentRangeEnd w:id="37"/>
      <w:r w:rsidR="00002354">
        <w:rPr>
          <w:rStyle w:val="CommentReference"/>
          <w:rFonts w:asciiTheme="minorHAnsi" w:eastAsiaTheme="minorHAnsi" w:hAnsiTheme="minorHAnsi" w:cstheme="minorBidi"/>
          <w:b w:val="0"/>
          <w:bCs w:val="0"/>
          <w:kern w:val="0"/>
        </w:rPr>
        <w:commentReference w:id="37"/>
      </w:r>
      <w:commentRangeEnd w:id="38"/>
      <w:r w:rsidR="00620828">
        <w:rPr>
          <w:rStyle w:val="CommentReference"/>
          <w:rFonts w:asciiTheme="minorHAnsi" w:eastAsiaTheme="minorHAnsi" w:hAnsiTheme="minorHAnsi" w:cstheme="minorBidi"/>
          <w:b w:val="0"/>
          <w:bCs w:val="0"/>
          <w:kern w:val="0"/>
        </w:rPr>
        <w:commentReference w:id="38"/>
      </w:r>
    </w:p>
    <w:p w14:paraId="1AED2B68" w14:textId="4D594930" w:rsidR="00995CAA" w:rsidRPr="00995CAA" w:rsidRDefault="00995CAA" w:rsidP="001902F1">
      <w:pPr>
        <w:pStyle w:val="Text"/>
      </w:pPr>
      <w:r w:rsidRPr="00995CAA">
        <w:t>References in supporting information must also be included in the reference list of the main paper, or in a designated section in the main paper so that they will be discovered, linked, and indexed. A separate list in the supporting information is not necessary. References are not included in word counts for excess length fees. </w:t>
      </w:r>
    </w:p>
    <w:p w14:paraId="17A6EB2F" w14:textId="77777777" w:rsidR="00995CAA" w:rsidRPr="00995CAA" w:rsidRDefault="00995CAA" w:rsidP="001902F1">
      <w:pPr>
        <w:pStyle w:val="Text"/>
      </w:pPr>
      <w:r w:rsidRPr="00995CAA">
        <w:rPr>
          <w:rFonts w:ascii="Arial" w:hAnsi="Arial" w:cs="Arial"/>
          <w:sz w:val="21"/>
          <w:szCs w:val="21"/>
          <w:shd w:val="clear" w:color="auto" w:fill="FFFFFF"/>
        </w:rPr>
        <w:t xml:space="preserve">In the References section, cite the data/software described in the Availability Statement (this includes primary and processed data used for your research). For details on data/software citation as well as examples, see the </w:t>
      </w:r>
      <w:hyperlink r:id="rId33" w:anchor="citation" w:history="1">
        <w:r w:rsidRPr="00995CAA">
          <w:rPr>
            <w:rFonts w:ascii="Arial" w:hAnsi="Arial" w:cs="Arial"/>
            <w:color w:val="1155CC"/>
            <w:sz w:val="21"/>
            <w:szCs w:val="21"/>
            <w:u w:val="single"/>
            <w:shd w:val="clear" w:color="auto" w:fill="FFFFFF"/>
          </w:rPr>
          <w:t>Data &amp; Software Citation</w:t>
        </w:r>
      </w:hyperlink>
      <w:r w:rsidRPr="00995CAA">
        <w:rPr>
          <w:rFonts w:ascii="Arial" w:hAnsi="Arial" w:cs="Arial"/>
          <w:sz w:val="21"/>
          <w:szCs w:val="21"/>
          <w:shd w:val="clear" w:color="auto" w:fill="FFFFFF"/>
        </w:rPr>
        <w:t xml:space="preserve"> section of the Data &amp; Software for Authors guidance.</w:t>
      </w:r>
    </w:p>
    <w:p w14:paraId="7999189A" w14:textId="73CDAFB6" w:rsidR="00995CAA" w:rsidRDefault="00995CAA" w:rsidP="001902F1">
      <w:pPr>
        <w:pStyle w:val="Text"/>
      </w:pPr>
      <w:r w:rsidRPr="00995CAA">
        <w:t>All references must be available to readers at the time of publication; there should be no “unpublished”, in preparation, under review, or “in press” references. Please write the respective journal with any questions.</w:t>
      </w:r>
    </w:p>
    <w:p w14:paraId="4BD79D0C" w14:textId="77777777" w:rsidR="0037787F" w:rsidRDefault="0037787F" w:rsidP="0037787F">
      <w:pPr>
        <w:pStyle w:val="Reference"/>
      </w:pPr>
    </w:p>
    <w:p w14:paraId="3251383E" w14:textId="77777777" w:rsidR="009A6DAF" w:rsidRPr="009A6DAF" w:rsidRDefault="001902F1" w:rsidP="009A6DAF">
      <w:pPr>
        <w:pStyle w:val="Bibliography"/>
      </w:pPr>
      <w:r>
        <w:fldChar w:fldCharType="begin"/>
      </w:r>
      <w:r w:rsidRPr="006F6D20">
        <w:instrText xml:space="preserve"> ADDIN ZOTERO_BIBL {"uncited":[],"omitted":[],"custom":[]} CSL_BIBLIOGRAPHY </w:instrText>
      </w:r>
      <w:r>
        <w:fldChar w:fldCharType="separate"/>
      </w:r>
      <w:r w:rsidR="009A6DAF" w:rsidRPr="009A6DAF">
        <w:t xml:space="preserve">Andersen, S., Tonboe, R., Kaleschke, L., Heygster, G., &amp; Pedersen, L. T. (2007). Intercomparison of passive microwave sea ice concentration retrievals over the high‐concentration Arctic sea ice. </w:t>
      </w:r>
      <w:r w:rsidR="009A6DAF" w:rsidRPr="009A6DAF">
        <w:rPr>
          <w:i/>
          <w:iCs/>
        </w:rPr>
        <w:t>Journal of Geophysical Research: Oceans</w:t>
      </w:r>
      <w:r w:rsidR="009A6DAF" w:rsidRPr="009A6DAF">
        <w:t xml:space="preserve">, </w:t>
      </w:r>
      <w:r w:rsidR="009A6DAF" w:rsidRPr="009A6DAF">
        <w:rPr>
          <w:i/>
          <w:iCs/>
        </w:rPr>
        <w:t>112</w:t>
      </w:r>
      <w:r w:rsidR="009A6DAF" w:rsidRPr="009A6DAF">
        <w:t>(C8), 2006JC003543. https://doi.org/10.1029/2006JC003543</w:t>
      </w:r>
    </w:p>
    <w:p w14:paraId="70E7626F" w14:textId="77777777" w:rsidR="009A6DAF" w:rsidRPr="009A6DAF" w:rsidRDefault="009A6DAF" w:rsidP="009A6DAF">
      <w:pPr>
        <w:pStyle w:val="Bibliography"/>
      </w:pPr>
      <w:r w:rsidRPr="009A6DAF">
        <w:t xml:space="preserve">Aue, L., Vihma, T., Uotila, P., &amp; Rinke, A. (2022). New Insights Into Cyclone Impacts on Sea Ice in the Atlantic Sector of the Arctic Ocean in Winter. </w:t>
      </w:r>
      <w:r w:rsidRPr="009A6DAF">
        <w:rPr>
          <w:i/>
          <w:iCs/>
        </w:rPr>
        <w:t>Geophysical Research Letters</w:t>
      </w:r>
      <w:r w:rsidRPr="009A6DAF">
        <w:t xml:space="preserve">, </w:t>
      </w:r>
      <w:r w:rsidRPr="009A6DAF">
        <w:rPr>
          <w:i/>
          <w:iCs/>
        </w:rPr>
        <w:t>49</w:t>
      </w:r>
      <w:r w:rsidRPr="009A6DAF">
        <w:t>(22). https://doi.org/10.1029/2022GL100051</w:t>
      </w:r>
    </w:p>
    <w:p w14:paraId="77B83A33" w14:textId="77777777" w:rsidR="009A6DAF" w:rsidRPr="009A6DAF" w:rsidRDefault="009A6DAF" w:rsidP="009A6DAF">
      <w:pPr>
        <w:pStyle w:val="Bibliography"/>
      </w:pPr>
      <w:r w:rsidRPr="009A6DAF">
        <w:t xml:space="preserve">Bliss, A. C., Hutchings, J. K., &amp; Watkins, D. M. (2023). Sea ice drift tracks from autonomous buoys in the MOSAiC Distributed Network. </w:t>
      </w:r>
      <w:r w:rsidRPr="009A6DAF">
        <w:rPr>
          <w:i/>
          <w:iCs/>
        </w:rPr>
        <w:t>Scientific Data</w:t>
      </w:r>
      <w:r w:rsidRPr="009A6DAF">
        <w:t xml:space="preserve">, </w:t>
      </w:r>
      <w:r w:rsidRPr="009A6DAF">
        <w:rPr>
          <w:i/>
          <w:iCs/>
        </w:rPr>
        <w:t>10</w:t>
      </w:r>
      <w:r w:rsidRPr="009A6DAF">
        <w:t>(403), 1–10. https://doi.org/10.1038/s41597-023-02311-y</w:t>
      </w:r>
    </w:p>
    <w:p w14:paraId="719DBCB9" w14:textId="77777777" w:rsidR="009A6DAF" w:rsidRPr="009A6DAF" w:rsidRDefault="009A6DAF" w:rsidP="009A6DAF">
      <w:pPr>
        <w:pStyle w:val="Bibliography"/>
      </w:pPr>
      <w:r w:rsidRPr="009A6DAF">
        <w:t xml:space="preserve">Brenner, S., Thomson, J., Rainville, L., Crews, L., &amp; Lee, C. M. (2023). Wind-Driven Motions of the Ocean Surface Mixed Layer in the Western Arctic. </w:t>
      </w:r>
      <w:r w:rsidRPr="009A6DAF">
        <w:rPr>
          <w:i/>
          <w:iCs/>
        </w:rPr>
        <w:t>Journal of Physical Oceanography</w:t>
      </w:r>
      <w:r w:rsidRPr="009A6DAF">
        <w:t xml:space="preserve">, </w:t>
      </w:r>
      <w:r w:rsidRPr="009A6DAF">
        <w:rPr>
          <w:i/>
          <w:iCs/>
        </w:rPr>
        <w:t>53</w:t>
      </w:r>
      <w:r w:rsidRPr="009A6DAF">
        <w:t>(7), 1787–1804. https://doi.org/10.1175/JPO-D-22-0112.1</w:t>
      </w:r>
    </w:p>
    <w:p w14:paraId="4B5DEB55" w14:textId="77777777" w:rsidR="009A6DAF" w:rsidRPr="009A6DAF" w:rsidRDefault="009A6DAF" w:rsidP="009A6DAF">
      <w:pPr>
        <w:pStyle w:val="Bibliography"/>
      </w:pPr>
      <w:r w:rsidRPr="009A6DAF">
        <w:t xml:space="preserve">Brümmer, B. (2003). A Fram Strait cyclone: Properties and impact on ice drift as measured by aircraft and buoys. </w:t>
      </w:r>
      <w:r w:rsidRPr="009A6DAF">
        <w:rPr>
          <w:i/>
          <w:iCs/>
        </w:rPr>
        <w:t>Journal of Geophysical Research</w:t>
      </w:r>
      <w:r w:rsidRPr="009A6DAF">
        <w:t xml:space="preserve">, </w:t>
      </w:r>
      <w:r w:rsidRPr="009A6DAF">
        <w:rPr>
          <w:i/>
          <w:iCs/>
        </w:rPr>
        <w:t>108</w:t>
      </w:r>
      <w:r w:rsidRPr="009A6DAF">
        <w:t>(D7), 4217. https://doi.org/10.1029/2002JD002638</w:t>
      </w:r>
    </w:p>
    <w:p w14:paraId="6D1A0BE5" w14:textId="77777777" w:rsidR="009A6DAF" w:rsidRPr="009A6DAF" w:rsidRDefault="009A6DAF" w:rsidP="009A6DAF">
      <w:pPr>
        <w:pStyle w:val="Bibliography"/>
      </w:pPr>
      <w:r w:rsidRPr="009A6DAF">
        <w:t xml:space="preserve">Brümmer, B., &amp; Hoeber, H. (1999). A mesoscale cyclone over the Fram Strait and its effects on sea ice. </w:t>
      </w:r>
      <w:r w:rsidRPr="009A6DAF">
        <w:rPr>
          <w:i/>
          <w:iCs/>
        </w:rPr>
        <w:t>Journal of Geophysical Research: Atmospheres</w:t>
      </w:r>
      <w:r w:rsidRPr="009A6DAF">
        <w:t xml:space="preserve">, </w:t>
      </w:r>
      <w:r w:rsidRPr="009A6DAF">
        <w:rPr>
          <w:i/>
          <w:iCs/>
        </w:rPr>
        <w:t>104</w:t>
      </w:r>
      <w:r w:rsidRPr="009A6DAF">
        <w:t>(D16), 19085–19098. https://doi.org/10.1029/1999JD900259</w:t>
      </w:r>
    </w:p>
    <w:p w14:paraId="1B473F3D" w14:textId="77777777" w:rsidR="009A6DAF" w:rsidRPr="009A6DAF" w:rsidRDefault="009A6DAF" w:rsidP="009A6DAF">
      <w:pPr>
        <w:pStyle w:val="Bibliography"/>
      </w:pPr>
      <w:r w:rsidRPr="009A6DAF">
        <w:lastRenderedPageBreak/>
        <w:t xml:space="preserve">Brümmer, B., Schröder, D., Müller, G., Spreen, G., Jahnke-Bornemann, A., &amp; Launiainen, J. (2008). Impact of a Fram Strait cyclone on ice edge, drift, divergence, and concentration: Possibilities and limits of an observational analysis. </w:t>
      </w:r>
      <w:r w:rsidRPr="009A6DAF">
        <w:rPr>
          <w:i/>
          <w:iCs/>
        </w:rPr>
        <w:t>Journal of Geophysical Research: Oceans</w:t>
      </w:r>
      <w:r w:rsidRPr="009A6DAF">
        <w:t xml:space="preserve">, </w:t>
      </w:r>
      <w:r w:rsidRPr="009A6DAF">
        <w:rPr>
          <w:i/>
          <w:iCs/>
        </w:rPr>
        <w:t>113</w:t>
      </w:r>
      <w:r w:rsidRPr="009A6DAF">
        <w:t>(12), 1–15. https://doi.org/10.1029/2007JC004149</w:t>
      </w:r>
    </w:p>
    <w:p w14:paraId="1751C1FB" w14:textId="77777777" w:rsidR="009A6DAF" w:rsidRPr="009A6DAF" w:rsidRDefault="009A6DAF" w:rsidP="009A6DAF">
      <w:pPr>
        <w:pStyle w:val="Bibliography"/>
      </w:pPr>
      <w:r w:rsidRPr="009A6DAF">
        <w:t xml:space="preserve">Clancy, R., Bitz, C. M., Blanchard-Wrigglesworth, E., McGraw, M. C., &amp; Cavallo, S. M. (2022). A cyclone-centered perspective on the drivers of asymmetric patterns in the atmosphere and sea ice during Arctic cyclones. </w:t>
      </w:r>
      <w:r w:rsidRPr="009A6DAF">
        <w:rPr>
          <w:i/>
          <w:iCs/>
        </w:rPr>
        <w:t>Journal of Climate</w:t>
      </w:r>
      <w:r w:rsidRPr="009A6DAF">
        <w:t>, 1–47. https://doi.org/10.1175/JCLI-D-21-0093.1</w:t>
      </w:r>
    </w:p>
    <w:p w14:paraId="368B8437" w14:textId="77777777" w:rsidR="009A6DAF" w:rsidRPr="009A6DAF" w:rsidRDefault="009A6DAF" w:rsidP="009A6DAF">
      <w:pPr>
        <w:pStyle w:val="Bibliography"/>
      </w:pPr>
      <w:r w:rsidRPr="009A6DAF">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9A6DAF">
        <w:rPr>
          <w:i/>
          <w:iCs/>
        </w:rPr>
        <w:t>Scientific Data</w:t>
      </w:r>
      <w:r w:rsidRPr="009A6DAF">
        <w:t xml:space="preserve">, </w:t>
      </w:r>
      <w:r w:rsidRPr="009A6DAF">
        <w:rPr>
          <w:i/>
          <w:iCs/>
        </w:rPr>
        <w:t>10</w:t>
      </w:r>
      <w:r w:rsidRPr="009A6DAF">
        <w:t>(1), 519. https://doi.org/10.1038/s41597-023-02415-5</w:t>
      </w:r>
    </w:p>
    <w:p w14:paraId="215BF724" w14:textId="77777777" w:rsidR="009A6DAF" w:rsidRPr="009A6DAF" w:rsidRDefault="009A6DAF" w:rsidP="009A6DAF">
      <w:pPr>
        <w:pStyle w:val="Bibliography"/>
      </w:pPr>
      <w:r w:rsidRPr="009A6DAF">
        <w:t xml:space="preserve">Deser, C., Tomas, R. A., &amp; Sun, L. (2015). The role of ocean-atmosphere coupling in the zonal-mean atmospheric response to Arctic sea ice loss. </w:t>
      </w:r>
      <w:r w:rsidRPr="009A6DAF">
        <w:rPr>
          <w:i/>
          <w:iCs/>
        </w:rPr>
        <w:t>Journal of Climate</w:t>
      </w:r>
      <w:r w:rsidRPr="009A6DAF">
        <w:t xml:space="preserve">, </w:t>
      </w:r>
      <w:r w:rsidRPr="009A6DAF">
        <w:rPr>
          <w:i/>
          <w:iCs/>
        </w:rPr>
        <w:t>28</w:t>
      </w:r>
      <w:r w:rsidRPr="009A6DAF">
        <w:t>(6), 2168–2186. https://doi.org/10.1175/JCLI-D-14-00325.1</w:t>
      </w:r>
    </w:p>
    <w:p w14:paraId="6024ECA7" w14:textId="77777777" w:rsidR="009A6DAF" w:rsidRPr="009A6DAF" w:rsidRDefault="009A6DAF" w:rsidP="009A6DAF">
      <w:pPr>
        <w:pStyle w:val="Bibliography"/>
      </w:pPr>
      <w:r w:rsidRPr="009A6DAF">
        <w:t xml:space="preserve">Dierer, S., Schlünzen, K. H., Birnbaum, G., Brümmer, B., &amp; Müller, G. (2005). Atmosphere–Sea Ice Interactions during a Cyclone Passage Investigated by Using Model Simulations and Measurements. </w:t>
      </w:r>
      <w:r w:rsidRPr="009A6DAF">
        <w:rPr>
          <w:i/>
          <w:iCs/>
        </w:rPr>
        <w:t>Monthly Weather Review</w:t>
      </w:r>
      <w:r w:rsidRPr="009A6DAF">
        <w:t xml:space="preserve">, </w:t>
      </w:r>
      <w:r w:rsidRPr="009A6DAF">
        <w:rPr>
          <w:i/>
          <w:iCs/>
        </w:rPr>
        <w:t>133</w:t>
      </w:r>
      <w:r w:rsidRPr="009A6DAF">
        <w:t>(12), 3678–3692. https://doi.org/10.1175/MWR3076.1</w:t>
      </w:r>
    </w:p>
    <w:p w14:paraId="0397B4F0" w14:textId="77777777" w:rsidR="009A6DAF" w:rsidRPr="009A6DAF" w:rsidRDefault="009A6DAF" w:rsidP="009A6DAF">
      <w:pPr>
        <w:pStyle w:val="Bibliography"/>
      </w:pPr>
      <w:r w:rsidRPr="009A6DAF">
        <w:t xml:space="preserve">Etling, D., &amp; Brown, R. A. (1993). Roll vortices in the planetary boundary layer: A review. </w:t>
      </w:r>
      <w:r w:rsidRPr="009A6DAF">
        <w:rPr>
          <w:i/>
          <w:iCs/>
        </w:rPr>
        <w:t>Boundary-Layer Meteorology</w:t>
      </w:r>
      <w:r w:rsidRPr="009A6DAF">
        <w:t xml:space="preserve">, </w:t>
      </w:r>
      <w:r w:rsidRPr="009A6DAF">
        <w:rPr>
          <w:i/>
          <w:iCs/>
        </w:rPr>
        <w:t>65</w:t>
      </w:r>
      <w:r w:rsidRPr="009A6DAF">
        <w:t>(3), 215–248. https://doi.org/10.1007/BF00705527</w:t>
      </w:r>
    </w:p>
    <w:p w14:paraId="6E050EBC" w14:textId="77777777" w:rsidR="009A6DAF" w:rsidRPr="009A6DAF" w:rsidRDefault="009A6DAF" w:rsidP="009A6DAF">
      <w:pPr>
        <w:pStyle w:val="Bibliography"/>
      </w:pPr>
      <w:r w:rsidRPr="009A6DAF">
        <w:t xml:space="preserve">Fearon, M. G., Doyle, J. D., Ryglicki, D. R., Finocchio, P. M., &amp; Sprenger, M. (2021). The Role of Cyclones in Moisture Transport into the Arctic. </w:t>
      </w:r>
      <w:r w:rsidRPr="009A6DAF">
        <w:rPr>
          <w:i/>
          <w:iCs/>
        </w:rPr>
        <w:t>Geophysical Research Letters</w:t>
      </w:r>
      <w:r w:rsidRPr="009A6DAF">
        <w:t xml:space="preserve">, </w:t>
      </w:r>
      <w:r w:rsidRPr="009A6DAF">
        <w:rPr>
          <w:i/>
          <w:iCs/>
        </w:rPr>
        <w:t>48</w:t>
      </w:r>
      <w:r w:rsidRPr="009A6DAF">
        <w:t>(4), e2020GL090353. https://doi.org/10.1029/2020GL090353</w:t>
      </w:r>
    </w:p>
    <w:p w14:paraId="5313414D" w14:textId="77777777" w:rsidR="009A6DAF" w:rsidRPr="009A6DAF" w:rsidRDefault="009A6DAF" w:rsidP="009A6DAF">
      <w:pPr>
        <w:pStyle w:val="Bibliography"/>
      </w:pPr>
      <w:r w:rsidRPr="009A6DAF">
        <w:t xml:space="preserve">Fer, I., Baumann, T. M., Koenig, Z., Muilwijk, M., &amp; Tippenhauer, S. (2022). Upper‐Ocean Turbulence Structure and Ocean‐Ice Drag Coefficient Estimates Using an Ascending Microstructure Profiler During the MOSAiC Drift. </w:t>
      </w:r>
      <w:r w:rsidRPr="009A6DAF">
        <w:rPr>
          <w:i/>
          <w:iCs/>
        </w:rPr>
        <w:t>Journal of Geophysical Research: Oceans</w:t>
      </w:r>
      <w:r w:rsidRPr="009A6DAF">
        <w:t xml:space="preserve">, </w:t>
      </w:r>
      <w:r w:rsidRPr="009A6DAF">
        <w:rPr>
          <w:i/>
          <w:iCs/>
        </w:rPr>
        <w:t>127</w:t>
      </w:r>
      <w:r w:rsidRPr="009A6DAF">
        <w:t>(9). https://doi.org/10.1029/2022JC018751</w:t>
      </w:r>
    </w:p>
    <w:p w14:paraId="24BCFC51" w14:textId="77777777" w:rsidR="009A6DAF" w:rsidRPr="009A6DAF" w:rsidRDefault="009A6DAF" w:rsidP="009A6DAF">
      <w:pPr>
        <w:pStyle w:val="Bibliography"/>
      </w:pPr>
      <w:r w:rsidRPr="009A6DAF">
        <w:t xml:space="preserve">Gallaher, S. G., Stanton, T. P., Shaw, W. J., Cole, S. T., Toole, J. M., Wilkinson, J. P., Maksym, T., &amp; Hwang, B. (2016). Evolution of a Canada Basin ice‐ocean boundary layer and mixed layer across a developing </w:t>
      </w:r>
      <w:r w:rsidRPr="009A6DAF">
        <w:lastRenderedPageBreak/>
        <w:t xml:space="preserve">thermodynamically forced marginal ice zone. </w:t>
      </w:r>
      <w:r w:rsidRPr="009A6DAF">
        <w:rPr>
          <w:i/>
          <w:iCs/>
        </w:rPr>
        <w:t>Journal of Geophysical Research: Oceans</w:t>
      </w:r>
      <w:r w:rsidRPr="009A6DAF">
        <w:t xml:space="preserve">, </w:t>
      </w:r>
      <w:r w:rsidRPr="009A6DAF">
        <w:rPr>
          <w:i/>
          <w:iCs/>
        </w:rPr>
        <w:t>121</w:t>
      </w:r>
      <w:r w:rsidRPr="009A6DAF">
        <w:t>(8), 6223–6250. https://doi.org/10.1002/2016JC011778</w:t>
      </w:r>
    </w:p>
    <w:p w14:paraId="01288500" w14:textId="77777777" w:rsidR="009A6DAF" w:rsidRPr="009A6DAF" w:rsidRDefault="009A6DAF" w:rsidP="009A6DAF">
      <w:pPr>
        <w:pStyle w:val="Bibliography"/>
      </w:pPr>
      <w:r w:rsidRPr="009A6DAF">
        <w:t xml:space="preserve">Gimbert, F., Marsan, D., Weiss, J., Jourdain, N. C., &amp; Barnier, B. (2012). Sea ice inertial oscillations in the Arctic Basin. </w:t>
      </w:r>
      <w:r w:rsidRPr="009A6DAF">
        <w:rPr>
          <w:i/>
          <w:iCs/>
        </w:rPr>
        <w:t>Cryosphere</w:t>
      </w:r>
      <w:r w:rsidRPr="009A6DAF">
        <w:t xml:space="preserve">, </w:t>
      </w:r>
      <w:r w:rsidRPr="009A6DAF">
        <w:rPr>
          <w:i/>
          <w:iCs/>
        </w:rPr>
        <w:t>6</w:t>
      </w:r>
      <w:r w:rsidRPr="009A6DAF">
        <w:t>(5), 1187–1201. https://doi.org/10.5194/tc-6-1187-2012</w:t>
      </w:r>
    </w:p>
    <w:p w14:paraId="0A82EEC0" w14:textId="77777777" w:rsidR="009A6DAF" w:rsidRPr="009A6DAF" w:rsidRDefault="009A6DAF" w:rsidP="009A6DAF">
      <w:pPr>
        <w:pStyle w:val="Bibliography"/>
      </w:pPr>
      <w:r w:rsidRPr="009A6DAF">
        <w:t xml:space="preserve">Graham, R. M., Cohen, L., Ritzhaupt, N., Segger, B., Graversen, R. G., Rinke, A., Walden, V. P., Granskog, M. A., &amp; Hudson, S. R. (2019). Evaluation of six atmospheric reanalyses over Arctic sea ice from winter to early summer. </w:t>
      </w:r>
      <w:r w:rsidRPr="009A6DAF">
        <w:rPr>
          <w:i/>
          <w:iCs/>
        </w:rPr>
        <w:t>Journal of Climate</w:t>
      </w:r>
      <w:r w:rsidRPr="009A6DAF">
        <w:t xml:space="preserve">, </w:t>
      </w:r>
      <w:r w:rsidRPr="009A6DAF">
        <w:rPr>
          <w:i/>
          <w:iCs/>
        </w:rPr>
        <w:t>32</w:t>
      </w:r>
      <w:r w:rsidRPr="009A6DAF">
        <w:t>(14), 4121–4143. https://doi.org/10.1175/JCLI-D-18-0643.1</w:t>
      </w:r>
    </w:p>
    <w:p w14:paraId="5C0DF37F" w14:textId="77777777" w:rsidR="009A6DAF" w:rsidRPr="009A6DAF" w:rsidRDefault="009A6DAF" w:rsidP="009A6DAF">
      <w:pPr>
        <w:pStyle w:val="Bibliography"/>
      </w:pPr>
      <w:r w:rsidRPr="009A6DAF">
        <w:t xml:space="preserve">Graham, R. M., Hudson, S. R., &amp; Maturilli, M. (2019). Improved performance of ERA5 in Arctic gateway relative to four global atmospheric reanalyses. </w:t>
      </w:r>
      <w:r w:rsidRPr="009A6DAF">
        <w:rPr>
          <w:i/>
          <w:iCs/>
        </w:rPr>
        <w:t>Geophysical Research Letters</w:t>
      </w:r>
      <w:r w:rsidRPr="009A6DAF">
        <w:t xml:space="preserve">, </w:t>
      </w:r>
      <w:r w:rsidRPr="009A6DAF">
        <w:rPr>
          <w:i/>
          <w:iCs/>
        </w:rPr>
        <w:t>46</w:t>
      </w:r>
      <w:r w:rsidRPr="009A6DAF">
        <w:t>(11), 6138–6147. https://doi.org/10.1029/2019GL082781</w:t>
      </w:r>
    </w:p>
    <w:p w14:paraId="1E4339E0" w14:textId="77777777" w:rsidR="009A6DAF" w:rsidRPr="009A6DAF" w:rsidRDefault="009A6DAF" w:rsidP="009A6DAF">
      <w:pPr>
        <w:pStyle w:val="Bibliography"/>
      </w:pPr>
      <w:r w:rsidRPr="009A6DAF">
        <w:t xml:space="preserve">Haapala, J., Lönnroth, N., &amp; Stössel, A. (2005). A numerical study of open water formation in sea ice. </w:t>
      </w:r>
      <w:r w:rsidRPr="009A6DAF">
        <w:rPr>
          <w:i/>
          <w:iCs/>
        </w:rPr>
        <w:t>Journal of Geophysical Research</w:t>
      </w:r>
      <w:r w:rsidRPr="009A6DAF">
        <w:t xml:space="preserve">, </w:t>
      </w:r>
      <w:r w:rsidRPr="009A6DAF">
        <w:rPr>
          <w:i/>
          <w:iCs/>
        </w:rPr>
        <w:t>110</w:t>
      </w:r>
      <w:r w:rsidRPr="009A6DAF">
        <w:t>(C9), C09011. https://doi.org/10.1029/2003JC002200</w:t>
      </w:r>
    </w:p>
    <w:p w14:paraId="1410035F" w14:textId="77777777" w:rsidR="009A6DAF" w:rsidRPr="009A6DAF" w:rsidRDefault="009A6DAF" w:rsidP="009A6DAF">
      <w:pPr>
        <w:pStyle w:val="Bibliography"/>
      </w:pPr>
      <w:r w:rsidRPr="009A6DAF">
        <w:t xml:space="preserve">Haller, M., Brümmer, B., &amp; Müller, G. (2014). Atmosphere–ice forcing in the transpolar drift stream: Results from the DAMOCLES ice-buoy campaigns 2007–2009. </w:t>
      </w:r>
      <w:r w:rsidRPr="009A6DAF">
        <w:rPr>
          <w:i/>
          <w:iCs/>
        </w:rPr>
        <w:t>The Cryosphere</w:t>
      </w:r>
      <w:r w:rsidRPr="009A6DAF">
        <w:t xml:space="preserve">, </w:t>
      </w:r>
      <w:r w:rsidRPr="009A6DAF">
        <w:rPr>
          <w:i/>
          <w:iCs/>
        </w:rPr>
        <w:t>8</w:t>
      </w:r>
      <w:r w:rsidRPr="009A6DAF">
        <w:t>(1), 275–288. https://doi.org/10.5194/tc-8-275-2014</w:t>
      </w:r>
    </w:p>
    <w:p w14:paraId="455E0171" w14:textId="77777777" w:rsidR="009A6DAF" w:rsidRPr="009A6DAF" w:rsidRDefault="009A6DAF" w:rsidP="009A6DAF">
      <w:pPr>
        <w:pStyle w:val="Bibliography"/>
      </w:pPr>
      <w:r w:rsidRPr="009A6DAF">
        <w:t xml:space="preserve">Hersbach, H., Bell, B., Berrisford, P., Biavati, G., Horányi, A., Muñoz Sabater, J., Nicolas, J., Radu, C., Rozum, I., Schepers, D., Simmons, A., Soci, C., Dee, D., &amp; Thépaut, J. (2023a). </w:t>
      </w:r>
      <w:r w:rsidRPr="009A6DAF">
        <w:rPr>
          <w:i/>
          <w:iCs/>
        </w:rPr>
        <w:t>ERA5 hourly data on pressure levels from 1940 to present.</w:t>
      </w:r>
      <w:r w:rsidRPr="009A6DAF">
        <w:t xml:space="preserve"> Copernicus Climate Change Service (C3S) Climate Data Store (CDS). https://doi.org/10.24381/cds.bd0915c6</w:t>
      </w:r>
    </w:p>
    <w:p w14:paraId="426A3327" w14:textId="77777777" w:rsidR="009A6DAF" w:rsidRPr="009A6DAF" w:rsidRDefault="009A6DAF" w:rsidP="009A6DAF">
      <w:pPr>
        <w:pStyle w:val="Bibliography"/>
      </w:pPr>
      <w:r w:rsidRPr="009A6DAF">
        <w:t xml:space="preserve">Hersbach, H., Bell, B., Berrisford, P., Biavati, G., Horányi, A., Muñoz Sabater, J., Nicolas, J., Radu, C., Rozum, I., Schepers, D., Simmons, A., Soci, C., Dee, D., &amp; Thépaut, J. (2023b). </w:t>
      </w:r>
      <w:r w:rsidRPr="009A6DAF">
        <w:rPr>
          <w:i/>
          <w:iCs/>
        </w:rPr>
        <w:t>ERA5 hourly data on single levels from 1940 to present.</w:t>
      </w:r>
      <w:r w:rsidRPr="009A6DAF">
        <w:t xml:space="preserve"> Copernicus Climate Change Service (C3S) Climate Data Store (CDS). https://doi.org/10.24381/cds.adbb2d47</w:t>
      </w:r>
    </w:p>
    <w:p w14:paraId="7F39369B" w14:textId="77777777" w:rsidR="009A6DAF" w:rsidRPr="009A6DAF" w:rsidRDefault="009A6DAF" w:rsidP="009A6DAF">
      <w:pPr>
        <w:pStyle w:val="Bibliography"/>
      </w:pPr>
      <w:r w:rsidRPr="009A6DAF">
        <w:t xml:space="preserve">Hersbach, H., Bell, B., Berrisford, P., Hirahara, S., Horányi, A., Nicolas, J., Peubey, C., Radu, R., Bonavita, M., Dee, D., Dragani, R., Flemming, J., Forbes, R., Geer, A., Hogan, R. J., Janisková, H. M., Keeley, S., Laloyaux, P., Cristina, P. L., &amp; Thépaut, J. (2020). The ERA5 global reanalysis. </w:t>
      </w:r>
      <w:r w:rsidRPr="009A6DAF">
        <w:rPr>
          <w:i/>
          <w:iCs/>
        </w:rPr>
        <w:t>Quarterly Journal of the Royal Meteorological Society</w:t>
      </w:r>
      <w:r w:rsidRPr="009A6DAF">
        <w:t xml:space="preserve">, </w:t>
      </w:r>
      <w:r w:rsidRPr="009A6DAF">
        <w:rPr>
          <w:i/>
          <w:iCs/>
        </w:rPr>
        <w:t>June</w:t>
      </w:r>
      <w:r w:rsidRPr="009A6DAF">
        <w:t>, 1999–2049. https://doi.org/10.1002/qj.3803</w:t>
      </w:r>
    </w:p>
    <w:p w14:paraId="50F0D789" w14:textId="77777777" w:rsidR="009A6DAF" w:rsidRPr="009A6DAF" w:rsidRDefault="009A6DAF" w:rsidP="009A6DAF">
      <w:pPr>
        <w:pStyle w:val="Bibliography"/>
      </w:pPr>
      <w:r w:rsidRPr="009A6DAF">
        <w:lastRenderedPageBreak/>
        <w:t xml:space="preserve">Hessner, El Naggar, Von Appen, &amp; Strass. (2019). On the Reliability of Surface Current Measurements by X-band Marine Radar. </w:t>
      </w:r>
      <w:r w:rsidRPr="009A6DAF">
        <w:rPr>
          <w:i/>
          <w:iCs/>
        </w:rPr>
        <w:t>Remote Sensing</w:t>
      </w:r>
      <w:r w:rsidRPr="009A6DAF">
        <w:t xml:space="preserve">, </w:t>
      </w:r>
      <w:r w:rsidRPr="009A6DAF">
        <w:rPr>
          <w:i/>
          <w:iCs/>
        </w:rPr>
        <w:t>11</w:t>
      </w:r>
      <w:r w:rsidRPr="009A6DAF">
        <w:t>(9), 1030. https://doi.org/10.3390/rs11091030</w:t>
      </w:r>
    </w:p>
    <w:p w14:paraId="42898CF1" w14:textId="77777777" w:rsidR="009A6DAF" w:rsidRPr="009A6DAF" w:rsidRDefault="009A6DAF" w:rsidP="009A6DAF">
      <w:pPr>
        <w:pStyle w:val="Bibliography"/>
      </w:pPr>
      <w:r w:rsidRPr="009A6DAF">
        <w:t xml:space="preserve">Hibler, W. D. (1979). A Dynamic Thermodynamic Sea Ice Model. </w:t>
      </w:r>
      <w:r w:rsidRPr="009A6DAF">
        <w:rPr>
          <w:i/>
          <w:iCs/>
        </w:rPr>
        <w:t>Journal of Physical Oceanography</w:t>
      </w:r>
      <w:r w:rsidRPr="009A6DAF">
        <w:t xml:space="preserve">, </w:t>
      </w:r>
      <w:r w:rsidRPr="009A6DAF">
        <w:rPr>
          <w:i/>
          <w:iCs/>
        </w:rPr>
        <w:t>9</w:t>
      </w:r>
      <w:r w:rsidRPr="009A6DAF">
        <w:t>(4), 815–846. https://doi.org/10.1175/1520-0485(1979)009&lt;0815:ADTSIM&gt;2.0.CO;2</w:t>
      </w:r>
    </w:p>
    <w:p w14:paraId="31F0E227" w14:textId="77777777" w:rsidR="009A6DAF" w:rsidRPr="009A6DAF" w:rsidRDefault="009A6DAF" w:rsidP="009A6DAF">
      <w:pPr>
        <w:pStyle w:val="Bibliography"/>
      </w:pPr>
      <w:r w:rsidRPr="009A6DAF">
        <w:t xml:space="preserve">Hunke, E. C., Lipscomb, W. H., Turner, A. K., Jeffery, N., &amp; Elliott, S. (2015). </w:t>
      </w:r>
      <w:r w:rsidRPr="009A6DAF">
        <w:rPr>
          <w:i/>
          <w:iCs/>
        </w:rPr>
        <w:t>CICE : the Los Alamos Sea Ice Model Documentation and Software User’s Manual</w:t>
      </w:r>
      <w:r w:rsidRPr="009A6DAF">
        <w:t xml:space="preserve"> [Computer software].</w:t>
      </w:r>
    </w:p>
    <w:p w14:paraId="0120BB87" w14:textId="77777777" w:rsidR="009A6DAF" w:rsidRPr="009A6DAF" w:rsidRDefault="009A6DAF" w:rsidP="009A6DAF">
      <w:pPr>
        <w:pStyle w:val="Bibliography"/>
      </w:pPr>
      <w:r w:rsidRPr="009A6DAF">
        <w:t xml:space="preserve">Hunkins, K. (1967). Inertial oscillations of Fletcher’s Ice Island (T-3). </w:t>
      </w:r>
      <w:r w:rsidRPr="009A6DAF">
        <w:rPr>
          <w:i/>
          <w:iCs/>
        </w:rPr>
        <w:t>Journal of Geophysical Research</w:t>
      </w:r>
      <w:r w:rsidRPr="009A6DAF">
        <w:t xml:space="preserve">, </w:t>
      </w:r>
      <w:r w:rsidRPr="009A6DAF">
        <w:rPr>
          <w:i/>
          <w:iCs/>
        </w:rPr>
        <w:t>72</w:t>
      </w:r>
      <w:r w:rsidRPr="009A6DAF">
        <w:t>(4), 1165–1174. https://doi.org/10.1029/JZ072i004p01165</w:t>
      </w:r>
    </w:p>
    <w:p w14:paraId="5FC6D6D9" w14:textId="77777777" w:rsidR="009A6DAF" w:rsidRPr="009A6DAF" w:rsidRDefault="009A6DAF" w:rsidP="009A6DAF">
      <w:pPr>
        <w:pStyle w:val="Bibliography"/>
      </w:pPr>
      <w:r w:rsidRPr="009A6DAF">
        <w:t xml:space="preserve">Hutchings, J. K., Roberts, A., Geiger, C. A., &amp; Richter-Menge, J. (2011). Spatial and temporal characterization of sea-ice deformation. </w:t>
      </w:r>
      <w:r w:rsidRPr="009A6DAF">
        <w:rPr>
          <w:i/>
          <w:iCs/>
        </w:rPr>
        <w:t>Annals of Glaciology</w:t>
      </w:r>
      <w:r w:rsidRPr="009A6DAF">
        <w:t xml:space="preserve">, </w:t>
      </w:r>
      <w:r w:rsidRPr="009A6DAF">
        <w:rPr>
          <w:i/>
          <w:iCs/>
        </w:rPr>
        <w:t>52</w:t>
      </w:r>
      <w:r w:rsidRPr="009A6DAF">
        <w:t>(57 PART 2), 360–368. https://doi.org/10.3189/172756411795931769</w:t>
      </w:r>
    </w:p>
    <w:p w14:paraId="6A2D347F" w14:textId="77777777" w:rsidR="009A6DAF" w:rsidRPr="009A6DAF" w:rsidRDefault="009A6DAF" w:rsidP="009A6DAF">
      <w:pPr>
        <w:pStyle w:val="Bibliography"/>
      </w:pPr>
      <w:r w:rsidRPr="009A6DAF">
        <w:t xml:space="preserve">Hutchings, J. K., Roberts, A., Geiger, C. A., &amp; Richter-Menge, J. (2018). Corrigendum: Spatial and temporal characterisation of sea-ice deformation. </w:t>
      </w:r>
      <w:r w:rsidRPr="009A6DAF">
        <w:rPr>
          <w:i/>
          <w:iCs/>
        </w:rPr>
        <w:t>Journal of Glaciology</w:t>
      </w:r>
      <w:r w:rsidRPr="009A6DAF">
        <w:t xml:space="preserve">, </w:t>
      </w:r>
      <w:r w:rsidRPr="009A6DAF">
        <w:rPr>
          <w:i/>
          <w:iCs/>
        </w:rPr>
        <w:t>64</w:t>
      </w:r>
      <w:r w:rsidRPr="009A6DAF">
        <w:t>(244), 343–346. https://doi.org/10.1017/jog.2018.11</w:t>
      </w:r>
    </w:p>
    <w:p w14:paraId="6343E67E" w14:textId="77777777" w:rsidR="009A6DAF" w:rsidRPr="009A6DAF" w:rsidRDefault="009A6DAF" w:rsidP="009A6DAF">
      <w:pPr>
        <w:pStyle w:val="Bibliography"/>
      </w:pPr>
      <w:r w:rsidRPr="009A6DAF">
        <w:t xml:space="preserve">Itkin, P., Spreen, G., Cheng, B., Doble, M., Girard-Ardhuin, F., Haapala, J., Hughes, N., Kaleschke, L., Nicolaus, M., &amp; Wilkinson, J. (2017). Thin ice and storms: Sea ice deformation from buoy arrays deployed during N-ICE2015. </w:t>
      </w:r>
      <w:r w:rsidRPr="009A6DAF">
        <w:rPr>
          <w:i/>
          <w:iCs/>
        </w:rPr>
        <w:t>Journal of Geophysical Research: Oceans</w:t>
      </w:r>
      <w:r w:rsidRPr="009A6DAF">
        <w:t xml:space="preserve">, </w:t>
      </w:r>
      <w:r w:rsidRPr="009A6DAF">
        <w:rPr>
          <w:i/>
          <w:iCs/>
        </w:rPr>
        <w:t>122</w:t>
      </w:r>
      <w:r w:rsidRPr="009A6DAF">
        <w:t>(6), 4661–4674. https://doi.org/10.1002/2016JC012403</w:t>
      </w:r>
    </w:p>
    <w:p w14:paraId="3EEE615D" w14:textId="77777777" w:rsidR="009A6DAF" w:rsidRPr="009A6DAF" w:rsidRDefault="009A6DAF" w:rsidP="009A6DAF">
      <w:pPr>
        <w:pStyle w:val="Bibliography"/>
      </w:pPr>
      <w:r w:rsidRPr="009A6DAF">
        <w:t xml:space="preserve">Kaimal, J. C., &amp; Finnigan, J. J. (1994). </w:t>
      </w:r>
      <w:r w:rsidRPr="009A6DAF">
        <w:rPr>
          <w:i/>
          <w:iCs/>
        </w:rPr>
        <w:t>Atmospheric boundary layer flows: Their structure and measurement</w:t>
      </w:r>
      <w:r w:rsidRPr="009A6DAF">
        <w:t>. Oxford University Press. https://doi.org/10.1093/oso/9780195062397.001.0001</w:t>
      </w:r>
    </w:p>
    <w:p w14:paraId="5A1A14B6" w14:textId="77777777" w:rsidR="009A6DAF" w:rsidRPr="009A6DAF" w:rsidRDefault="009A6DAF" w:rsidP="009A6DAF">
      <w:pPr>
        <w:pStyle w:val="Bibliography"/>
      </w:pPr>
      <w:r w:rsidRPr="009A6DAF">
        <w:t xml:space="preserve">Kriegsmann, A., &amp; Brümmer, B. (2014). Cyclone impact on sea ice in the central Arctic Ocean: A statistical study. </w:t>
      </w:r>
      <w:r w:rsidRPr="009A6DAF">
        <w:rPr>
          <w:i/>
          <w:iCs/>
        </w:rPr>
        <w:t>Cryosphere</w:t>
      </w:r>
      <w:r w:rsidRPr="009A6DAF">
        <w:t xml:space="preserve">, </w:t>
      </w:r>
      <w:r w:rsidRPr="009A6DAF">
        <w:rPr>
          <w:i/>
          <w:iCs/>
        </w:rPr>
        <w:t>8</w:t>
      </w:r>
      <w:r w:rsidRPr="009A6DAF">
        <w:t>(1), 303–317. https://doi.org/10.5194/tc-8-303-2014</w:t>
      </w:r>
    </w:p>
    <w:p w14:paraId="3599617C" w14:textId="77777777" w:rsidR="009A6DAF" w:rsidRPr="009A6DAF" w:rsidRDefault="009A6DAF" w:rsidP="009A6DAF">
      <w:pPr>
        <w:pStyle w:val="Bibliography"/>
      </w:pPr>
      <w:r w:rsidRPr="009A6DAF">
        <w:t xml:space="preserve">Krumpen, T., Birrien, F., Kauker, F., Rackow, T., von Albedyll, L., Angelopoulos, M., Belter, H. J., Bessonov, V., Damm, E., Dethloff, K., Haapala, J., Haas, C., Hendricks, S., Hoelemann, J., Hoppmann, M., Kaleschke, L., Karcher, M., Kolabutin,  nikolai, Lenz, J., … Tsamados, M. (2020). The MOSAiC ice floe: Sediment-laden survivor from the Siberian shelf. </w:t>
      </w:r>
      <w:r w:rsidRPr="009A6DAF">
        <w:rPr>
          <w:i/>
          <w:iCs/>
        </w:rPr>
        <w:t>The Cryosphere</w:t>
      </w:r>
      <w:r w:rsidRPr="009A6DAF">
        <w:t xml:space="preserve">, </w:t>
      </w:r>
      <w:r w:rsidRPr="009A6DAF">
        <w:rPr>
          <w:i/>
          <w:iCs/>
        </w:rPr>
        <w:t>14</w:t>
      </w:r>
      <w:r w:rsidRPr="009A6DAF">
        <w:t>, 2173–2187. https://doi.org/10.5194/tc-2020-64</w:t>
      </w:r>
    </w:p>
    <w:p w14:paraId="583DA3F1" w14:textId="77777777" w:rsidR="009A6DAF" w:rsidRPr="009A6DAF" w:rsidRDefault="009A6DAF" w:rsidP="009A6DAF">
      <w:pPr>
        <w:pStyle w:val="Bibliography"/>
      </w:pPr>
      <w:r w:rsidRPr="009A6DAF">
        <w:t xml:space="preserve">Krumpen, T., von Albedyll, L., Goessling, H. F., Hendricks, S., Juhls, B., Spreen, G., Willmes, S., Belter, H. J., Dethloff, K., Haas, C., Kaleschke, L., Katlein, C., Tian-Kunze, X., Ricker, R., Rostosky, P., Rückert, J., </w:t>
      </w:r>
      <w:r w:rsidRPr="009A6DAF">
        <w:lastRenderedPageBreak/>
        <w:t xml:space="preserve">Singha, S., &amp; Sokolova, J. (2021). MOSAiC drift expedition from October 2019 to July 2020: Sea ice conditions from space and comparison with previous years. </w:t>
      </w:r>
      <w:r w:rsidRPr="009A6DAF">
        <w:rPr>
          <w:i/>
          <w:iCs/>
        </w:rPr>
        <w:t>The Cryosphere</w:t>
      </w:r>
      <w:r w:rsidRPr="009A6DAF">
        <w:t xml:space="preserve">, </w:t>
      </w:r>
      <w:r w:rsidRPr="009A6DAF">
        <w:rPr>
          <w:i/>
          <w:iCs/>
        </w:rPr>
        <w:t>15</w:t>
      </w:r>
      <w:r w:rsidRPr="009A6DAF">
        <w:t>(8), 3897–3920. https://doi.org/10.5194/tc-15-3897-2021</w:t>
      </w:r>
    </w:p>
    <w:p w14:paraId="4FC742D8" w14:textId="77777777" w:rsidR="009A6DAF" w:rsidRPr="009A6DAF" w:rsidRDefault="009A6DAF" w:rsidP="009A6DAF">
      <w:pPr>
        <w:pStyle w:val="Bibliography"/>
      </w:pPr>
      <w:r w:rsidRPr="009A6DAF">
        <w:t xml:space="preserve">LeMone, M. A. (1973). The Structure and Dynamics of Horizontal Roll Vortices in the Planetary Boundary Layer. </w:t>
      </w:r>
      <w:r w:rsidRPr="009A6DAF">
        <w:rPr>
          <w:i/>
          <w:iCs/>
        </w:rPr>
        <w:t>Journal of the Atmospheric Sciences</w:t>
      </w:r>
      <w:r w:rsidRPr="009A6DAF">
        <w:t xml:space="preserve">, </w:t>
      </w:r>
      <w:r w:rsidRPr="009A6DAF">
        <w:rPr>
          <w:i/>
          <w:iCs/>
        </w:rPr>
        <w:t>30</w:t>
      </w:r>
      <w:r w:rsidRPr="009A6DAF">
        <w:t>, 1077–1091. https://doi.org/10.1175/1520-0469(1973)030&lt;1077:TSADOH&gt;2.0.CO;2</w:t>
      </w:r>
    </w:p>
    <w:p w14:paraId="2A5C40B2" w14:textId="77777777" w:rsidR="009A6DAF" w:rsidRPr="009A6DAF" w:rsidRDefault="009A6DAF" w:rsidP="009A6DAF">
      <w:pPr>
        <w:pStyle w:val="Bibliography"/>
      </w:pPr>
      <w:r w:rsidRPr="009A6DAF">
        <w:t xml:space="preserve">Leppäranta, M. (2007). </w:t>
      </w:r>
      <w:r w:rsidRPr="009A6DAF">
        <w:rPr>
          <w:i/>
          <w:iCs/>
        </w:rPr>
        <w:t>The drift of sea ice</w:t>
      </w:r>
      <w:r w:rsidRPr="009A6DAF">
        <w:t>. Springer Berlin Heidelberg. https://books.google.com/books?id=MMIXaOl1jxwC</w:t>
      </w:r>
    </w:p>
    <w:p w14:paraId="302AB98B" w14:textId="77777777" w:rsidR="009A6DAF" w:rsidRPr="009A6DAF" w:rsidRDefault="009A6DAF" w:rsidP="009A6DAF">
      <w:pPr>
        <w:pStyle w:val="Bibliography"/>
      </w:pPr>
      <w:r w:rsidRPr="009A6DAF">
        <w:t xml:space="preserve">Lindsay, R. W. (2002). Ice deformation near SHEBA. </w:t>
      </w:r>
      <w:r w:rsidRPr="009A6DAF">
        <w:rPr>
          <w:i/>
          <w:iCs/>
        </w:rPr>
        <w:t>Journal of Geophysical Research</w:t>
      </w:r>
      <w:r w:rsidRPr="009A6DAF">
        <w:t xml:space="preserve">, </w:t>
      </w:r>
      <w:r w:rsidRPr="009A6DAF">
        <w:rPr>
          <w:i/>
          <w:iCs/>
        </w:rPr>
        <w:t>107</w:t>
      </w:r>
      <w:r w:rsidRPr="009A6DAF">
        <w:t>(C10), 8042. https://doi.org/10.1029/2000JC000445</w:t>
      </w:r>
    </w:p>
    <w:p w14:paraId="721CCAE8" w14:textId="77777777" w:rsidR="009A6DAF" w:rsidRPr="009A6DAF" w:rsidRDefault="009A6DAF" w:rsidP="009A6DAF">
      <w:pPr>
        <w:pStyle w:val="Bibliography"/>
      </w:pPr>
      <w:r w:rsidRPr="009A6DAF">
        <w:t xml:space="preserve">López-García, V., Neely, R. R., Dahlke, S., &amp; Brooks, I. M. (2022). Low-level jets over the Arctic Ocean during MOSAiC. </w:t>
      </w:r>
      <w:r w:rsidRPr="009A6DAF">
        <w:rPr>
          <w:i/>
          <w:iCs/>
        </w:rPr>
        <w:t>Elementa: Science of the Anthropocene</w:t>
      </w:r>
      <w:r w:rsidRPr="009A6DAF">
        <w:t xml:space="preserve">, </w:t>
      </w:r>
      <w:r w:rsidRPr="009A6DAF">
        <w:rPr>
          <w:i/>
          <w:iCs/>
        </w:rPr>
        <w:t>10</w:t>
      </w:r>
      <w:r w:rsidRPr="009A6DAF">
        <w:t>(1), 00063. https://doi.org/10.1525/elementa.2022.00063</w:t>
      </w:r>
    </w:p>
    <w:p w14:paraId="55A11613" w14:textId="77777777" w:rsidR="009A6DAF" w:rsidRPr="009A6DAF" w:rsidRDefault="009A6DAF" w:rsidP="009A6DAF">
      <w:pPr>
        <w:pStyle w:val="Bibliography"/>
      </w:pPr>
      <w:r w:rsidRPr="009A6DAF">
        <w:t xml:space="preserve">Lüpkes, C., &amp; Gryanik, V. M. (2015). A stability-dependent parametrization of transfer coefficients formomentum and heat over polar sea ice to be used in climate models. </w:t>
      </w:r>
      <w:r w:rsidRPr="009A6DAF">
        <w:rPr>
          <w:i/>
          <w:iCs/>
        </w:rPr>
        <w:t>Journal of Geophysical Research</w:t>
      </w:r>
      <w:r w:rsidRPr="009A6DAF">
        <w:t xml:space="preserve">, </w:t>
      </w:r>
      <w:r w:rsidRPr="009A6DAF">
        <w:rPr>
          <w:i/>
          <w:iCs/>
        </w:rPr>
        <w:t>120</w:t>
      </w:r>
      <w:r w:rsidRPr="009A6DAF">
        <w:t>(2), 552–581. https://doi.org/10.1002/2014JD022418</w:t>
      </w:r>
    </w:p>
    <w:p w14:paraId="1FD8B10B" w14:textId="77777777" w:rsidR="009A6DAF" w:rsidRPr="009A6DAF" w:rsidRDefault="009A6DAF" w:rsidP="009A6DAF">
      <w:pPr>
        <w:pStyle w:val="Bibliography"/>
      </w:pPr>
      <w:r w:rsidRPr="009A6DAF">
        <w:t xml:space="preserve">Lüpkes, C., Gryanik, V. M., Witha, B., Gryschka, M., Rassch, S., &amp; Gollnik, T. (2008). Modeling convection over arctic leads with LES and a non-eddy-resolving microscale model. </w:t>
      </w:r>
      <w:r w:rsidRPr="009A6DAF">
        <w:rPr>
          <w:i/>
          <w:iCs/>
        </w:rPr>
        <w:t>Journal of Geophysical Research: Oceans</w:t>
      </w:r>
      <w:r w:rsidRPr="009A6DAF">
        <w:t xml:space="preserve">, </w:t>
      </w:r>
      <w:r w:rsidRPr="009A6DAF">
        <w:rPr>
          <w:i/>
          <w:iCs/>
        </w:rPr>
        <w:t>113</w:t>
      </w:r>
      <w:r w:rsidRPr="009A6DAF">
        <w:t>(9), 1–17. https://doi.org/10.1029/2007JC004099</w:t>
      </w:r>
    </w:p>
    <w:p w14:paraId="570CBA2D" w14:textId="77777777" w:rsidR="009A6DAF" w:rsidRPr="009A6DAF" w:rsidRDefault="009A6DAF" w:rsidP="009A6DAF">
      <w:pPr>
        <w:pStyle w:val="Bibliography"/>
      </w:pPr>
      <w:r w:rsidRPr="009A6DAF">
        <w:t xml:space="preserve">Martini, K. I., Simmons, H. L., Stoudt, C. A., &amp; Hutchings, J. K. (2014). Near-inertial internal waves and sea ice in the Beaufort Sea. </w:t>
      </w:r>
      <w:r w:rsidRPr="009A6DAF">
        <w:rPr>
          <w:i/>
          <w:iCs/>
        </w:rPr>
        <w:t>Journal of Physical Oceanography</w:t>
      </w:r>
      <w:r w:rsidRPr="009A6DAF">
        <w:t xml:space="preserve">, </w:t>
      </w:r>
      <w:r w:rsidRPr="009A6DAF">
        <w:rPr>
          <w:i/>
          <w:iCs/>
        </w:rPr>
        <w:t>44</w:t>
      </w:r>
      <w:r w:rsidRPr="009A6DAF">
        <w:t>(8), 2212–2234. https://doi.org/10.1175/JPO-D-13-0160.1</w:t>
      </w:r>
    </w:p>
    <w:p w14:paraId="1E4F3F9E" w14:textId="77777777" w:rsidR="009A6DAF" w:rsidRPr="009A6DAF" w:rsidRDefault="009A6DAF" w:rsidP="009A6DAF">
      <w:pPr>
        <w:pStyle w:val="Bibliography"/>
      </w:pPr>
      <w:r w:rsidRPr="009A6DAF">
        <w:t xml:space="preserve">McNutt, S. L., &amp; Overland, J. E. (2003). Spatial hierarchy in Arctic sea ice dynamics. </w:t>
      </w:r>
      <w:r w:rsidRPr="009A6DAF">
        <w:rPr>
          <w:i/>
          <w:iCs/>
        </w:rPr>
        <w:t>Tellus A: Dynamic Meteorology and Oceanography</w:t>
      </w:r>
      <w:r w:rsidRPr="009A6DAF">
        <w:t xml:space="preserve">, </w:t>
      </w:r>
      <w:r w:rsidRPr="009A6DAF">
        <w:rPr>
          <w:i/>
          <w:iCs/>
        </w:rPr>
        <w:t>55</w:t>
      </w:r>
      <w:r w:rsidRPr="009A6DAF">
        <w:t>(2), 181–191. https://doi.org/10.3402/tellusa.v55i2.12088</w:t>
      </w:r>
    </w:p>
    <w:p w14:paraId="6148601F" w14:textId="77777777" w:rsidR="009A6DAF" w:rsidRPr="009A6DAF" w:rsidRDefault="009A6DAF" w:rsidP="009A6DAF">
      <w:pPr>
        <w:pStyle w:val="Bibliography"/>
      </w:pPr>
      <w:r w:rsidRPr="009A6DAF">
        <w:t xml:space="preserve">McPhee, M. G. (2002). Turbulent stress at the ice/ocean interface and bottom surface hydraulic roughness during the SHEBA drift. </w:t>
      </w:r>
      <w:r w:rsidRPr="009A6DAF">
        <w:rPr>
          <w:i/>
          <w:iCs/>
        </w:rPr>
        <w:t>Journal of Geophysical Research</w:t>
      </w:r>
      <w:r w:rsidRPr="009A6DAF">
        <w:t xml:space="preserve">, </w:t>
      </w:r>
      <w:r w:rsidRPr="009A6DAF">
        <w:rPr>
          <w:i/>
          <w:iCs/>
        </w:rPr>
        <w:t>107</w:t>
      </w:r>
      <w:r w:rsidRPr="009A6DAF">
        <w:t>(C10), 8037. https://doi.org/10.1029/2000JC000633</w:t>
      </w:r>
    </w:p>
    <w:p w14:paraId="309C694B" w14:textId="77777777" w:rsidR="009A6DAF" w:rsidRPr="009A6DAF" w:rsidRDefault="009A6DAF" w:rsidP="009A6DAF">
      <w:pPr>
        <w:pStyle w:val="Bibliography"/>
      </w:pPr>
      <w:r w:rsidRPr="009A6DAF">
        <w:t xml:space="preserve">McPhee, M. G. (2008). </w:t>
      </w:r>
      <w:r w:rsidRPr="009A6DAF">
        <w:rPr>
          <w:i/>
          <w:iCs/>
        </w:rPr>
        <w:t>Air-Ice-Ocean Interaction: Turbulent Ocean Boundary Layer Exchange Processes</w:t>
      </w:r>
      <w:r w:rsidRPr="009A6DAF">
        <w:t xml:space="preserve"> (1st ed.). Springer. https://doi.org/10.1007/978-0-387-78335-2</w:t>
      </w:r>
    </w:p>
    <w:p w14:paraId="7B802887" w14:textId="77777777" w:rsidR="009A6DAF" w:rsidRPr="009A6DAF" w:rsidRDefault="009A6DAF" w:rsidP="009A6DAF">
      <w:pPr>
        <w:pStyle w:val="Bibliography"/>
      </w:pPr>
      <w:r w:rsidRPr="009A6DAF">
        <w:lastRenderedPageBreak/>
        <w:t xml:space="preserve">McPhee, M. G., &amp; Kantha, L. H. (1989). Generation of internal waves by sea ice. </w:t>
      </w:r>
      <w:r w:rsidRPr="009A6DAF">
        <w:rPr>
          <w:i/>
          <w:iCs/>
        </w:rPr>
        <w:t>Journal of Geophysical Research</w:t>
      </w:r>
      <w:r w:rsidRPr="009A6DAF">
        <w:t xml:space="preserve">, </w:t>
      </w:r>
      <w:r w:rsidRPr="009A6DAF">
        <w:rPr>
          <w:i/>
          <w:iCs/>
        </w:rPr>
        <w:t>94</w:t>
      </w:r>
      <w:r w:rsidRPr="009A6DAF">
        <w:t>(C3), 3287. https://doi.org/10.1029/JC094iC03p03287</w:t>
      </w:r>
    </w:p>
    <w:p w14:paraId="7E9FAB6A" w14:textId="77777777" w:rsidR="009A6DAF" w:rsidRPr="009A6DAF" w:rsidRDefault="009A6DAF" w:rsidP="009A6DAF">
      <w:pPr>
        <w:pStyle w:val="Bibliography"/>
      </w:pPr>
      <w:r w:rsidRPr="009A6DAF">
        <w:t xml:space="preserve">Meier, W. N., Fetterer, F., Windnagel, A. K., &amp; Stewart, S. (2021). </w:t>
      </w:r>
      <w:r w:rsidRPr="009A6DAF">
        <w:rPr>
          <w:i/>
          <w:iCs/>
        </w:rPr>
        <w:t>NOAA / NSIDC Climate Data Record of Passive Microwave Sea Ice Concentration, Version 4</w:t>
      </w:r>
      <w:r w:rsidRPr="009A6DAF">
        <w:t>. National Snow and Ice Data Center. https://doi.org/10.7265/efmz-2t65</w:t>
      </w:r>
    </w:p>
    <w:p w14:paraId="4E8002C2" w14:textId="77777777" w:rsidR="009A6DAF" w:rsidRPr="009A6DAF" w:rsidRDefault="009A6DAF" w:rsidP="009A6DAF">
      <w:pPr>
        <w:pStyle w:val="Bibliography"/>
      </w:pPr>
      <w:r w:rsidRPr="009A6DAF">
        <w:t xml:space="preserve">Meyer, A., Fer, I., Sundfjord, A., &amp; Peterson, A. K. (2017). Mixing rates and vertical heat fluxes north of Svalbard from Arctic winter to spring. </w:t>
      </w:r>
      <w:r w:rsidRPr="009A6DAF">
        <w:rPr>
          <w:i/>
          <w:iCs/>
        </w:rPr>
        <w:t>Journal of Geophysical Research: Oceans</w:t>
      </w:r>
      <w:r w:rsidRPr="009A6DAF">
        <w:t xml:space="preserve">, </w:t>
      </w:r>
      <w:r w:rsidRPr="009A6DAF">
        <w:rPr>
          <w:i/>
          <w:iCs/>
        </w:rPr>
        <w:t>122</w:t>
      </w:r>
      <w:r w:rsidRPr="009A6DAF">
        <w:t>(6), 4569–4586. https://doi.org/10.1002/2016JC012441</w:t>
      </w:r>
    </w:p>
    <w:p w14:paraId="1FF6B30E" w14:textId="77777777" w:rsidR="009A6DAF" w:rsidRPr="009A6DAF" w:rsidRDefault="009A6DAF" w:rsidP="009A6DAF">
      <w:pPr>
        <w:pStyle w:val="Bibliography"/>
      </w:pPr>
      <w:r w:rsidRPr="009A6DAF">
        <w:t xml:space="preserve">Meyer, A., Sundfjord, A., Fer, I., Provost, C., Villacieros Robineau, N., Koenig, Z., Onarheim, I. H., Smedsrud, L. H., Duarte, P., Dodd, P. A., Graham, R. M., Schmidtko, S., &amp; Kauko, H. M. (2017). Winter to summer oceanographic observations in the Arctic Ocean north of Svalbard. </w:t>
      </w:r>
      <w:r w:rsidRPr="009A6DAF">
        <w:rPr>
          <w:i/>
          <w:iCs/>
        </w:rPr>
        <w:t>Journal of Geophysical Research: Oceans</w:t>
      </w:r>
      <w:r w:rsidRPr="009A6DAF">
        <w:t xml:space="preserve">, </w:t>
      </w:r>
      <w:r w:rsidRPr="009A6DAF">
        <w:rPr>
          <w:i/>
          <w:iCs/>
        </w:rPr>
        <w:t>122</w:t>
      </w:r>
      <w:r w:rsidRPr="009A6DAF">
        <w:t>(8), 6218–6237. https://doi.org/10.1002/2016JC012391</w:t>
      </w:r>
    </w:p>
    <w:p w14:paraId="563FED1C" w14:textId="77777777" w:rsidR="009A6DAF" w:rsidRPr="009A6DAF" w:rsidRDefault="009A6DAF" w:rsidP="009A6DAF">
      <w:pPr>
        <w:pStyle w:val="Bibliography"/>
      </w:pPr>
      <w:r w:rsidRPr="009A6DAF">
        <w:t xml:space="preserve">Nansen, F. (1902). </w:t>
      </w:r>
      <w:r w:rsidRPr="009A6DAF">
        <w:rPr>
          <w:i/>
          <w:iCs/>
        </w:rPr>
        <w:t>The Norwegian North polar expedition, 1893-1896: Scientific Results</w:t>
      </w:r>
      <w:r w:rsidRPr="009A6DAF">
        <w:t>. London ; New York : Longmans, Green and Co. ; Christiania : J. Dybwad, 1900-1906.</w:t>
      </w:r>
    </w:p>
    <w:p w14:paraId="6D7840E2" w14:textId="77777777" w:rsidR="009A6DAF" w:rsidRPr="009A6DAF" w:rsidRDefault="009A6DAF" w:rsidP="009A6DAF">
      <w:pPr>
        <w:pStyle w:val="Bibliography"/>
      </w:pPr>
      <w:r w:rsidRPr="009A6DAF">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ice. </w:t>
      </w:r>
      <w:r w:rsidRPr="009A6DAF">
        <w:rPr>
          <w:i/>
          <w:iCs/>
        </w:rPr>
        <w:t>Elementa: Science of the Anthropocene</w:t>
      </w:r>
      <w:r w:rsidRPr="009A6DAF">
        <w:t xml:space="preserve">, </w:t>
      </w:r>
      <w:r w:rsidRPr="009A6DAF">
        <w:rPr>
          <w:i/>
          <w:iCs/>
        </w:rPr>
        <w:t>10</w:t>
      </w:r>
      <w:r w:rsidRPr="009A6DAF">
        <w:t>(1). https://doi.org/10.1525/elementa.2021.000046</w:t>
      </w:r>
    </w:p>
    <w:p w14:paraId="395E05A7" w14:textId="77777777" w:rsidR="009A6DAF" w:rsidRPr="009A6DAF" w:rsidRDefault="009A6DAF" w:rsidP="009A6DAF">
      <w:pPr>
        <w:pStyle w:val="Bibliography"/>
      </w:pPr>
      <w:r w:rsidRPr="009A6DAF">
        <w:t xml:space="preserve">Oikkonen, A., Haapala, J., Lensu, M., Karvonen, J., &amp; Itkin, P. (2017). Small‐scale sea ice deformation during N‐ICE2015: From compact pack ice to marginal ice zone. </w:t>
      </w:r>
      <w:r w:rsidRPr="009A6DAF">
        <w:rPr>
          <w:i/>
          <w:iCs/>
        </w:rPr>
        <w:t>Journal of Geophysical Research</w:t>
      </w:r>
      <w:r w:rsidRPr="009A6DAF">
        <w:t xml:space="preserve">, </w:t>
      </w:r>
      <w:r w:rsidRPr="009A6DAF">
        <w:rPr>
          <w:i/>
          <w:iCs/>
        </w:rPr>
        <w:t>122</w:t>
      </w:r>
      <w:r w:rsidRPr="009A6DAF">
        <w:t>, 5105–5120.</w:t>
      </w:r>
    </w:p>
    <w:p w14:paraId="670BB28E" w14:textId="77777777" w:rsidR="009A6DAF" w:rsidRPr="009A6DAF" w:rsidRDefault="009A6DAF" w:rsidP="009A6DAF">
      <w:pPr>
        <w:pStyle w:val="Bibliography"/>
      </w:pPr>
      <w:r w:rsidRPr="009A6DAF">
        <w:t xml:space="preserve">Overland, J. E. (1985). Atmospheric boundary layer structure and drag coefficients over sea ice. </w:t>
      </w:r>
      <w:r w:rsidRPr="009A6DAF">
        <w:rPr>
          <w:i/>
          <w:iCs/>
        </w:rPr>
        <w:t>Journal of Geophysical Research: Oceans</w:t>
      </w:r>
      <w:r w:rsidRPr="009A6DAF">
        <w:t xml:space="preserve">, </w:t>
      </w:r>
      <w:r w:rsidRPr="009A6DAF">
        <w:rPr>
          <w:i/>
          <w:iCs/>
        </w:rPr>
        <w:t>90</w:t>
      </w:r>
      <w:r w:rsidRPr="009A6DAF">
        <w:t>(C5), 9029–9049. https://doi.org/10.1029/JC090iC05p09029</w:t>
      </w:r>
    </w:p>
    <w:p w14:paraId="46CDD816" w14:textId="77777777" w:rsidR="009A6DAF" w:rsidRPr="009A6DAF" w:rsidRDefault="009A6DAF" w:rsidP="009A6DAF">
      <w:pPr>
        <w:pStyle w:val="Bibliography"/>
      </w:pPr>
      <w:r w:rsidRPr="009A6DAF">
        <w:t xml:space="preserve">Overland, J. E., &amp; Pease, C. H. (1982). Cyclone climatology of the Bering Sea and its relation to sea ice extent. </w:t>
      </w:r>
      <w:r w:rsidRPr="009A6DAF">
        <w:rPr>
          <w:i/>
          <w:iCs/>
        </w:rPr>
        <w:t>Monthly Weather Review</w:t>
      </w:r>
      <w:r w:rsidRPr="009A6DAF">
        <w:t xml:space="preserve">, </w:t>
      </w:r>
      <w:r w:rsidRPr="009A6DAF">
        <w:rPr>
          <w:i/>
          <w:iCs/>
        </w:rPr>
        <w:t>110</w:t>
      </w:r>
      <w:r w:rsidRPr="009A6DAF">
        <w:t>, 5–13.</w:t>
      </w:r>
    </w:p>
    <w:p w14:paraId="61E7B069" w14:textId="77777777" w:rsidR="009A6DAF" w:rsidRPr="009A6DAF" w:rsidRDefault="009A6DAF" w:rsidP="009A6DAF">
      <w:pPr>
        <w:pStyle w:val="Bibliography"/>
      </w:pPr>
      <w:r w:rsidRPr="009A6DAF">
        <w:t xml:space="preserve">Peng, S., Yang, Q., Shupe, M. D., Xi, X., Han, B., Chen, D., Dahlke, S., &amp; Liu, C. (2023). The characteristics of atmospheric boundary layer height over the Arctic Ocean during MOSAiC. </w:t>
      </w:r>
      <w:r w:rsidRPr="009A6DAF">
        <w:rPr>
          <w:i/>
          <w:iCs/>
        </w:rPr>
        <w:t>Atmospheric Chemistry and Physics</w:t>
      </w:r>
      <w:r w:rsidRPr="009A6DAF">
        <w:t xml:space="preserve">, </w:t>
      </w:r>
      <w:r w:rsidRPr="009A6DAF">
        <w:rPr>
          <w:i/>
          <w:iCs/>
        </w:rPr>
        <w:t>23</w:t>
      </w:r>
      <w:r w:rsidRPr="009A6DAF">
        <w:t>(15), 8683–8703. https://doi.org/10.5194/acp-23-8683-2023</w:t>
      </w:r>
    </w:p>
    <w:p w14:paraId="1067A5FB" w14:textId="77777777" w:rsidR="009A6DAF" w:rsidRPr="009A6DAF" w:rsidRDefault="009A6DAF" w:rsidP="009A6DAF">
      <w:pPr>
        <w:pStyle w:val="Bibliography"/>
      </w:pPr>
      <w:r w:rsidRPr="009A6DAF">
        <w:lastRenderedPageBreak/>
        <w:t xml:space="preserve">Persson, P. O. G. (2012). Onset and end of the summer melt season over sea ice: Thermal structure and surface energy perspective from SHEBA. </w:t>
      </w:r>
      <w:r w:rsidRPr="009A6DAF">
        <w:rPr>
          <w:i/>
          <w:iCs/>
        </w:rPr>
        <w:t>Climate Dynamics</w:t>
      </w:r>
      <w:r w:rsidRPr="009A6DAF">
        <w:t xml:space="preserve">, </w:t>
      </w:r>
      <w:r w:rsidRPr="009A6DAF">
        <w:rPr>
          <w:i/>
          <w:iCs/>
        </w:rPr>
        <w:t>39</w:t>
      </w:r>
      <w:r w:rsidRPr="009A6DAF">
        <w:t>, 1349–1371. https://doi.org/10.1007/s00382-011-1196-9</w:t>
      </w:r>
    </w:p>
    <w:p w14:paraId="73574EFE" w14:textId="77777777" w:rsidR="009A6DAF" w:rsidRPr="009A6DAF" w:rsidRDefault="009A6DAF" w:rsidP="009A6DAF">
      <w:pPr>
        <w:pStyle w:val="Bibliography"/>
      </w:pPr>
      <w:r w:rsidRPr="009A6DAF">
        <w:t xml:space="preserve">Persson, P. O. G., Shupe, M. D., Perovich, D., &amp; Solomon, A. (2017). Linking atmospheric synoptic transport, cloud phase, surface energy fluxes, and sea-ice growth: Observations of midwinter SHEBA conditions. </w:t>
      </w:r>
      <w:r w:rsidRPr="009A6DAF">
        <w:rPr>
          <w:i/>
          <w:iCs/>
        </w:rPr>
        <w:t>Climate Dynamics</w:t>
      </w:r>
      <w:r w:rsidRPr="009A6DAF">
        <w:t xml:space="preserve">, </w:t>
      </w:r>
      <w:r w:rsidRPr="009A6DAF">
        <w:rPr>
          <w:i/>
          <w:iCs/>
        </w:rPr>
        <w:t>49</w:t>
      </w:r>
      <w:r w:rsidRPr="009A6DAF">
        <w:t>(4), 1341–1364. https://doi.org/10.1007/s00382-016-3383-1</w:t>
      </w:r>
    </w:p>
    <w:p w14:paraId="777E6B0B" w14:textId="77777777" w:rsidR="009A6DAF" w:rsidRPr="009A6DAF" w:rsidRDefault="009A6DAF" w:rsidP="009A6DAF">
      <w:pPr>
        <w:pStyle w:val="Bibliography"/>
      </w:pPr>
      <w:r w:rsidRPr="009A6DAF">
        <w:t xml:space="preserve">Petty, A. A., Hutchings, J. K., Richter-Menge, J. A., &amp; Tschudi, M. A. (2016). Sea ice circulation around the Beaufort Gyre: The changing role of wind forcing and the sea ice state. </w:t>
      </w:r>
      <w:r w:rsidRPr="009A6DAF">
        <w:rPr>
          <w:i/>
          <w:iCs/>
        </w:rPr>
        <w:t>Journal of Geophysical Research</w:t>
      </w:r>
      <w:r w:rsidRPr="009A6DAF">
        <w:t>, 19.</w:t>
      </w:r>
    </w:p>
    <w:p w14:paraId="47DD801A" w14:textId="77777777" w:rsidR="009A6DAF" w:rsidRPr="009A6DAF" w:rsidRDefault="009A6DAF" w:rsidP="009A6DAF">
      <w:pPr>
        <w:pStyle w:val="Bibliography"/>
      </w:pPr>
      <w:r w:rsidRPr="009A6DAF">
        <w:t xml:space="preserve">Pinto, J. O., Alam, A., Maslanik, J. A., Curry, J. A., &amp; Stone, R. S. (2003). Surface characteristics and atmospheric footprint of springtime Arctic leads at SHEBA. </w:t>
      </w:r>
      <w:r w:rsidRPr="009A6DAF">
        <w:rPr>
          <w:i/>
          <w:iCs/>
        </w:rPr>
        <w:t>Journal of Geophysical Research - Oceans</w:t>
      </w:r>
      <w:r w:rsidRPr="009A6DAF">
        <w:t xml:space="preserve">, </w:t>
      </w:r>
      <w:r w:rsidRPr="009A6DAF">
        <w:rPr>
          <w:i/>
          <w:iCs/>
        </w:rPr>
        <w:t>108</w:t>
      </w:r>
      <w:r w:rsidRPr="009A6DAF">
        <w:t>(C4), 8051. https://doi.org/10.1029/2000JC000473</w:t>
      </w:r>
    </w:p>
    <w:p w14:paraId="17885012" w14:textId="77777777" w:rsidR="009A6DAF" w:rsidRPr="009A6DAF" w:rsidRDefault="009A6DAF" w:rsidP="009A6DAF">
      <w:pPr>
        <w:pStyle w:val="Bibliography"/>
      </w:pPr>
      <w:r w:rsidRPr="009A6DAF">
        <w:t xml:space="preserve">Rabe, B., Heuzé, C., Regnery, J., Aksenov, Y., Allerholt, J., Athanase, M., Davies, A., Damm, E., Dethloff, K., Divine, D. V., Doglioni, F., &amp; Craw, L. (2022). Overview of the MOSAiC expedition: Physical oceanography. </w:t>
      </w:r>
      <w:r w:rsidRPr="009A6DAF">
        <w:rPr>
          <w:i/>
          <w:iCs/>
        </w:rPr>
        <w:t>Elementa: Science of the Anthropocene</w:t>
      </w:r>
      <w:r w:rsidRPr="009A6DAF">
        <w:t xml:space="preserve">, </w:t>
      </w:r>
      <w:r w:rsidRPr="009A6DAF">
        <w:rPr>
          <w:i/>
          <w:iCs/>
        </w:rPr>
        <w:t>10</w:t>
      </w:r>
      <w:r w:rsidRPr="009A6DAF">
        <w:t>, 1–31. https://doi.org/10.1525/elementa.2021.00062</w:t>
      </w:r>
    </w:p>
    <w:p w14:paraId="63748838" w14:textId="77777777" w:rsidR="009A6DAF" w:rsidRPr="009A6DAF" w:rsidRDefault="009A6DAF" w:rsidP="009A6DAF">
      <w:pPr>
        <w:pStyle w:val="Bibliography"/>
      </w:pPr>
      <w:r w:rsidRPr="009A6DAF">
        <w:t xml:space="preserve">Rae, J. G. L., Todd, A. D., Blockley, E. W., &amp; Ridley, J. K. (2017). How much should we believe correlations between Arctic cyclones and sea ice extent? </w:t>
      </w:r>
      <w:r w:rsidRPr="009A6DAF">
        <w:rPr>
          <w:i/>
          <w:iCs/>
        </w:rPr>
        <w:t>The Cryosphere</w:t>
      </w:r>
      <w:r w:rsidRPr="009A6DAF">
        <w:t xml:space="preserve">, </w:t>
      </w:r>
      <w:r w:rsidRPr="009A6DAF">
        <w:rPr>
          <w:i/>
          <w:iCs/>
        </w:rPr>
        <w:t>11</w:t>
      </w:r>
      <w:r w:rsidRPr="009A6DAF">
        <w:t>(6), 3023–3034. https://doi.org/10.5194/tc-11-3023-2017</w:t>
      </w:r>
    </w:p>
    <w:p w14:paraId="089AC9B4" w14:textId="77777777" w:rsidR="009A6DAF" w:rsidRPr="009A6DAF" w:rsidRDefault="009A6DAF" w:rsidP="009A6DAF">
      <w:pPr>
        <w:pStyle w:val="Bibliography"/>
      </w:pPr>
      <w:r w:rsidRPr="009A6DAF">
        <w:t xml:space="preserve">Rainville, L., &amp; Woodgate, R. A. (2009). Observations of internal wave generation in the seasonally ice-free Arctic. </w:t>
      </w:r>
      <w:r w:rsidRPr="009A6DAF">
        <w:rPr>
          <w:i/>
          <w:iCs/>
        </w:rPr>
        <w:t>Geophysical Research Letters</w:t>
      </w:r>
      <w:r w:rsidRPr="009A6DAF">
        <w:t xml:space="preserve">, </w:t>
      </w:r>
      <w:r w:rsidRPr="009A6DAF">
        <w:rPr>
          <w:i/>
          <w:iCs/>
        </w:rPr>
        <w:t>36</w:t>
      </w:r>
      <w:r w:rsidRPr="009A6DAF">
        <w:t>(23), L23604. https://doi.org/10.1029/2009GL041291</w:t>
      </w:r>
    </w:p>
    <w:p w14:paraId="3538AD72" w14:textId="77777777" w:rsidR="009A6DAF" w:rsidRPr="009A6DAF" w:rsidRDefault="009A6DAF" w:rsidP="009A6DAF">
      <w:pPr>
        <w:pStyle w:val="Bibliography"/>
      </w:pPr>
      <w:r w:rsidRPr="009A6DAF">
        <w:t xml:space="preserve">Richter-Menge, J. A., Perovich, D. K., &amp; Pegau, W. S. (2001). Summer ice dynamics during SHEBA and its effect on the ocean heat content. </w:t>
      </w:r>
      <w:r w:rsidRPr="009A6DAF">
        <w:rPr>
          <w:i/>
          <w:iCs/>
        </w:rPr>
        <w:t>Annals of Glaciology</w:t>
      </w:r>
      <w:r w:rsidRPr="009A6DAF">
        <w:t xml:space="preserve">, </w:t>
      </w:r>
      <w:r w:rsidRPr="009A6DAF">
        <w:rPr>
          <w:i/>
          <w:iCs/>
        </w:rPr>
        <w:t>33</w:t>
      </w:r>
      <w:r w:rsidRPr="009A6DAF">
        <w:t>, 201–206. https://doi.org/10.3189/172756401781818176</w:t>
      </w:r>
    </w:p>
    <w:p w14:paraId="5A62CAF3" w14:textId="77777777" w:rsidR="009A6DAF" w:rsidRPr="009A6DAF" w:rsidRDefault="009A6DAF" w:rsidP="009A6DAF">
      <w:pPr>
        <w:pStyle w:val="Bibliography"/>
      </w:pPr>
      <w:r w:rsidRPr="009A6DAF">
        <w:t xml:space="preserve">Rinke, A., Cassano, J. J., Cassano, E. N., Jaiser, R., &amp; Handorf, D. (2021). Meteorological conditions during the MOSAiC expedition. </w:t>
      </w:r>
      <w:r w:rsidRPr="009A6DAF">
        <w:rPr>
          <w:i/>
          <w:iCs/>
        </w:rPr>
        <w:t>Elementa: Science of the Anthropocene</w:t>
      </w:r>
      <w:r w:rsidRPr="009A6DAF">
        <w:t xml:space="preserve">, </w:t>
      </w:r>
      <w:r w:rsidRPr="009A6DAF">
        <w:rPr>
          <w:i/>
          <w:iCs/>
        </w:rPr>
        <w:t>9</w:t>
      </w:r>
      <w:r w:rsidRPr="009A6DAF">
        <w:t>(1), 1–17. https://doi.org/10.1525/elementa.2021.00023</w:t>
      </w:r>
    </w:p>
    <w:p w14:paraId="1B10B2A2" w14:textId="77777777" w:rsidR="009A6DAF" w:rsidRPr="009A6DAF" w:rsidRDefault="009A6DAF" w:rsidP="009A6DAF">
      <w:pPr>
        <w:pStyle w:val="Bibliography"/>
      </w:pPr>
      <w:r w:rsidRPr="009A6DAF">
        <w:lastRenderedPageBreak/>
        <w:t xml:space="preserve">Roberts, A., Craig, A., Maslowski, W., Osinski, R., DuVIVIER, A., Hughes, M., Nijssen, B., Cassano, J., &amp; Brunke, M. (2015). Simulating transient ice–ocean Ekman transport in the Regional Arctic System Model and Community Earth System Model. </w:t>
      </w:r>
      <w:r w:rsidRPr="009A6DAF">
        <w:rPr>
          <w:i/>
          <w:iCs/>
        </w:rPr>
        <w:t>Annals of Glaciology</w:t>
      </w:r>
      <w:r w:rsidRPr="009A6DAF">
        <w:t xml:space="preserve">, </w:t>
      </w:r>
      <w:r w:rsidRPr="009A6DAF">
        <w:rPr>
          <w:i/>
          <w:iCs/>
        </w:rPr>
        <w:t>56</w:t>
      </w:r>
      <w:r w:rsidRPr="009A6DAF">
        <w:t>(69), 211–228. https://doi.org/10.3189/2015AoG69A760</w:t>
      </w:r>
    </w:p>
    <w:p w14:paraId="6AA1A8F8" w14:textId="77777777" w:rsidR="009A6DAF" w:rsidRPr="009A6DAF" w:rsidRDefault="009A6DAF" w:rsidP="009A6DAF">
      <w:pPr>
        <w:pStyle w:val="Bibliography"/>
      </w:pPr>
      <w:r w:rsidRPr="009A6DAF">
        <w:t xml:space="preserve">Schweiger, A. J., &amp; Zhang, J. (2015). Accuracy of short‐term sea ice drift forecasts using a coupled ice‐ocean model. </w:t>
      </w:r>
      <w:r w:rsidRPr="009A6DAF">
        <w:rPr>
          <w:i/>
          <w:iCs/>
        </w:rPr>
        <w:t>Journal of Geophysical Research</w:t>
      </w:r>
      <w:r w:rsidRPr="009A6DAF">
        <w:t>, 15.</w:t>
      </w:r>
    </w:p>
    <w:p w14:paraId="56DC342B" w14:textId="77777777" w:rsidR="009A6DAF" w:rsidRPr="009A6DAF" w:rsidRDefault="009A6DAF" w:rsidP="009A6DAF">
      <w:pPr>
        <w:pStyle w:val="Bibliography"/>
      </w:pPr>
      <w:r w:rsidRPr="009A6DAF">
        <w:t xml:space="preserve">Shaw, W. J., Stanton, T. P., McPhee, M. G., Morison, J. H., &amp; Martinson, D. G. (2009). Role of the upper ocean in the energy budget of Arctic sea ice during SHEBA. </w:t>
      </w:r>
      <w:r w:rsidRPr="009A6DAF">
        <w:rPr>
          <w:i/>
          <w:iCs/>
        </w:rPr>
        <w:t>Journal of Geophysical Research</w:t>
      </w:r>
      <w:r w:rsidRPr="009A6DAF">
        <w:t xml:space="preserve">, </w:t>
      </w:r>
      <w:r w:rsidRPr="009A6DAF">
        <w:rPr>
          <w:i/>
          <w:iCs/>
        </w:rPr>
        <w:t>114</w:t>
      </w:r>
      <w:r w:rsidRPr="009A6DAF">
        <w:t>(C6), C06012. https://doi.org/10.1029/2008JC004991</w:t>
      </w:r>
    </w:p>
    <w:p w14:paraId="58CA3C0C" w14:textId="77777777" w:rsidR="009A6DAF" w:rsidRPr="009A6DAF" w:rsidRDefault="009A6DAF" w:rsidP="009A6DAF">
      <w:pPr>
        <w:pStyle w:val="Bibliography"/>
      </w:pPr>
      <w:r w:rsidRPr="009A6DAF">
        <w:t xml:space="preserve">Shupe, M. D., &amp; Rex, M. (2022). A year in the changing Arctic sea ice. </w:t>
      </w:r>
      <w:r w:rsidRPr="009A6DAF">
        <w:rPr>
          <w:i/>
          <w:iCs/>
        </w:rPr>
        <w:t>Oceanography</w:t>
      </w:r>
      <w:r w:rsidRPr="009A6DAF">
        <w:t xml:space="preserve">, </w:t>
      </w:r>
      <w:r w:rsidRPr="009A6DAF">
        <w:rPr>
          <w:i/>
          <w:iCs/>
        </w:rPr>
        <w:t>35</w:t>
      </w:r>
      <w:r w:rsidRPr="009A6DAF">
        <w:t>(3–4), 224–225.</w:t>
      </w:r>
    </w:p>
    <w:p w14:paraId="616E7DD0" w14:textId="77777777" w:rsidR="009A6DAF" w:rsidRPr="009A6DAF" w:rsidRDefault="009A6DAF" w:rsidP="009A6DAF">
      <w:pPr>
        <w:pStyle w:val="Bibliography"/>
      </w:pPr>
      <w:r w:rsidRPr="009A6DAF">
        <w:t xml:space="preserve">Shupe, M. D., Rex, M., Blomquist, B., Persson, P. O. G., Schmale, J., Uttal, T., Buck, C., Boyer, M., Hofer, J., Hamilton, J., Posman, K., Powers, H., Pratt, K. A., Preußer, A., Rabe, B., &amp; Rinke, A. (2022). Overview of the MOSAiC expedition-Atmosphere. </w:t>
      </w:r>
      <w:r w:rsidRPr="009A6DAF">
        <w:rPr>
          <w:i/>
          <w:iCs/>
        </w:rPr>
        <w:t>Elementa: Science of the Anthropocene</w:t>
      </w:r>
      <w:r w:rsidRPr="009A6DAF">
        <w:t xml:space="preserve">, </w:t>
      </w:r>
      <w:r w:rsidRPr="009A6DAF">
        <w:rPr>
          <w:i/>
          <w:iCs/>
        </w:rPr>
        <w:t>10</w:t>
      </w:r>
      <w:r w:rsidRPr="009A6DAF">
        <w:t>(1), 1–54. https://doi.org/10.1525/elementa.2021.00060</w:t>
      </w:r>
    </w:p>
    <w:p w14:paraId="66DD6C27" w14:textId="77777777" w:rsidR="009A6DAF" w:rsidRPr="009A6DAF" w:rsidRDefault="009A6DAF" w:rsidP="009A6DAF">
      <w:pPr>
        <w:pStyle w:val="Bibliography"/>
      </w:pPr>
      <w:r w:rsidRPr="009A6DAF">
        <w:t xml:space="preserve">Shupe, M. D., Rex, M., Dethloff, K., Damm, E., Fong, A. A., Gradinger, R., Heuzé, C., Loose, B., Makarov, A., Maslowski, W., Nicolaus, M., Perovich, D., Rabe, B., Rinke, A., Sokolov, V., &amp; Sommerfeld, A. (2020). </w:t>
      </w:r>
      <w:r w:rsidRPr="009A6DAF">
        <w:rPr>
          <w:i/>
          <w:iCs/>
        </w:rPr>
        <w:t>Arctic Report Card 2020: The MOSAiC Expedition: A Year Drifting with the Arctic Sea Ice</w:t>
      </w:r>
      <w:r w:rsidRPr="009A6DAF">
        <w:t>. https://doi.org/10.25923/9G3V-XH92</w:t>
      </w:r>
    </w:p>
    <w:p w14:paraId="578AFAF8" w14:textId="77777777" w:rsidR="009A6DAF" w:rsidRPr="009A6DAF" w:rsidRDefault="009A6DAF" w:rsidP="009A6DAF">
      <w:pPr>
        <w:pStyle w:val="Bibliography"/>
      </w:pPr>
      <w:r w:rsidRPr="009A6DAF">
        <w:t xml:space="preserve">Stanton, T. P., Shaw, W. J., &amp; Hutchings, J. K. (2012). Observational study of relationships between incoming radiation, open water fraction, and ocean-to-ice heat flux in the Transpolar Drift: 2002-2010: OCEAN/ICE FLUXES IN THE ARCTIC. </w:t>
      </w:r>
      <w:r w:rsidRPr="009A6DAF">
        <w:rPr>
          <w:i/>
          <w:iCs/>
        </w:rPr>
        <w:t>Journal of Geophysical Research: Oceans</w:t>
      </w:r>
      <w:r w:rsidRPr="009A6DAF">
        <w:t xml:space="preserve">, </w:t>
      </w:r>
      <w:r w:rsidRPr="009A6DAF">
        <w:rPr>
          <w:i/>
          <w:iCs/>
        </w:rPr>
        <w:t>117</w:t>
      </w:r>
      <w:r w:rsidRPr="009A6DAF">
        <w:t>(C7), n/a-n/a. https://doi.org/10.1029/2011JC007871</w:t>
      </w:r>
    </w:p>
    <w:p w14:paraId="09CADE07" w14:textId="77777777" w:rsidR="009A6DAF" w:rsidRPr="009A6DAF" w:rsidRDefault="009A6DAF" w:rsidP="009A6DAF">
      <w:pPr>
        <w:pStyle w:val="Bibliography"/>
      </w:pPr>
      <w:r w:rsidRPr="009A6DAF">
        <w:t xml:space="preserve">Taylor, P. C., Hegyi, B. M., Boeke, R. C., &amp; Boisvert, L. N. (2018). On the increasing importance of air-sea exchanges in a thawing Arctic: A review. </w:t>
      </w:r>
      <w:r w:rsidRPr="009A6DAF">
        <w:rPr>
          <w:i/>
          <w:iCs/>
        </w:rPr>
        <w:t>Atmosphere</w:t>
      </w:r>
      <w:r w:rsidRPr="009A6DAF">
        <w:t xml:space="preserve">, </w:t>
      </w:r>
      <w:r w:rsidRPr="009A6DAF">
        <w:rPr>
          <w:i/>
          <w:iCs/>
        </w:rPr>
        <w:t>9</w:t>
      </w:r>
      <w:r w:rsidRPr="009A6DAF">
        <w:t>(2), 1–39. https://doi.org/10.3390/atmos9020041</w:t>
      </w:r>
    </w:p>
    <w:p w14:paraId="46B47587" w14:textId="77777777" w:rsidR="009A6DAF" w:rsidRPr="009A6DAF" w:rsidRDefault="009A6DAF" w:rsidP="009A6DAF">
      <w:pPr>
        <w:pStyle w:val="Bibliography"/>
      </w:pPr>
      <w:r w:rsidRPr="009A6DAF">
        <w:t xml:space="preserve">Thorndike, A. S. (1986). Diffusion of sea ice. </w:t>
      </w:r>
      <w:r w:rsidRPr="009A6DAF">
        <w:rPr>
          <w:i/>
          <w:iCs/>
        </w:rPr>
        <w:t>Journal of Geophysical Research</w:t>
      </w:r>
      <w:r w:rsidRPr="009A6DAF">
        <w:t xml:space="preserve">, </w:t>
      </w:r>
      <w:r w:rsidRPr="009A6DAF">
        <w:rPr>
          <w:i/>
          <w:iCs/>
        </w:rPr>
        <w:t>91</w:t>
      </w:r>
      <w:r w:rsidRPr="009A6DAF">
        <w:t>(C6), 7691. https://doi.org/10.1029/JC091iC06p07691</w:t>
      </w:r>
    </w:p>
    <w:p w14:paraId="140DA4B9" w14:textId="77777777" w:rsidR="009A6DAF" w:rsidRPr="009A6DAF" w:rsidRDefault="009A6DAF" w:rsidP="009A6DAF">
      <w:pPr>
        <w:pStyle w:val="Bibliography"/>
      </w:pPr>
      <w:r w:rsidRPr="009A6DAF">
        <w:t xml:space="preserve">Toole, J. M., Timmermans, M. ‐L., Perovich, D. K., Krishfield, R. A., Proshutinsky, A., &amp; Richter‐Menge, J. A. (2010). Influences of the ocean surface mixed layer and thermohaline stratification on Arctic Sea ice in the </w:t>
      </w:r>
      <w:r w:rsidRPr="009A6DAF">
        <w:lastRenderedPageBreak/>
        <w:t xml:space="preserve">central Canada Basin. </w:t>
      </w:r>
      <w:r w:rsidRPr="009A6DAF">
        <w:rPr>
          <w:i/>
          <w:iCs/>
        </w:rPr>
        <w:t>Journal of Geophysical Research: Oceans</w:t>
      </w:r>
      <w:r w:rsidRPr="009A6DAF">
        <w:t xml:space="preserve">, </w:t>
      </w:r>
      <w:r w:rsidRPr="009A6DAF">
        <w:rPr>
          <w:i/>
          <w:iCs/>
        </w:rPr>
        <w:t>115</w:t>
      </w:r>
      <w:r w:rsidRPr="009A6DAF">
        <w:t>(C10), 2009JC005660. https://doi.org/10.1029/2009JC005660</w:t>
      </w:r>
    </w:p>
    <w:p w14:paraId="6A74F72A" w14:textId="77777777" w:rsidR="009A6DAF" w:rsidRPr="009A6DAF" w:rsidRDefault="009A6DAF" w:rsidP="009A6DAF">
      <w:pPr>
        <w:pStyle w:val="Bibliography"/>
      </w:pPr>
      <w:r w:rsidRPr="009A6DAF">
        <w:t xml:space="preserve">Uttal, T., Curry, J. A., McPhee, M. G., Perovich, D. K., Moritz, R. E., Maslanik, J. A., Guest, P. S., Stern, H. L., Moore, J. A., Turenne, R., Heiberg, A., Serreze, M. C., Wylie, D. P., Persson, O. G., Paulson, C. A., Halle, C., Marison, J. H., Wheeler, P. A., Makshtas, A., … Grenfeld, T. C. (2002). Surface heat budget of the arctic ocean. </w:t>
      </w:r>
      <w:r w:rsidRPr="009A6DAF">
        <w:rPr>
          <w:i/>
          <w:iCs/>
        </w:rPr>
        <w:t>Bulletin of the American Meteorological Society</w:t>
      </w:r>
      <w:r w:rsidRPr="009A6DAF">
        <w:t xml:space="preserve">, </w:t>
      </w:r>
      <w:r w:rsidRPr="009A6DAF">
        <w:rPr>
          <w:i/>
          <w:iCs/>
        </w:rPr>
        <w:t>83</w:t>
      </w:r>
      <w:r w:rsidRPr="009A6DAF">
        <w:t>(2), 255–275. https://doi.org/10.1175/1520-0477(2002)083&lt;0255:SHBOTA&gt;2.3.CO;2</w:t>
      </w:r>
    </w:p>
    <w:p w14:paraId="243AFBAC" w14:textId="77777777" w:rsidR="009A6DAF" w:rsidRPr="009A6DAF" w:rsidRDefault="009A6DAF" w:rsidP="009A6DAF">
      <w:pPr>
        <w:pStyle w:val="Bibliography"/>
      </w:pPr>
      <w:r w:rsidRPr="009A6DAF">
        <w:t xml:space="preserve">Vessey, A. F., Hodges, K. I., Shaffrey, L. C., &amp; Day, J. J. (2020). An inter-comparison of Arctic synoptic scale storms between four global reanalysis datasets. </w:t>
      </w:r>
      <w:r w:rsidRPr="009A6DAF">
        <w:rPr>
          <w:i/>
          <w:iCs/>
        </w:rPr>
        <w:t>Climate Dynamics</w:t>
      </w:r>
      <w:r w:rsidRPr="009A6DAF">
        <w:t>, 2777–2795.</w:t>
      </w:r>
    </w:p>
    <w:p w14:paraId="05D5C12A" w14:textId="77777777" w:rsidR="009A6DAF" w:rsidRPr="009A6DAF" w:rsidRDefault="009A6DAF" w:rsidP="009A6DAF">
      <w:pPr>
        <w:pStyle w:val="Bibliography"/>
      </w:pPr>
      <w:r w:rsidRPr="009A6DAF">
        <w:t xml:space="preserve">Vessey, A. F., Hodges, K. I., Shaffrey, L. C., &amp; Day, J. J. (2022). The composite development and structure of intense synoptic-scale Arctic cyclones. </w:t>
      </w:r>
      <w:r w:rsidRPr="009A6DAF">
        <w:rPr>
          <w:i/>
          <w:iCs/>
        </w:rPr>
        <w:t>Weather and Climate Dynamics</w:t>
      </w:r>
      <w:r w:rsidRPr="009A6DAF">
        <w:t xml:space="preserve">, </w:t>
      </w:r>
      <w:r w:rsidRPr="009A6DAF">
        <w:rPr>
          <w:i/>
          <w:iCs/>
        </w:rPr>
        <w:t>3</w:t>
      </w:r>
      <w:r w:rsidRPr="009A6DAF">
        <w:t>(3), 1097–1112. https://doi.org/10.5194/wcd-3-1097-2022</w:t>
      </w:r>
    </w:p>
    <w:p w14:paraId="74602D44" w14:textId="77777777" w:rsidR="009A6DAF" w:rsidRPr="009A6DAF" w:rsidRDefault="009A6DAF" w:rsidP="009A6DAF">
      <w:pPr>
        <w:pStyle w:val="Bibliography"/>
      </w:pPr>
      <w:r w:rsidRPr="009A6DAF">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9A6DAF">
        <w:rPr>
          <w:i/>
          <w:iCs/>
        </w:rPr>
        <w:t>Elementa: Science of the Anthropocene</w:t>
      </w:r>
      <w:r w:rsidRPr="009A6DAF">
        <w:t xml:space="preserve">, </w:t>
      </w:r>
      <w:r w:rsidRPr="009A6DAF">
        <w:rPr>
          <w:i/>
          <w:iCs/>
        </w:rPr>
        <w:t>10</w:t>
      </w:r>
      <w:r w:rsidRPr="009A6DAF">
        <w:t>(1), 00074. https://doi.org/10.1525/elementa.2021.00074</w:t>
      </w:r>
    </w:p>
    <w:p w14:paraId="28B56EB5" w14:textId="77777777" w:rsidR="009A6DAF" w:rsidRPr="009A6DAF" w:rsidRDefault="009A6DAF" w:rsidP="009A6DAF">
      <w:pPr>
        <w:pStyle w:val="Bibliography"/>
      </w:pPr>
      <w:r w:rsidRPr="009A6DAF">
        <w:t xml:space="preserve">Wang, C., Graham, R. M., Wang, K., Gerland, S., &amp; Granskog, M. A. (2019). Comparison of ERA5 and ERA-Interim near-surface air temperature, snowfall and precipitation over Arctic sea ice: Effects on sea ice thermodynamics and evolution. </w:t>
      </w:r>
      <w:r w:rsidRPr="009A6DAF">
        <w:rPr>
          <w:i/>
          <w:iCs/>
        </w:rPr>
        <w:t>The Cryosphere</w:t>
      </w:r>
      <w:r w:rsidRPr="009A6DAF">
        <w:t xml:space="preserve">, </w:t>
      </w:r>
      <w:r w:rsidRPr="009A6DAF">
        <w:rPr>
          <w:i/>
          <w:iCs/>
        </w:rPr>
        <w:t>13</w:t>
      </w:r>
      <w:r w:rsidRPr="009A6DAF">
        <w:t>(6), 1661–1679. https://doi.org/10.5194/tc-13-1661-2019</w:t>
      </w:r>
    </w:p>
    <w:p w14:paraId="5364E9E6" w14:textId="77777777" w:rsidR="009A6DAF" w:rsidRPr="009A6DAF" w:rsidRDefault="009A6DAF" w:rsidP="009A6DAF">
      <w:pPr>
        <w:pStyle w:val="Bibliography"/>
      </w:pPr>
      <w:r w:rsidRPr="009A6DAF">
        <w:t xml:space="preserve">Watkins, D. M., Bliss, A. C., Hutchings, J. K., &amp; Wilhelmus, M. M. (2023). Evidence of Abrupt Transitions Between Sea Ice Dynamical Regimes in the East Greenland Marginal Ice Zone. </w:t>
      </w:r>
      <w:r w:rsidRPr="009A6DAF">
        <w:rPr>
          <w:i/>
          <w:iCs/>
        </w:rPr>
        <w:t>Geophysical Research Letters</w:t>
      </w:r>
      <w:r w:rsidRPr="009A6DAF">
        <w:t xml:space="preserve">, </w:t>
      </w:r>
      <w:r w:rsidRPr="009A6DAF">
        <w:rPr>
          <w:i/>
          <w:iCs/>
        </w:rPr>
        <w:t>50</w:t>
      </w:r>
      <w:r w:rsidRPr="009A6DAF">
        <w:t>(e2023GL103558), 1–10.</w:t>
      </w:r>
    </w:p>
    <w:p w14:paraId="616DF5B8" w14:textId="77777777" w:rsidR="009A6DAF" w:rsidRPr="009A6DAF" w:rsidRDefault="009A6DAF" w:rsidP="009A6DAF">
      <w:pPr>
        <w:pStyle w:val="Bibliography"/>
      </w:pPr>
      <w:r w:rsidRPr="009A6DAF">
        <w:t xml:space="preserve">Webster, M. A., Parker, C., Boisvert, L., &amp; Kwok, R. (2019). The role of cyclone activity in snow accumulation on Arctic sea ice. </w:t>
      </w:r>
      <w:r w:rsidRPr="009A6DAF">
        <w:rPr>
          <w:i/>
          <w:iCs/>
        </w:rPr>
        <w:t>Nature Communications</w:t>
      </w:r>
      <w:r w:rsidRPr="009A6DAF">
        <w:t xml:space="preserve">, </w:t>
      </w:r>
      <w:r w:rsidRPr="009A6DAF">
        <w:rPr>
          <w:i/>
          <w:iCs/>
        </w:rPr>
        <w:t>10</w:t>
      </w:r>
      <w:r w:rsidRPr="009A6DAF">
        <w:t>(1), 5285. https://doi.org/10.1038/s41467-019-13299-8</w:t>
      </w:r>
    </w:p>
    <w:p w14:paraId="52787387" w14:textId="77777777" w:rsidR="009A6DAF" w:rsidRPr="009A6DAF" w:rsidRDefault="009A6DAF" w:rsidP="009A6DAF">
      <w:pPr>
        <w:pStyle w:val="Bibliography"/>
      </w:pPr>
      <w:r w:rsidRPr="009A6DAF">
        <w:lastRenderedPageBreak/>
        <w:t xml:space="preserve">Womack, A., Vichi, M., Alberello, A., &amp; Toffoli, A. (2022). Atmospheric drivers of a winter-to-spring Lagrangian sea-ice drift in the Eastern Antarctic marginal ice zone. </w:t>
      </w:r>
      <w:r w:rsidRPr="009A6DAF">
        <w:rPr>
          <w:i/>
          <w:iCs/>
        </w:rPr>
        <w:t>Journal of Glaciology</w:t>
      </w:r>
      <w:r w:rsidRPr="009A6DAF">
        <w:t>. https://doi.org/10.1017/jog.2022.14</w:t>
      </w:r>
    </w:p>
    <w:p w14:paraId="71F4DA28" w14:textId="77777777" w:rsidR="009A6DAF" w:rsidRPr="009A6DAF" w:rsidRDefault="009A6DAF" w:rsidP="009A6DAF">
      <w:pPr>
        <w:pStyle w:val="Bibliography"/>
      </w:pPr>
      <w:r w:rsidRPr="009A6DAF">
        <w:t xml:space="preserve">Yang, J. (2004). Storm-driven mixing and potential impact on the Arctic Ocean. </w:t>
      </w:r>
      <w:r w:rsidRPr="009A6DAF">
        <w:rPr>
          <w:i/>
          <w:iCs/>
        </w:rPr>
        <w:t>Journal of Geophysical Research</w:t>
      </w:r>
      <w:r w:rsidRPr="009A6DAF">
        <w:t xml:space="preserve">, </w:t>
      </w:r>
      <w:r w:rsidRPr="009A6DAF">
        <w:rPr>
          <w:i/>
          <w:iCs/>
        </w:rPr>
        <w:t>109</w:t>
      </w:r>
      <w:r w:rsidRPr="009A6DAF">
        <w:t>(C4), C04008. https://doi.org/10.1029/2001JC001248</w:t>
      </w:r>
    </w:p>
    <w:p w14:paraId="596221BF" w14:textId="77777777" w:rsidR="009A6DAF" w:rsidRPr="009A6DAF" w:rsidRDefault="009A6DAF" w:rsidP="009A6DAF">
      <w:pPr>
        <w:pStyle w:val="Bibliography"/>
      </w:pPr>
      <w:r w:rsidRPr="009A6DAF">
        <w:t xml:space="preserve">Yu, Y., Xiao, W., Zhang, Z., Cheng, X., Hui, F., &amp; Zhao, J. (2021). Evaluation of 2-m Air Temperature and Surface Temperature from ERA5 and ERA-I Using Buoy Observations in the Arctic during 2010–2020. </w:t>
      </w:r>
      <w:r w:rsidRPr="009A6DAF">
        <w:rPr>
          <w:i/>
          <w:iCs/>
        </w:rPr>
        <w:t>Remote Sensing</w:t>
      </w:r>
      <w:r w:rsidRPr="009A6DAF">
        <w:t xml:space="preserve">, </w:t>
      </w:r>
      <w:r w:rsidRPr="009A6DAF">
        <w:rPr>
          <w:i/>
          <w:iCs/>
        </w:rPr>
        <w:t>13</w:t>
      </w:r>
      <w:r w:rsidRPr="009A6DAF">
        <w:t>(14), 2813. https://doi.org/10.3390/rs13142813</w:t>
      </w:r>
    </w:p>
    <w:p w14:paraId="24B587E9" w14:textId="77777777" w:rsidR="009A6DAF" w:rsidRPr="009A6DAF" w:rsidRDefault="009A6DAF" w:rsidP="009A6DAF">
      <w:pPr>
        <w:pStyle w:val="Bibliography"/>
      </w:pPr>
      <w:r w:rsidRPr="009A6DAF">
        <w:t xml:space="preserve">Yuan, D., Hao, Z., You, J., Zhang, P., Yin, B., Li, Q., &amp; Xu, Z. (2022). Enhancing Sea Ice Inertial Oscillations in the Arctic Ocean between 1979 and 2019. </w:t>
      </w:r>
      <w:r w:rsidRPr="009A6DAF">
        <w:rPr>
          <w:i/>
          <w:iCs/>
        </w:rPr>
        <w:t>Water</w:t>
      </w:r>
      <w:r w:rsidRPr="009A6DAF">
        <w:t xml:space="preserve">, </w:t>
      </w:r>
      <w:r w:rsidRPr="009A6DAF">
        <w:rPr>
          <w:i/>
          <w:iCs/>
        </w:rPr>
        <w:t>15</w:t>
      </w:r>
      <w:r w:rsidRPr="009A6DAF">
        <w:t>(1), 152. https://doi.org/10.3390/w15010152</w:t>
      </w:r>
    </w:p>
    <w:p w14:paraId="2B7C9A8E" w14:textId="1AFE1B2D" w:rsidR="00BF0028" w:rsidRDefault="001902F1" w:rsidP="006F6D20">
      <w:pPr>
        <w:pStyle w:val="Reference"/>
      </w:pPr>
      <w:r>
        <w:fldChar w:fldCharType="end"/>
      </w:r>
    </w:p>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atkins, Daniel" w:date="2023-10-30T13:37:00Z" w:initials="DMW">
    <w:p w14:paraId="070DB07E" w14:textId="3DD46BA7" w:rsidR="0037787F" w:rsidRDefault="0037787F">
      <w:pPr>
        <w:pStyle w:val="CommentText"/>
      </w:pPr>
      <w:r>
        <w:rPr>
          <w:rStyle w:val="CommentReference"/>
        </w:rPr>
        <w:annotationRef/>
      </w:r>
      <w:r>
        <w:t>TBD</w:t>
      </w:r>
    </w:p>
  </w:comment>
  <w:comment w:id="1" w:author="Watkins, Daniel" w:date="2023-10-30T10:52:00Z" w:initials="DMW">
    <w:p w14:paraId="78F4A52D" w14:textId="069EE310" w:rsidR="00BA3E67" w:rsidRDefault="00BA3E67">
      <w:pPr>
        <w:pStyle w:val="CommentText"/>
      </w:pPr>
      <w:r>
        <w:rPr>
          <w:rStyle w:val="CommentReference"/>
        </w:rPr>
        <w:annotationRef/>
      </w:r>
      <w:proofErr w:type="gramStart"/>
      <w:r>
        <w:t>250 word</w:t>
      </w:r>
      <w:proofErr w:type="gramEnd"/>
      <w:r>
        <w:t xml:space="preserve"> limit</w:t>
      </w:r>
    </w:p>
  </w:comment>
  <w:comment w:id="2" w:author="Hutchings, Jennifer" w:date="2023-11-01T13:56:00Z" w:initials="HJ">
    <w:p w14:paraId="09A7640E" w14:textId="77777777" w:rsidR="003512EC" w:rsidRDefault="003512EC" w:rsidP="005462BB">
      <w:r>
        <w:rPr>
          <w:rStyle w:val="CommentReference"/>
        </w:rPr>
        <w:annotationRef/>
      </w:r>
      <w:r>
        <w:rPr>
          <w:rFonts w:asciiTheme="minorHAnsi" w:eastAsiaTheme="minorHAnsi" w:hAnsiTheme="minorHAnsi" w:cstheme="minorBidi"/>
        </w:rPr>
        <w:t>Ola, Daniel: is this a good description and acceptable term for meteorologists?</w:t>
      </w:r>
    </w:p>
  </w:comment>
  <w:comment w:id="3" w:author="Watkins, Daniel" w:date="2023-10-30T13:36:00Z" w:initials="DMW">
    <w:p w14:paraId="5EE252AE" w14:textId="1CDE98E9" w:rsidR="0037787F" w:rsidRDefault="0037787F">
      <w:pPr>
        <w:pStyle w:val="CommentText"/>
      </w:pPr>
      <w:r>
        <w:rPr>
          <w:rStyle w:val="CommentReference"/>
        </w:rPr>
        <w:annotationRef/>
      </w:r>
      <w:r>
        <w:t>TBD</w:t>
      </w:r>
    </w:p>
  </w:comment>
  <w:comment w:id="5" w:author="Watkins, Daniel" w:date="2023-11-14T09:19:00Z" w:initials="DMW">
    <w:p w14:paraId="6AE3E7DF" w14:textId="0324B955" w:rsidR="00CA07F8" w:rsidRDefault="00CA07F8">
      <w:pPr>
        <w:pStyle w:val="CommentText"/>
      </w:pPr>
      <w:r>
        <w:rPr>
          <w:rStyle w:val="CommentReference"/>
        </w:rPr>
        <w:annotationRef/>
      </w:r>
      <w:r>
        <w:t xml:space="preserve">Verify: </w:t>
      </w:r>
      <w:proofErr w:type="spellStart"/>
      <w:r>
        <w:t>Jari</w:t>
      </w:r>
      <w:proofErr w:type="spellEnd"/>
      <w:r>
        <w:t xml:space="preserve"> commented that he’s not sure this got published, though it is true.</w:t>
      </w:r>
    </w:p>
  </w:comment>
  <w:comment w:id="6" w:author="Watkins, Daniel" w:date="2023-10-30T09:46:00Z" w:initials="DMW">
    <w:p w14:paraId="273D0C0E" w14:textId="1096513A" w:rsidR="00613FD9" w:rsidRDefault="00613FD9">
      <w:pPr>
        <w:pStyle w:val="CommentText"/>
      </w:pPr>
      <w:r>
        <w:rPr>
          <w:rStyle w:val="CommentReference"/>
        </w:rPr>
        <w:annotationRef/>
      </w:r>
      <w:r>
        <w:t xml:space="preserve">I took out the number 24, because that number is debatable and was presented without a description of what a significant cyclone means. </w:t>
      </w:r>
      <w:r w:rsidR="00296A83">
        <w:t>For example, you get different numbers if you look at the pressure gradient than if you consider only the absolute minimum pressure.</w:t>
      </w:r>
    </w:p>
  </w:comment>
  <w:comment w:id="7" w:author="Watkins, Daniel" w:date="2023-10-30T09:44:00Z" w:initials="DMW">
    <w:p w14:paraId="6881FA06" w14:textId="7ED0F5C8" w:rsidR="00613FD9" w:rsidRDefault="00613FD9">
      <w:pPr>
        <w:pStyle w:val="CommentText"/>
      </w:pPr>
      <w:r>
        <w:rPr>
          <w:rStyle w:val="CommentReference"/>
        </w:rPr>
        <w:annotationRef/>
      </w:r>
      <w:r>
        <w:t>Ola: do you have a DOI for this publication? I didn’t find anything on Google Scholar.</w:t>
      </w:r>
    </w:p>
  </w:comment>
  <w:comment w:id="8" w:author="Hutchings, Jennifer" w:date="2023-11-01T14:28:00Z" w:initials="JH">
    <w:p w14:paraId="5E47598D" w14:textId="77777777" w:rsidR="0061404D" w:rsidRDefault="0061404D" w:rsidP="008D4D76">
      <w:r>
        <w:rPr>
          <w:rStyle w:val="CommentReference"/>
        </w:rPr>
        <w:annotationRef/>
      </w:r>
      <w:r>
        <w:rPr>
          <w:rFonts w:asciiTheme="minorHAnsi" w:eastAsiaTheme="minorHAnsi" w:hAnsiTheme="minorHAnsi" w:cstheme="minorBidi"/>
        </w:rPr>
        <w:t>Is it not also important that these are the strongest cyclones during the consolidated ice season, when the role of ice interaction can be observed.</w:t>
      </w:r>
    </w:p>
  </w:comment>
  <w:comment w:id="10" w:author="Watkins, Daniel" w:date="2023-11-29T09:18:00Z" w:initials="DMW">
    <w:p w14:paraId="40A582F1" w14:textId="4BD69B01" w:rsidR="009A6DAF" w:rsidRDefault="009A6DAF">
      <w:pPr>
        <w:pStyle w:val="CommentText"/>
      </w:pPr>
      <w:r>
        <w:rPr>
          <w:rStyle w:val="CommentReference"/>
        </w:rPr>
        <w:annotationRef/>
      </w:r>
      <w:r>
        <w:t>Make similar figure for C1 for supplement</w:t>
      </w:r>
    </w:p>
  </w:comment>
  <w:comment w:id="11" w:author="Watkins, Daniel" w:date="2023-11-29T09:21:00Z" w:initials="DMW">
    <w:p w14:paraId="7F890E8E" w14:textId="7226057E" w:rsidR="009A6DAF" w:rsidRDefault="009A6DAF">
      <w:pPr>
        <w:pStyle w:val="CommentText"/>
      </w:pPr>
      <w:r>
        <w:rPr>
          <w:rStyle w:val="CommentReference"/>
        </w:rPr>
        <w:annotationRef/>
      </w:r>
      <w:r>
        <w:t>To add based on supplement figure: Figure 5 shows a LLJ for the warm front of C1, but it’s not as strong as for C2.</w:t>
      </w:r>
    </w:p>
  </w:comment>
  <w:comment w:id="12" w:author="Watkins, Daniel" w:date="2023-11-29T09:23:00Z" w:initials="DMW">
    <w:p w14:paraId="3AA478C1" w14:textId="77777777" w:rsidR="009A6DAF" w:rsidRDefault="009A6DAF">
      <w:pPr>
        <w:pStyle w:val="CommentText"/>
      </w:pPr>
      <w:r>
        <w:rPr>
          <w:rStyle w:val="CommentReference"/>
        </w:rPr>
        <w:annotationRef/>
      </w:r>
      <w:r>
        <w:t>Move to section 3 summary</w:t>
      </w:r>
    </w:p>
    <w:p w14:paraId="237A461D" w14:textId="482EAF2D" w:rsidR="009A6DAF" w:rsidRDefault="009A6DAF">
      <w:pPr>
        <w:pStyle w:val="CommentText"/>
      </w:pPr>
    </w:p>
  </w:comment>
  <w:comment w:id="13" w:author="Watkins, Daniel" w:date="2023-10-26T13:37:00Z" w:initials="DMW">
    <w:p w14:paraId="7D7FAAD5" w14:textId="7E98C220" w:rsidR="00AE3EE6" w:rsidRDefault="00AE3EE6">
      <w:pPr>
        <w:pStyle w:val="CommentText"/>
      </w:pPr>
      <w:r>
        <w:rPr>
          <w:rStyle w:val="CommentReference"/>
        </w:rPr>
        <w:annotationRef/>
      </w:r>
      <w:r>
        <w:t>Some comments and concerns:</w:t>
      </w:r>
      <w:r>
        <w:br/>
        <w:t>1. Are the isotherms and isobars empirical or drawn by hand?</w:t>
      </w:r>
      <w:r w:rsidR="0048623B">
        <w:t xml:space="preserve"> Where there is a single line, is that a minimum or maximum? </w:t>
      </w:r>
      <w:r>
        <w:br/>
        <w:t>2. Can the resolution of the figure be increased? It needs to be at least 300 dpi</w:t>
      </w:r>
      <w:r w:rsidR="0048623B">
        <w:t xml:space="preserve"> and must be jpg, tif, pdf, or eps format.</w:t>
      </w:r>
    </w:p>
    <w:p w14:paraId="332E2A85" w14:textId="13170BFC" w:rsidR="0048623B" w:rsidRDefault="0048623B">
      <w:pPr>
        <w:pStyle w:val="CommentText"/>
      </w:pPr>
      <w:r>
        <w:t>3. Relatedly, can you increase the size of all text in the image? AGU requires the text to be at least 8 pt size in the final versions. Increasing the size of the temperatures listed by each station so that they can easily be read may be a more effective method than superimposing isotherms.</w:t>
      </w:r>
    </w:p>
    <w:p w14:paraId="61AC8D6D" w14:textId="2B49795B" w:rsidR="0048623B" w:rsidRDefault="0048623B">
      <w:pPr>
        <w:pStyle w:val="CommentText"/>
      </w:pPr>
      <w:r>
        <w:t>4. Is it necessary to have overlaid black squares? Why not set the axis extents to that distance?</w:t>
      </w:r>
    </w:p>
  </w:comment>
  <w:comment w:id="14" w:author="Watkins, Daniel" w:date="2023-11-16T11:50:00Z" w:initials="DMW">
    <w:p w14:paraId="069FF65D" w14:textId="0D377010" w:rsidR="007F52E0" w:rsidRDefault="007F52E0">
      <w:pPr>
        <w:pStyle w:val="CommentText"/>
      </w:pPr>
      <w:r>
        <w:rPr>
          <w:rStyle w:val="CommentReference"/>
        </w:rPr>
        <w:annotationRef/>
      </w:r>
      <w:r>
        <w:t>Squares?</w:t>
      </w:r>
    </w:p>
  </w:comment>
  <w:comment w:id="15" w:author="Amy Solomon" w:date="2023-11-15T15:19:00Z" w:initials="AS">
    <w:p w14:paraId="42298F94" w14:textId="77777777" w:rsidR="00DE3D03" w:rsidRDefault="00DE3D03" w:rsidP="00DE3D03">
      <w:pPr>
        <w:pStyle w:val="CommentText"/>
      </w:pPr>
      <w:r>
        <w:rPr>
          <w:rStyle w:val="CommentReference"/>
        </w:rPr>
        <w:annotationRef/>
      </w:r>
      <w:r>
        <w:t>Include arrow indicating north in the figures?</w:t>
      </w:r>
    </w:p>
  </w:comment>
  <w:comment w:id="16" w:author="Watkins, Daniel" w:date="2023-10-26T14:22:00Z" w:initials="DMW">
    <w:p w14:paraId="7A450C99" w14:textId="2990BB69" w:rsidR="00C84322" w:rsidRDefault="00C84322">
      <w:pPr>
        <w:pStyle w:val="CommentText"/>
      </w:pPr>
      <w:r>
        <w:rPr>
          <w:rStyle w:val="CommentReference"/>
        </w:rPr>
        <w:annotationRef/>
      </w:r>
      <w:r>
        <w:rPr>
          <w:rStyle w:val="CommentReference"/>
        </w:rPr>
        <w:t>By when?</w:t>
      </w:r>
    </w:p>
  </w:comment>
  <w:comment w:id="17" w:author="Watkins, Daniel" w:date="2023-11-28T17:29:00Z" w:initials="DMW">
    <w:p w14:paraId="2210A261" w14:textId="5E07B1EC" w:rsidR="009A6DAF" w:rsidRDefault="009A6DAF">
      <w:pPr>
        <w:pStyle w:val="CommentText"/>
      </w:pPr>
      <w:r>
        <w:rPr>
          <w:rStyle w:val="CommentReference"/>
        </w:rPr>
        <w:annotationRef/>
      </w:r>
      <w:r>
        <w:t>Adjust this to reflect what we observe throughout the DN</w:t>
      </w:r>
    </w:p>
  </w:comment>
  <w:comment w:id="19" w:author="Watkins, Daniel" w:date="2023-11-29T14:27:00Z" w:initials="DMW">
    <w:p w14:paraId="463E6B1D" w14:textId="77777777" w:rsidR="009A6DAF" w:rsidRDefault="009A6DAF">
      <w:pPr>
        <w:pStyle w:val="CommentText"/>
      </w:pPr>
      <w:r>
        <w:rPr>
          <w:rStyle w:val="CommentReference"/>
        </w:rPr>
        <w:annotationRef/>
      </w:r>
      <w:r>
        <w:t xml:space="preserve">The “jet” color scheme from </w:t>
      </w:r>
      <w:proofErr w:type="spellStart"/>
      <w:r>
        <w:t>Matlab</w:t>
      </w:r>
      <w:proofErr w:type="spellEnd"/>
      <w:r>
        <w:t xml:space="preserve"> doesn’t print very well in black and white – it’d be good to use something that makes it easier to see the “LLJ” labels as well. I can barely see the black text on top of the blue on my computer screen.</w:t>
      </w:r>
    </w:p>
    <w:p w14:paraId="20B985E3" w14:textId="2131AD60" w:rsidR="009A6DAF" w:rsidRDefault="009A6DAF">
      <w:pPr>
        <w:pStyle w:val="CommentText"/>
      </w:pPr>
    </w:p>
  </w:comment>
  <w:comment w:id="20" w:author="Watkins, Daniel" w:date="2023-11-29T14:23:00Z" w:initials="DMW">
    <w:p w14:paraId="5A5134BC" w14:textId="57E1C0A8" w:rsidR="009A6DAF" w:rsidRDefault="009A6DAF">
      <w:pPr>
        <w:pStyle w:val="CommentText"/>
      </w:pPr>
      <w:r>
        <w:rPr>
          <w:rStyle w:val="CommentReference"/>
        </w:rPr>
        <w:annotationRef/>
      </w:r>
      <w:r>
        <w:t>I can’t see these – perhaps they are being plotted underneath the panel instead of on top?</w:t>
      </w:r>
    </w:p>
  </w:comment>
  <w:comment w:id="21" w:author="Watkins, Daniel" w:date="2023-11-29T14:23:00Z" w:initials="DMW">
    <w:p w14:paraId="504BC2A1" w14:textId="0494B7D6" w:rsidR="009A6DAF" w:rsidRDefault="009A6DAF">
      <w:pPr>
        <w:pStyle w:val="CommentText"/>
      </w:pPr>
      <w:r>
        <w:rPr>
          <w:rStyle w:val="CommentReference"/>
        </w:rPr>
        <w:annotationRef/>
      </w:r>
      <w:r>
        <w:rPr>
          <w:rStyle w:val="CommentReference"/>
        </w:rPr>
        <w:t>Different colors here: it’s confusing to have red/blue/green mean something different in the bottom panel than it does in b-d. No need to have the color names in the title in addition to the legend entries – legend is good enough.</w:t>
      </w:r>
    </w:p>
  </w:comment>
  <w:comment w:id="22" w:author="Watkins, Daniel" w:date="2023-10-25T12:18:00Z" w:initials="DMW">
    <w:p w14:paraId="5F231E42" w14:textId="770688A1" w:rsidR="005D1626" w:rsidRDefault="005D1626">
      <w:pPr>
        <w:pStyle w:val="CommentText"/>
      </w:pPr>
      <w:r>
        <w:rPr>
          <w:rStyle w:val="CommentReference"/>
        </w:rPr>
        <w:annotationRef/>
      </w:r>
      <w:r w:rsidRPr="00F47B9C">
        <w:t>Note: This is a draft / suggested form of this figure. A final version would have the times of A/B on the bottom panels, colors consistent with the other figures for the L and CO sites, consistent fonts, and consistency with placement of the abc labels.</w:t>
      </w:r>
      <w:r w:rsidR="0048317D">
        <w:br/>
      </w:r>
      <w:r w:rsidR="0048317D">
        <w:br/>
        <w:t>Also note to self: change the figure legend to say “Observations” instead of “Met City”</w:t>
      </w:r>
    </w:p>
    <w:p w14:paraId="5B463C1F" w14:textId="5AC27BD7" w:rsidR="005D1626" w:rsidRDefault="005D1626">
      <w:pPr>
        <w:pStyle w:val="CommentText"/>
      </w:pPr>
    </w:p>
  </w:comment>
  <w:comment w:id="23" w:author="Watkins, Daniel" w:date="2023-12-01T09:21:00Z" w:initials="DMW">
    <w:p w14:paraId="5E59EE9C" w14:textId="0688E0A8" w:rsidR="00A237DE" w:rsidRDefault="00A237DE">
      <w:pPr>
        <w:pStyle w:val="CommentText"/>
      </w:pPr>
      <w:r>
        <w:rPr>
          <w:rStyle w:val="CommentReference"/>
        </w:rPr>
        <w:annotationRef/>
      </w:r>
      <w:r>
        <w:t>This math is backwards. 25 km/</w:t>
      </w:r>
      <w:proofErr w:type="spellStart"/>
      <w:r>
        <w:t>hr</w:t>
      </w:r>
      <w:proofErr w:type="spellEnd"/>
      <w:r>
        <w:t xml:space="preserve"> for 12 hours is like 300 km. How much of the array is moving at once?</w:t>
      </w:r>
    </w:p>
  </w:comment>
  <w:comment w:id="24" w:author="Watkins, Daniel" w:date="2023-10-31T17:08:00Z" w:initials="DMW">
    <w:p w14:paraId="0BD0727D" w14:textId="01ECF820" w:rsidR="006F6D20" w:rsidRDefault="006F6D20">
      <w:pPr>
        <w:pStyle w:val="CommentText"/>
      </w:pPr>
      <w:r>
        <w:rPr>
          <w:rStyle w:val="CommentReference"/>
        </w:rPr>
        <w:annotationRef/>
      </w:r>
      <w:r>
        <w:t>Will need 300 dpi image and larger fonts</w:t>
      </w:r>
    </w:p>
  </w:comment>
  <w:comment w:id="25" w:author="Watkins, Daniel" w:date="2023-10-31T17:08:00Z" w:initials="DMW">
    <w:p w14:paraId="7B34B47D" w14:textId="77777777" w:rsidR="006F6D20" w:rsidRDefault="006F6D20">
      <w:pPr>
        <w:pStyle w:val="CommentText"/>
      </w:pPr>
      <w:r>
        <w:rPr>
          <w:rStyle w:val="CommentReference"/>
        </w:rPr>
        <w:annotationRef/>
      </w:r>
      <w:r>
        <w:t>Adjust time format</w:t>
      </w:r>
    </w:p>
    <w:p w14:paraId="107EED8E" w14:textId="68476368" w:rsidR="006F6D20" w:rsidRDefault="006F6D20">
      <w:pPr>
        <w:pStyle w:val="CommentText"/>
      </w:pPr>
    </w:p>
  </w:comment>
  <w:comment w:id="26" w:author="Watkins, Daniel" w:date="2023-10-31T17:14:00Z" w:initials="DMW">
    <w:p w14:paraId="5B2524C6" w14:textId="1CFBCAA1" w:rsidR="003271C6" w:rsidRDefault="003271C6">
      <w:pPr>
        <w:pStyle w:val="CommentText"/>
      </w:pPr>
      <w:r>
        <w:rPr>
          <w:rStyle w:val="CommentReference"/>
        </w:rPr>
        <w:annotationRef/>
      </w:r>
      <w:r>
        <w:t>Jari: Can you read through this section? I think most of this text is from Ola, it would be good if you could see if anything needs to be added.</w:t>
      </w:r>
    </w:p>
  </w:comment>
  <w:comment w:id="27" w:author="Watkins, Daniel" w:date="2023-10-25T13:57:00Z" w:initials="DMW">
    <w:p w14:paraId="3B654978" w14:textId="687AF9E6" w:rsidR="00F96747" w:rsidRDefault="00F96747">
      <w:pPr>
        <w:pStyle w:val="CommentText"/>
      </w:pPr>
      <w:r>
        <w:rPr>
          <w:rStyle w:val="CommentReference"/>
        </w:rPr>
        <w:annotationRef/>
      </w:r>
      <w:r>
        <w:t>I’ll check with the AGU guidelines about status of “in prep” references. If I recall correctly, we’d need to mention it in the cover letter, and there needs to be a DOI</w:t>
      </w:r>
    </w:p>
  </w:comment>
  <w:comment w:id="28" w:author="Watkins, Daniel" w:date="2023-10-25T12:28:00Z" w:initials="DMW">
    <w:p w14:paraId="77F59092" w14:textId="01471805" w:rsidR="00813D4C" w:rsidRDefault="00813D4C">
      <w:pPr>
        <w:pStyle w:val="CommentText"/>
      </w:pPr>
      <w:r>
        <w:rPr>
          <w:rStyle w:val="CommentReference"/>
        </w:rPr>
        <w:annotationRef/>
      </w:r>
      <w:r>
        <w:t xml:space="preserve">Let’s move the depth labels from the titles into a legend. </w:t>
      </w:r>
      <w:r w:rsidR="005B7B67">
        <w:t xml:space="preserve">That way, we don’t necessarily need to name the colors at all. </w:t>
      </w:r>
      <w:r w:rsidR="005B7B67">
        <w:br/>
      </w:r>
      <w:r w:rsidR="005B7B67">
        <w:br/>
        <w:t>It would also be helpful to make the wind axis and the wind speed the same color, and to note the difference in scales in the legend.</w:t>
      </w:r>
      <w:r w:rsidR="00DA2D8D">
        <w:br/>
      </w:r>
      <w:r w:rsidR="00DA2D8D">
        <w:br/>
        <w:t>Also, if we share x-axis across the panels, we can potentially make the figure take half a page instead of a full page</w:t>
      </w:r>
    </w:p>
  </w:comment>
  <w:comment w:id="29" w:author="Watkins, Daniel" w:date="2023-11-29T14:29:00Z" w:initials="DMW">
    <w:p w14:paraId="5FA503F3" w14:textId="5A313DCE" w:rsidR="009A6DAF" w:rsidRDefault="009A6DAF">
      <w:pPr>
        <w:pStyle w:val="CommentText"/>
      </w:pPr>
      <w:r>
        <w:rPr>
          <w:rStyle w:val="CommentReference"/>
        </w:rPr>
        <w:annotationRef/>
      </w:r>
      <w:r>
        <w:t>Move this comparison into the sea ice deformation discussion</w:t>
      </w:r>
    </w:p>
  </w:comment>
  <w:comment w:id="30" w:author="Watkins, Daniel" w:date="2023-10-31T16:59:00Z" w:initials="DMW">
    <w:p w14:paraId="4B4BAB5C" w14:textId="1D9C2960" w:rsidR="00126BA4" w:rsidRDefault="00126BA4">
      <w:pPr>
        <w:pStyle w:val="CommentText"/>
      </w:pPr>
      <w:r>
        <w:rPr>
          <w:rStyle w:val="CommentReference"/>
        </w:rPr>
        <w:annotationRef/>
      </w:r>
      <w:r>
        <w:t xml:space="preserve">I’m still working on this part, Jenny if there’s some prior </w:t>
      </w:r>
      <w:proofErr w:type="gramStart"/>
      <w:r>
        <w:t>results</w:t>
      </w:r>
      <w:proofErr w:type="gramEnd"/>
      <w:r>
        <w:t xml:space="preserve"> you’d like to include let me know!</w:t>
      </w:r>
    </w:p>
  </w:comment>
  <w:comment w:id="31" w:author="Hutchings, Jennifer" w:date="2023-11-01T14:54:00Z" w:initials="JH">
    <w:p w14:paraId="38990E58" w14:textId="77777777" w:rsidR="00002354" w:rsidRDefault="00002354" w:rsidP="00646584">
      <w:r>
        <w:rPr>
          <w:rStyle w:val="CommentReference"/>
        </w:rPr>
        <w:annotationRef/>
      </w:r>
      <w:r>
        <w:rPr>
          <w:rFonts w:asciiTheme="minorHAnsi" w:eastAsiaTheme="minorHAnsi" w:hAnsiTheme="minorHAnsi" w:cstheme="minorBidi"/>
          <w:color w:val="212121"/>
          <w:highlight w:val="white"/>
        </w:rPr>
        <w:t xml:space="preserve">Gimbert, F., Jourdain, N. C., Marsan, D., Weiss, J., &amp; Barnier, B. (2012). Recent mechanical weakening of the Arctic sea ice cover as revealed from larger inertial oscillations. </w:t>
      </w:r>
      <w:r>
        <w:rPr>
          <w:rFonts w:asciiTheme="minorHAnsi" w:eastAsiaTheme="minorHAnsi" w:hAnsiTheme="minorHAnsi" w:cstheme="minorBidi"/>
          <w:i/>
          <w:iCs/>
          <w:color w:val="212121"/>
          <w:highlight w:val="white"/>
        </w:rPr>
        <w:t>Journal of Geophysical Research: Oceans</w:t>
      </w:r>
      <w:r>
        <w:rPr>
          <w:rFonts w:asciiTheme="minorHAnsi" w:eastAsiaTheme="minorHAnsi" w:hAnsiTheme="minorHAnsi" w:cstheme="minorBidi"/>
          <w:color w:val="212121"/>
          <w:highlight w:val="white"/>
        </w:rPr>
        <w:t xml:space="preserve">, </w:t>
      </w:r>
      <w:r>
        <w:rPr>
          <w:rFonts w:asciiTheme="minorHAnsi" w:eastAsiaTheme="minorHAnsi" w:hAnsiTheme="minorHAnsi" w:cstheme="minorBidi"/>
          <w:i/>
          <w:iCs/>
          <w:color w:val="212121"/>
          <w:highlight w:val="white"/>
        </w:rPr>
        <w:t>117</w:t>
      </w:r>
      <w:r>
        <w:rPr>
          <w:rFonts w:asciiTheme="minorHAnsi" w:eastAsiaTheme="minorHAnsi" w:hAnsiTheme="minorHAnsi" w:cstheme="minorBidi"/>
          <w:color w:val="212121"/>
          <w:highlight w:val="white"/>
        </w:rPr>
        <w:t>(C11).</w:t>
      </w:r>
    </w:p>
    <w:p w14:paraId="62C81744" w14:textId="77777777" w:rsidR="00002354" w:rsidRDefault="00002354" w:rsidP="00646584"/>
    <w:p w14:paraId="41276C3F" w14:textId="77777777" w:rsidR="00002354" w:rsidRDefault="00002354" w:rsidP="00646584">
      <w:r>
        <w:rPr>
          <w:rFonts w:asciiTheme="minorHAnsi" w:eastAsiaTheme="minorHAnsi" w:hAnsiTheme="minorHAnsi" w:cstheme="minorBidi"/>
          <w:color w:val="212121"/>
          <w:highlight w:val="white"/>
        </w:rPr>
        <w:t xml:space="preserve">So this work states they find an increase in sea ice inertial ringing in 2002-2008 compared to 1979-2001. I do have some issues with the study. 1. GPS was relatively new in the time series and ARGOS positioning would introduce white noise swamping the inertial signal in earlier years. 2. There were more GPS buoys deployed in 2007/8 than ever before - so that increases the signal. 3. They did not present significance on their spectral peaks. Or show examples that were not ‘cherry picked’. And 4. The interpret the increase in inertial response (if it is real) as mechanical weakening of the ice, when it could equally be increased cyclone activity. So many issues with this paper, but it does point to a need for studies like ours to build better boundary layer parameterizations to capture the actual response. </w:t>
      </w:r>
    </w:p>
  </w:comment>
  <w:comment w:id="32" w:author="Hutchings, Jennifer" w:date="2023-11-01T15:00:00Z" w:initials="JH">
    <w:p w14:paraId="612C8647" w14:textId="77777777" w:rsidR="00002354" w:rsidRDefault="00002354" w:rsidP="001A5714">
      <w:r>
        <w:rPr>
          <w:rStyle w:val="CommentReference"/>
        </w:rPr>
        <w:annotationRef/>
      </w:r>
      <w:r>
        <w:rPr>
          <w:rFonts w:asciiTheme="minorHAnsi" w:eastAsiaTheme="minorHAnsi" w:hAnsiTheme="minorHAnsi" w:cstheme="minorBidi"/>
        </w:rPr>
        <w:t>Do we want to comment on the link to internal wave field in the Arctic (see Rainville, Woodgate, Dossier paper), changes (Peralta-Ferriz and Woodgate) and processes (Brenner et al.)  in the upper ocean.</w:t>
      </w:r>
    </w:p>
  </w:comment>
  <w:comment w:id="34" w:author="Watkins, Daniel" w:date="2023-10-26T15:41:00Z" w:initials="DMW">
    <w:p w14:paraId="54933630" w14:textId="3B7DD98B" w:rsidR="00CF51E4" w:rsidRDefault="00CF51E4" w:rsidP="00CF51E4">
      <w:pPr>
        <w:pStyle w:val="CommentText"/>
      </w:pPr>
      <w:r>
        <w:t xml:space="preserve">Ola: </w:t>
      </w:r>
      <w:r>
        <w:rPr>
          <w:rStyle w:val="CommentReference"/>
        </w:rPr>
        <w:annotationRef/>
      </w:r>
      <w:r>
        <w:t>I couldn’t find the appropriate references, do you have a citation for me?</w:t>
      </w:r>
    </w:p>
  </w:comment>
  <w:comment w:id="33" w:author="Watkins, Daniel" w:date="2023-10-31T17:02:00Z" w:initials="DMW">
    <w:p w14:paraId="2D69F436" w14:textId="2AEB539C" w:rsidR="00126BA4" w:rsidRDefault="00126BA4">
      <w:pPr>
        <w:pStyle w:val="CommentText"/>
      </w:pPr>
      <w:r>
        <w:rPr>
          <w:rStyle w:val="CommentReference"/>
        </w:rPr>
        <w:annotationRef/>
      </w:r>
      <w:r>
        <w:t xml:space="preserve">I’m still writing on this part. Basically, we can be sure of the first </w:t>
      </w:r>
      <w:r w:rsidR="006F6D20">
        <w:t>“bump” in the drift speed being inertial since we see the characteristic rotation in the ocean, and the sea ice follows a pattern different from the wind. I’m looking at the orientation of the ice motion for the later oscillations and checking whether they can be expected given the wind.</w:t>
      </w:r>
    </w:p>
  </w:comment>
  <w:comment w:id="35" w:author="Watkins, Daniel" w:date="2023-10-31T17:03:00Z" w:initials="DMW">
    <w:p w14:paraId="2455FCE3" w14:textId="5B55EBE6" w:rsidR="006F6D20" w:rsidRDefault="006F6D20">
      <w:pPr>
        <w:pStyle w:val="CommentText"/>
      </w:pPr>
      <w:r>
        <w:rPr>
          <w:rStyle w:val="CommentReference"/>
        </w:rPr>
        <w:annotationRef/>
      </w:r>
      <w:r>
        <w:t>TBD</w:t>
      </w:r>
    </w:p>
  </w:comment>
  <w:comment w:id="36" w:author="Watkins, Daniel" w:date="2023-10-26T13:25:00Z" w:initials="DMW">
    <w:p w14:paraId="538C00B3" w14:textId="09271153" w:rsidR="00285ACB" w:rsidRDefault="00285ACB">
      <w:pPr>
        <w:pStyle w:val="CommentText"/>
      </w:pPr>
      <w:r>
        <w:rPr>
          <w:rStyle w:val="CommentReference"/>
        </w:rPr>
        <w:annotationRef/>
      </w:r>
      <w:r>
        <w:t>If you notice any errors in the reference, please mention those to me directly rather than editing this section. The bibliography generated automatically using the Zotero reference management software, so I would need to adjust the bibliographic information there. Otherwise I might accidentally overwrite your corrections when I refresh the bibliography.</w:t>
      </w:r>
    </w:p>
  </w:comment>
  <w:comment w:id="37" w:author="Hutchings, Jennifer" w:date="2023-11-01T15:01:00Z" w:initials="JH">
    <w:p w14:paraId="1D034D55" w14:textId="77777777" w:rsidR="00002354" w:rsidRDefault="00002354" w:rsidP="000968A3">
      <w:r>
        <w:rPr>
          <w:rStyle w:val="CommentReference"/>
        </w:rPr>
        <w:annotationRef/>
      </w:r>
      <w:r>
        <w:rPr>
          <w:rFonts w:asciiTheme="minorHAnsi" w:eastAsiaTheme="minorHAnsi" w:hAnsiTheme="minorHAnsi" w:cstheme="minorBidi"/>
        </w:rPr>
        <w:t>Angela’s data paper is referenced twice.</w:t>
      </w:r>
    </w:p>
  </w:comment>
  <w:comment w:id="38" w:author="Watkins, Daniel" w:date="2023-11-14T09:32:00Z" w:initials="DMW">
    <w:p w14:paraId="0F3F4DB7" w14:textId="77777777" w:rsidR="00620828" w:rsidRDefault="00620828">
      <w:pPr>
        <w:pStyle w:val="CommentText"/>
      </w:pPr>
      <w:r>
        <w:rPr>
          <w:rStyle w:val="CommentReference"/>
        </w:rPr>
        <w:annotationRef/>
      </w:r>
      <w:r>
        <w:t>Fixed!</w:t>
      </w:r>
    </w:p>
    <w:p w14:paraId="49FCD8C4" w14:textId="7DDC4742" w:rsidR="00620828" w:rsidRDefault="0062082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DB07E" w15:done="0"/>
  <w15:commentEx w15:paraId="78F4A52D" w15:done="0"/>
  <w15:commentEx w15:paraId="09A7640E" w15:done="0"/>
  <w15:commentEx w15:paraId="5EE252AE" w15:done="0"/>
  <w15:commentEx w15:paraId="6AE3E7DF" w15:done="0"/>
  <w15:commentEx w15:paraId="273D0C0E" w15:done="0"/>
  <w15:commentEx w15:paraId="6881FA06" w15:done="0"/>
  <w15:commentEx w15:paraId="5E47598D" w15:done="0"/>
  <w15:commentEx w15:paraId="40A582F1" w15:done="0"/>
  <w15:commentEx w15:paraId="7F890E8E" w15:done="0"/>
  <w15:commentEx w15:paraId="237A461D" w15:done="0"/>
  <w15:commentEx w15:paraId="61AC8D6D" w15:done="0"/>
  <w15:commentEx w15:paraId="069FF65D" w15:done="0"/>
  <w15:commentEx w15:paraId="42298F94" w15:done="0"/>
  <w15:commentEx w15:paraId="7A450C99" w15:done="0"/>
  <w15:commentEx w15:paraId="2210A261" w15:done="0"/>
  <w15:commentEx w15:paraId="20B985E3" w15:done="0"/>
  <w15:commentEx w15:paraId="5A5134BC" w15:done="0"/>
  <w15:commentEx w15:paraId="504BC2A1" w15:done="0"/>
  <w15:commentEx w15:paraId="5B463C1F" w15:done="0"/>
  <w15:commentEx w15:paraId="5E59EE9C" w15:done="0"/>
  <w15:commentEx w15:paraId="0BD0727D" w15:done="0"/>
  <w15:commentEx w15:paraId="107EED8E" w15:done="0"/>
  <w15:commentEx w15:paraId="5B2524C6" w15:done="0"/>
  <w15:commentEx w15:paraId="3B654978" w15:done="0"/>
  <w15:commentEx w15:paraId="77F59092" w15:done="0"/>
  <w15:commentEx w15:paraId="5FA503F3" w15:done="0"/>
  <w15:commentEx w15:paraId="4B4BAB5C" w15:done="0"/>
  <w15:commentEx w15:paraId="41276C3F" w15:paraIdParent="4B4BAB5C" w15:done="0"/>
  <w15:commentEx w15:paraId="612C8647" w15:paraIdParent="4B4BAB5C" w15:done="0"/>
  <w15:commentEx w15:paraId="54933630" w15:done="0"/>
  <w15:commentEx w15:paraId="2D69F436" w15:done="0"/>
  <w15:commentEx w15:paraId="2455FCE3" w15:done="0"/>
  <w15:commentEx w15:paraId="538C00B3" w15:done="0"/>
  <w15:commentEx w15:paraId="1D034D55" w15:paraIdParent="538C00B3" w15:done="0"/>
  <w15:commentEx w15:paraId="49FCD8C4" w15:paraIdParent="538C0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FFB92" w16cex:dateUtc="2023-10-30T17:37:00Z"/>
  <w16cex:commentExtensible w16cex:durableId="00F1003E" w16cex:dateUtc="2023-10-30T14:52:00Z"/>
  <w16cex:commentExtensible w16cex:durableId="28ECD77E" w16cex:dateUtc="2023-11-01T20:56:00Z"/>
  <w16cex:commentExtensible w16cex:durableId="0AB97880" w16cex:dateUtc="2023-10-30T17:36:00Z"/>
  <w16cex:commentExtensible w16cex:durableId="4009BE9E" w16cex:dateUtc="2023-11-14T14:19:00Z"/>
  <w16cex:commentExtensible w16cex:durableId="7B6950D1" w16cex:dateUtc="2023-10-30T13:46:00Z"/>
  <w16cex:commentExtensible w16cex:durableId="1DD2DA0D" w16cex:dateUtc="2023-10-30T13:44:00Z"/>
  <w16cex:commentExtensible w16cex:durableId="28ECDF25" w16cex:dateUtc="2023-11-01T21:28:00Z"/>
  <w16cex:commentExtensible w16cex:durableId="41FCAC91" w16cex:dateUtc="2023-11-29T14:18:00Z"/>
  <w16cex:commentExtensible w16cex:durableId="6FD780F0" w16cex:dateUtc="2023-11-29T14:21:00Z"/>
  <w16cex:commentExtensible w16cex:durableId="20705368" w16cex:dateUtc="2023-11-29T14:23:00Z"/>
  <w16cex:commentExtensible w16cex:durableId="68E605A0" w16cex:dateUtc="2023-10-26T17:37:00Z"/>
  <w16cex:commentExtensible w16cex:durableId="1E44801F" w16cex:dateUtc="2023-11-16T16:50:00Z"/>
  <w16cex:commentExtensible w16cex:durableId="1C1C457F" w16cex:dateUtc="2023-11-15T22:19:00Z"/>
  <w16cex:commentExtensible w16cex:durableId="2C33E4EF" w16cex:dateUtc="2023-10-26T18:22:00Z"/>
  <w16cex:commentExtensible w16cex:durableId="743B3062" w16cex:dateUtc="2023-11-28T22:29:00Z"/>
  <w16cex:commentExtensible w16cex:durableId="250368B2" w16cex:dateUtc="2023-11-29T19:27:00Z"/>
  <w16cex:commentExtensible w16cex:durableId="26CBAFD6" w16cex:dateUtc="2023-11-29T19:23:00Z"/>
  <w16cex:commentExtensible w16cex:durableId="2CF73475" w16cex:dateUtc="2023-11-29T19:23:00Z"/>
  <w16cex:commentExtensible w16cex:durableId="3D30A84F" w16cex:dateUtc="2023-10-25T16:18:00Z"/>
  <w16cex:commentExtensible w16cex:durableId="568329A2" w16cex:dateUtc="2023-12-01T14:21:00Z"/>
  <w16cex:commentExtensible w16cex:durableId="6AB28600" w16cex:dateUtc="2023-10-31T21:08:00Z"/>
  <w16cex:commentExtensible w16cex:durableId="1D6DA950" w16cex:dateUtc="2023-10-31T21:08:00Z"/>
  <w16cex:commentExtensible w16cex:durableId="071231B9" w16cex:dateUtc="2023-10-31T21:14:00Z"/>
  <w16cex:commentExtensible w16cex:durableId="455CD82E" w16cex:dateUtc="2023-10-25T17:57:00Z"/>
  <w16cex:commentExtensible w16cex:durableId="36883212" w16cex:dateUtc="2023-10-25T16:28:00Z"/>
  <w16cex:commentExtensible w16cex:durableId="2C203DD5" w16cex:dateUtc="2023-11-29T19:29:00Z"/>
  <w16cex:commentExtensible w16cex:durableId="5461A674" w16cex:dateUtc="2023-10-31T20:59:00Z"/>
  <w16cex:commentExtensible w16cex:durableId="28ECE520" w16cex:dateUtc="2023-11-01T21:54:00Z"/>
  <w16cex:commentExtensible w16cex:durableId="28ECE69D" w16cex:dateUtc="2023-11-01T22:00:00Z"/>
  <w16cex:commentExtensible w16cex:durableId="5764EB63" w16cex:dateUtc="2023-10-26T19:41:00Z"/>
  <w16cex:commentExtensible w16cex:durableId="486DA544" w16cex:dateUtc="2023-10-31T21:02:00Z"/>
  <w16cex:commentExtensible w16cex:durableId="27394C0B" w16cex:dateUtc="2023-10-31T21:03:00Z"/>
  <w16cex:commentExtensible w16cex:durableId="1CADEAE8" w16cex:dateUtc="2023-10-26T17:25:00Z"/>
  <w16cex:commentExtensible w16cex:durableId="28ECE6CB" w16cex:dateUtc="2023-11-01T22:01:00Z"/>
  <w16cex:commentExtensible w16cex:durableId="36B84B03" w16cex:dateUtc="2023-11-14T14: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DB07E" w16cid:durableId="275FFB92"/>
  <w16cid:commentId w16cid:paraId="78F4A52D" w16cid:durableId="00F1003E"/>
  <w16cid:commentId w16cid:paraId="09A7640E" w16cid:durableId="28ECD77E"/>
  <w16cid:commentId w16cid:paraId="5EE252AE" w16cid:durableId="0AB97880"/>
  <w16cid:commentId w16cid:paraId="6AE3E7DF" w16cid:durableId="4009BE9E"/>
  <w16cid:commentId w16cid:paraId="273D0C0E" w16cid:durableId="7B6950D1"/>
  <w16cid:commentId w16cid:paraId="6881FA06" w16cid:durableId="1DD2DA0D"/>
  <w16cid:commentId w16cid:paraId="5E47598D" w16cid:durableId="28ECDF25"/>
  <w16cid:commentId w16cid:paraId="40A582F1" w16cid:durableId="41FCAC91"/>
  <w16cid:commentId w16cid:paraId="7F890E8E" w16cid:durableId="6FD780F0"/>
  <w16cid:commentId w16cid:paraId="237A461D" w16cid:durableId="20705368"/>
  <w16cid:commentId w16cid:paraId="61AC8D6D" w16cid:durableId="68E605A0"/>
  <w16cid:commentId w16cid:paraId="069FF65D" w16cid:durableId="1E44801F"/>
  <w16cid:commentId w16cid:paraId="42298F94" w16cid:durableId="1C1C457F"/>
  <w16cid:commentId w16cid:paraId="7A450C99" w16cid:durableId="2C33E4EF"/>
  <w16cid:commentId w16cid:paraId="2210A261" w16cid:durableId="743B3062"/>
  <w16cid:commentId w16cid:paraId="20B985E3" w16cid:durableId="250368B2"/>
  <w16cid:commentId w16cid:paraId="5A5134BC" w16cid:durableId="26CBAFD6"/>
  <w16cid:commentId w16cid:paraId="504BC2A1" w16cid:durableId="2CF73475"/>
  <w16cid:commentId w16cid:paraId="5B463C1F" w16cid:durableId="3D30A84F"/>
  <w16cid:commentId w16cid:paraId="5E59EE9C" w16cid:durableId="568329A2"/>
  <w16cid:commentId w16cid:paraId="0BD0727D" w16cid:durableId="6AB28600"/>
  <w16cid:commentId w16cid:paraId="107EED8E" w16cid:durableId="1D6DA950"/>
  <w16cid:commentId w16cid:paraId="5B2524C6" w16cid:durableId="071231B9"/>
  <w16cid:commentId w16cid:paraId="3B654978" w16cid:durableId="455CD82E"/>
  <w16cid:commentId w16cid:paraId="77F59092" w16cid:durableId="36883212"/>
  <w16cid:commentId w16cid:paraId="5FA503F3" w16cid:durableId="2C203DD5"/>
  <w16cid:commentId w16cid:paraId="4B4BAB5C" w16cid:durableId="5461A674"/>
  <w16cid:commentId w16cid:paraId="41276C3F" w16cid:durableId="28ECE520"/>
  <w16cid:commentId w16cid:paraId="612C8647" w16cid:durableId="28ECE69D"/>
  <w16cid:commentId w16cid:paraId="54933630" w16cid:durableId="5764EB63"/>
  <w16cid:commentId w16cid:paraId="2D69F436" w16cid:durableId="486DA544"/>
  <w16cid:commentId w16cid:paraId="2455FCE3" w16cid:durableId="27394C0B"/>
  <w16cid:commentId w16cid:paraId="538C00B3" w16cid:durableId="1CADEAE8"/>
  <w16cid:commentId w16cid:paraId="1D034D55" w16cid:durableId="28ECE6CB"/>
  <w16cid:commentId w16cid:paraId="49FCD8C4" w16cid:durableId="36B84B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BD116" w14:textId="77777777" w:rsidR="006C6505" w:rsidRDefault="006C6505" w:rsidP="000379AB">
      <w:r>
        <w:separator/>
      </w:r>
    </w:p>
  </w:endnote>
  <w:endnote w:type="continuationSeparator" w:id="0">
    <w:p w14:paraId="51F558A3" w14:textId="77777777" w:rsidR="006C6505" w:rsidRDefault="006C6505"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31938" w14:textId="77777777" w:rsidR="006C6505" w:rsidRDefault="006C6505" w:rsidP="000379AB">
      <w:r>
        <w:separator/>
      </w:r>
    </w:p>
  </w:footnote>
  <w:footnote w:type="continuationSeparator" w:id="0">
    <w:p w14:paraId="1C40854D" w14:textId="77777777" w:rsidR="006C6505" w:rsidRDefault="006C6505"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TiScV8/eyCk60j" int2:id="e13VQ9j0">
      <int2:state int2:value="Rejected" int2:type="LegacyProofing"/>
    </int2:textHash>
    <int2:bookmark int2:bookmarkName="_Int_geaByVZ1" int2:invalidationBookmarkName="" int2:hashCode="YGb+xzuxUpOFDI" int2:id="ZTje6xW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kins, Daniel">
    <w15:presenceInfo w15:providerId="AD" w15:userId="S::dwatkin2@ad.brown.edu::95ead6a9-e46b-4253-8e05-51429952ea56"/>
  </w15:person>
  <w15:person w15:author="Hutchings, Jennifer">
    <w15:presenceInfo w15:providerId="AD" w15:userId="S::hutchije@oregonstate.edu::b3fa859c-75c5-4e60-afd7-b4368c90079e"/>
  </w15:person>
  <w15:person w15:author="Amy Solomon">
    <w15:presenceInfo w15:providerId="None" w15:userId="Amy Solomon"/>
  </w15:person>
  <w15:person w15:author="Ola Persson">
    <w15:presenceInfo w15:providerId="Windows Live" w15:userId="e3e273df4f474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2354"/>
    <w:rsid w:val="00002B9D"/>
    <w:rsid w:val="00026D88"/>
    <w:rsid w:val="00027834"/>
    <w:rsid w:val="00031829"/>
    <w:rsid w:val="000379AB"/>
    <w:rsid w:val="0007414F"/>
    <w:rsid w:val="00093E37"/>
    <w:rsid w:val="000C0A99"/>
    <w:rsid w:val="000C440C"/>
    <w:rsid w:val="000D6171"/>
    <w:rsid w:val="000E25E0"/>
    <w:rsid w:val="0012146A"/>
    <w:rsid w:val="00126BA4"/>
    <w:rsid w:val="00142E6A"/>
    <w:rsid w:val="001441EE"/>
    <w:rsid w:val="00184E7B"/>
    <w:rsid w:val="001902F1"/>
    <w:rsid w:val="001A16D2"/>
    <w:rsid w:val="001A2EDE"/>
    <w:rsid w:val="001A7413"/>
    <w:rsid w:val="001C2B0D"/>
    <w:rsid w:val="001C3A39"/>
    <w:rsid w:val="001D307B"/>
    <w:rsid w:val="001E33EF"/>
    <w:rsid w:val="00205265"/>
    <w:rsid w:val="002112B8"/>
    <w:rsid w:val="00240493"/>
    <w:rsid w:val="00285ACB"/>
    <w:rsid w:val="00296A83"/>
    <w:rsid w:val="002977AA"/>
    <w:rsid w:val="002B4127"/>
    <w:rsid w:val="002B5F01"/>
    <w:rsid w:val="002B6F74"/>
    <w:rsid w:val="002C3263"/>
    <w:rsid w:val="002E7898"/>
    <w:rsid w:val="002E78F3"/>
    <w:rsid w:val="002F2289"/>
    <w:rsid w:val="002F2C64"/>
    <w:rsid w:val="002F3B11"/>
    <w:rsid w:val="002F3EA8"/>
    <w:rsid w:val="003137C3"/>
    <w:rsid w:val="00321596"/>
    <w:rsid w:val="003271C6"/>
    <w:rsid w:val="003512EC"/>
    <w:rsid w:val="00357A4A"/>
    <w:rsid w:val="00366917"/>
    <w:rsid w:val="0037466A"/>
    <w:rsid w:val="0037787F"/>
    <w:rsid w:val="003872C4"/>
    <w:rsid w:val="003D0AFA"/>
    <w:rsid w:val="003E660A"/>
    <w:rsid w:val="003F199B"/>
    <w:rsid w:val="00400425"/>
    <w:rsid w:val="004009A6"/>
    <w:rsid w:val="00411041"/>
    <w:rsid w:val="004145CB"/>
    <w:rsid w:val="0042590D"/>
    <w:rsid w:val="00440A22"/>
    <w:rsid w:val="00444E5E"/>
    <w:rsid w:val="00445C8E"/>
    <w:rsid w:val="00451B39"/>
    <w:rsid w:val="0046739F"/>
    <w:rsid w:val="0048317D"/>
    <w:rsid w:val="0048623B"/>
    <w:rsid w:val="004A0754"/>
    <w:rsid w:val="004A253E"/>
    <w:rsid w:val="004B6A94"/>
    <w:rsid w:val="004D651F"/>
    <w:rsid w:val="00510F8D"/>
    <w:rsid w:val="00514B45"/>
    <w:rsid w:val="005167EA"/>
    <w:rsid w:val="005226BC"/>
    <w:rsid w:val="00534937"/>
    <w:rsid w:val="005358D5"/>
    <w:rsid w:val="00535B2C"/>
    <w:rsid w:val="00545B6C"/>
    <w:rsid w:val="005472C9"/>
    <w:rsid w:val="0055027F"/>
    <w:rsid w:val="00551C56"/>
    <w:rsid w:val="00562C9F"/>
    <w:rsid w:val="00562D64"/>
    <w:rsid w:val="0057441D"/>
    <w:rsid w:val="00575C0B"/>
    <w:rsid w:val="005B761F"/>
    <w:rsid w:val="005B7B67"/>
    <w:rsid w:val="005C6F8A"/>
    <w:rsid w:val="005C7780"/>
    <w:rsid w:val="005D1626"/>
    <w:rsid w:val="005E1969"/>
    <w:rsid w:val="005F4A60"/>
    <w:rsid w:val="005F66A0"/>
    <w:rsid w:val="0060104A"/>
    <w:rsid w:val="00613FD9"/>
    <w:rsid w:val="0061404D"/>
    <w:rsid w:val="00620828"/>
    <w:rsid w:val="0063663F"/>
    <w:rsid w:val="00661BBD"/>
    <w:rsid w:val="00662A1C"/>
    <w:rsid w:val="00662F3A"/>
    <w:rsid w:val="00671EDE"/>
    <w:rsid w:val="00676609"/>
    <w:rsid w:val="006842EE"/>
    <w:rsid w:val="00687D3B"/>
    <w:rsid w:val="0069096B"/>
    <w:rsid w:val="006A4375"/>
    <w:rsid w:val="006C4619"/>
    <w:rsid w:val="006C6505"/>
    <w:rsid w:val="006D19B4"/>
    <w:rsid w:val="006F0D4D"/>
    <w:rsid w:val="006F662E"/>
    <w:rsid w:val="006F6D20"/>
    <w:rsid w:val="00715C4A"/>
    <w:rsid w:val="007238F7"/>
    <w:rsid w:val="00751148"/>
    <w:rsid w:val="00775E58"/>
    <w:rsid w:val="007778ED"/>
    <w:rsid w:val="00786FE2"/>
    <w:rsid w:val="00796FB8"/>
    <w:rsid w:val="007A3715"/>
    <w:rsid w:val="007A43D9"/>
    <w:rsid w:val="007B4B93"/>
    <w:rsid w:val="007F52E0"/>
    <w:rsid w:val="00813315"/>
    <w:rsid w:val="00813D4C"/>
    <w:rsid w:val="008250E7"/>
    <w:rsid w:val="0084775F"/>
    <w:rsid w:val="00855B07"/>
    <w:rsid w:val="00894D11"/>
    <w:rsid w:val="008969B4"/>
    <w:rsid w:val="008A6077"/>
    <w:rsid w:val="008A6BE1"/>
    <w:rsid w:val="008B0FCD"/>
    <w:rsid w:val="008D3087"/>
    <w:rsid w:val="008E4588"/>
    <w:rsid w:val="008E58E5"/>
    <w:rsid w:val="008F2A63"/>
    <w:rsid w:val="00907D27"/>
    <w:rsid w:val="00967C89"/>
    <w:rsid w:val="0097213C"/>
    <w:rsid w:val="00975D9D"/>
    <w:rsid w:val="00995CAA"/>
    <w:rsid w:val="009A6DAF"/>
    <w:rsid w:val="009B68DA"/>
    <w:rsid w:val="009C48F1"/>
    <w:rsid w:val="009C63D9"/>
    <w:rsid w:val="009E2D53"/>
    <w:rsid w:val="00A1073D"/>
    <w:rsid w:val="00A237DE"/>
    <w:rsid w:val="00A44E37"/>
    <w:rsid w:val="00A8233E"/>
    <w:rsid w:val="00A82C3F"/>
    <w:rsid w:val="00AA11F3"/>
    <w:rsid w:val="00AB46CF"/>
    <w:rsid w:val="00AD03B0"/>
    <w:rsid w:val="00AE3EE6"/>
    <w:rsid w:val="00AF33DA"/>
    <w:rsid w:val="00B075A8"/>
    <w:rsid w:val="00B120F3"/>
    <w:rsid w:val="00B15730"/>
    <w:rsid w:val="00B24C5F"/>
    <w:rsid w:val="00B3504B"/>
    <w:rsid w:val="00B44EB3"/>
    <w:rsid w:val="00B477D1"/>
    <w:rsid w:val="00B50A95"/>
    <w:rsid w:val="00B50BF9"/>
    <w:rsid w:val="00B52E5A"/>
    <w:rsid w:val="00B56CDF"/>
    <w:rsid w:val="00B719C8"/>
    <w:rsid w:val="00B81C79"/>
    <w:rsid w:val="00B82556"/>
    <w:rsid w:val="00B828C4"/>
    <w:rsid w:val="00B977DA"/>
    <w:rsid w:val="00BA3E67"/>
    <w:rsid w:val="00BB0349"/>
    <w:rsid w:val="00BB4619"/>
    <w:rsid w:val="00BC44C1"/>
    <w:rsid w:val="00BD47BB"/>
    <w:rsid w:val="00BF0028"/>
    <w:rsid w:val="00BF7EC2"/>
    <w:rsid w:val="00C00961"/>
    <w:rsid w:val="00C04A51"/>
    <w:rsid w:val="00C22B1D"/>
    <w:rsid w:val="00C32913"/>
    <w:rsid w:val="00C3475A"/>
    <w:rsid w:val="00C40C4D"/>
    <w:rsid w:val="00C46917"/>
    <w:rsid w:val="00C54875"/>
    <w:rsid w:val="00C81368"/>
    <w:rsid w:val="00C81692"/>
    <w:rsid w:val="00C82BEA"/>
    <w:rsid w:val="00C84322"/>
    <w:rsid w:val="00C94AA5"/>
    <w:rsid w:val="00CA07F8"/>
    <w:rsid w:val="00CB7501"/>
    <w:rsid w:val="00CB7BED"/>
    <w:rsid w:val="00CC4CBE"/>
    <w:rsid w:val="00CF3DEE"/>
    <w:rsid w:val="00CF51E4"/>
    <w:rsid w:val="00CF675A"/>
    <w:rsid w:val="00D45220"/>
    <w:rsid w:val="00D50A01"/>
    <w:rsid w:val="00D5461E"/>
    <w:rsid w:val="00D810E5"/>
    <w:rsid w:val="00D94549"/>
    <w:rsid w:val="00D94839"/>
    <w:rsid w:val="00D9528F"/>
    <w:rsid w:val="00DA2D8D"/>
    <w:rsid w:val="00DD6745"/>
    <w:rsid w:val="00DE3D03"/>
    <w:rsid w:val="00DE3F91"/>
    <w:rsid w:val="00DE7523"/>
    <w:rsid w:val="00DF77D4"/>
    <w:rsid w:val="00E00E17"/>
    <w:rsid w:val="00E01778"/>
    <w:rsid w:val="00E03025"/>
    <w:rsid w:val="00E2196C"/>
    <w:rsid w:val="00E31404"/>
    <w:rsid w:val="00E31513"/>
    <w:rsid w:val="00E36D5B"/>
    <w:rsid w:val="00E46824"/>
    <w:rsid w:val="00E46A7A"/>
    <w:rsid w:val="00E51EC0"/>
    <w:rsid w:val="00E664DF"/>
    <w:rsid w:val="00E67B96"/>
    <w:rsid w:val="00E7773C"/>
    <w:rsid w:val="00E82BB9"/>
    <w:rsid w:val="00E92CAF"/>
    <w:rsid w:val="00ED0EDA"/>
    <w:rsid w:val="00EE433D"/>
    <w:rsid w:val="00EF04CF"/>
    <w:rsid w:val="00EF52BF"/>
    <w:rsid w:val="00F13598"/>
    <w:rsid w:val="00F13606"/>
    <w:rsid w:val="00F21080"/>
    <w:rsid w:val="00F26111"/>
    <w:rsid w:val="00F45E57"/>
    <w:rsid w:val="00F47B9C"/>
    <w:rsid w:val="00F573B7"/>
    <w:rsid w:val="00F6334C"/>
    <w:rsid w:val="00F6750F"/>
    <w:rsid w:val="00F71CD1"/>
    <w:rsid w:val="00F7238F"/>
    <w:rsid w:val="00F72CD2"/>
    <w:rsid w:val="00F75F39"/>
    <w:rsid w:val="00F90CD1"/>
    <w:rsid w:val="00F96747"/>
    <w:rsid w:val="00FC3EAC"/>
    <w:rsid w:val="00FC49C6"/>
    <w:rsid w:val="00FD417D"/>
    <w:rsid w:val="00FE627A"/>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oc.nps.edu/~stanton/fluxbuoy/deploy/deploy.html" TargetMode="External"/><Relationship Id="rId26" Type="http://schemas.openxmlformats.org/officeDocument/2006/relationships/image" Target="media/image9.jpg"/><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1.png"/><Relationship Id="rId25" Type="http://schemas.openxmlformats.org/officeDocument/2006/relationships/image" Target="media/image8.jpg"/><Relationship Id="rId33" Type="http://schemas.openxmlformats.org/officeDocument/2006/relationships/hyperlink" Target="https://www.agu.org/Publish-with-AGU/Publish/Author-Resources/Data-and-Software-for-Authors" TargetMode="External"/><Relationship Id="rId2" Type="http://schemas.openxmlformats.org/officeDocument/2006/relationships/numbering" Target="numbering.xml"/><Relationship Id="rId16" Type="http://schemas.openxmlformats.org/officeDocument/2006/relationships/hyperlink" Target="http://sharingscience.agu.org/creating-plain-language-summary/"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7.jpg"/><Relationship Id="rId32" Type="http://schemas.openxmlformats.org/officeDocument/2006/relationships/hyperlink" Target="https://www.agu.org/Publish-with-AGU/Publish/Author-Resources/Data-and-Software-for-Authors" TargetMode="External"/><Relationship Id="rId37" Type="http://schemas.microsoft.com/office/2020/10/relationships/intelligence" Target="intelligence2.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2.jpg"/><Relationship Id="rId31" Type="http://schemas.openxmlformats.org/officeDocument/2006/relationships/hyperlink" Target="https://www.agu.org/Publish-with-AGU/Publish/Author-Resources/Data-and-Software-for-Authors" TargetMode="Externa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publications.agu.org/brief-guide-agu-style-grammar/" TargetMode="External"/><Relationship Id="rId35"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41</Pages>
  <Words>45132</Words>
  <Characters>257259</Characters>
  <Application>Microsoft Office Word</Application>
  <DocSecurity>0</DocSecurity>
  <Lines>2143</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14</cp:revision>
  <dcterms:created xsi:type="dcterms:W3CDTF">2023-11-08T14:15:00Z</dcterms:created>
  <dcterms:modified xsi:type="dcterms:W3CDTF">2023-12-08T21:43:00Z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id="ASs2BaU9"/&gt;&lt;style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