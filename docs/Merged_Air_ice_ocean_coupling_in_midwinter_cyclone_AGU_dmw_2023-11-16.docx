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1FA1D" w14:textId="77777777" w:rsidR="00BD47BB" w:rsidRDefault="00BD47BB" w:rsidP="0037787F">
      <w:pPr>
        <w:pStyle w:val="Title"/>
        <w:jc w:val="left"/>
        <w:sectPr w:rsidR="00BD47BB" w:rsidSect="00E31404">
          <w:headerReference w:type="default" r:id="rId8"/>
          <w:footerReference w:type="default" r:id="rId9"/>
          <w:headerReference w:type="first" r:id="rId10"/>
          <w:pgSz w:w="12240" w:h="15840"/>
          <w:pgMar w:top="1440" w:right="1440" w:bottom="1440" w:left="1440" w:header="432" w:footer="720" w:gutter="0"/>
          <w:cols w:space="720"/>
          <w:docGrid w:linePitch="360"/>
        </w:sectPr>
      </w:pPr>
    </w:p>
    <w:p w14:paraId="7C208EDB" w14:textId="0A8367FD" w:rsidR="398DB27E" w:rsidRPr="0037787F" w:rsidRDefault="398DB27E" w:rsidP="0037787F">
      <w:pPr>
        <w:pStyle w:val="Title"/>
      </w:pPr>
      <w:r w:rsidRPr="0037787F">
        <w:t>Air-Ice-Ocean Coupling During a Strong Mid-Winter Cyclone Part 1: Coupled Dynamic Interactions in Observations and a Model</w:t>
      </w:r>
    </w:p>
    <w:p w14:paraId="2C704740" w14:textId="47EB85EC" w:rsidR="398DB27E" w:rsidRDefault="59CE765C" w:rsidP="398DB27E">
      <w:pPr>
        <w:pStyle w:val="Authors"/>
        <w:spacing w:line="259" w:lineRule="auto"/>
      </w:pPr>
      <w:r>
        <w:t>D. M. Watkins</w:t>
      </w:r>
      <w:r w:rsidRPr="59CE765C">
        <w:rPr>
          <w:vertAlign w:val="superscript"/>
        </w:rPr>
        <w:t>1</w:t>
      </w:r>
      <w:r>
        <w:t>, P. O. G. Persson</w:t>
      </w:r>
      <w:r w:rsidRPr="59CE765C">
        <w:rPr>
          <w:vertAlign w:val="superscript"/>
        </w:rPr>
        <w:t>2</w:t>
      </w:r>
      <w:r>
        <w:t>, T. Stanton</w:t>
      </w:r>
      <w:r w:rsidRPr="59CE765C">
        <w:rPr>
          <w:vertAlign w:val="superscript"/>
        </w:rPr>
        <w:t>3</w:t>
      </w:r>
      <w:r>
        <w:t>, A. Solomon</w:t>
      </w:r>
      <w:r w:rsidRPr="59CE765C">
        <w:rPr>
          <w:vertAlign w:val="superscript"/>
        </w:rPr>
        <w:t>4</w:t>
      </w:r>
      <w:r>
        <w:t>, J. Haapala</w:t>
      </w:r>
      <w:r w:rsidRPr="59CE765C">
        <w:rPr>
          <w:vertAlign w:val="superscript"/>
        </w:rPr>
        <w:t>5</w:t>
      </w:r>
      <w:r>
        <w:t>, J. K. Hutchings</w:t>
      </w:r>
      <w:r w:rsidRPr="59CE765C">
        <w:rPr>
          <w:vertAlign w:val="superscript"/>
        </w:rPr>
        <w:t>6</w:t>
      </w:r>
      <w:r>
        <w:t>, G. Svensson</w:t>
      </w:r>
      <w:r w:rsidRPr="59CE765C">
        <w:rPr>
          <w:vertAlign w:val="superscript"/>
        </w:rPr>
        <w:t>7</w:t>
      </w:r>
    </w:p>
    <w:p w14:paraId="5B07F13A" w14:textId="13974A8A" w:rsidR="008A6077" w:rsidRPr="006F662E" w:rsidRDefault="00DE3F91" w:rsidP="00DE3F91">
      <w:pPr>
        <w:pStyle w:val="Note"/>
      </w:pPr>
      <w:r>
        <w:t>(</w:t>
      </w:r>
      <w:r w:rsidR="00545B6C">
        <w:t>List authors</w:t>
      </w:r>
      <w:r w:rsidR="008A6077">
        <w:t xml:space="preserve"> by first name or initial followed by last name and separated by commas. Use superscript numbers to link affiliations, and symbols *†‡ for author notes.  For example, X. Jones</w:t>
      </w:r>
      <w:r w:rsidR="008A6077" w:rsidRPr="00A85A74">
        <w:rPr>
          <w:vertAlign w:val="superscript"/>
        </w:rPr>
        <w:t>1</w:t>
      </w:r>
      <w:r w:rsidR="008A6077">
        <w:t>*, P. Smith</w:t>
      </w:r>
      <w:r w:rsidR="008A6077" w:rsidRPr="00A85A74">
        <w:rPr>
          <w:vertAlign w:val="superscript"/>
        </w:rPr>
        <w:t>1,2</w:t>
      </w:r>
      <w:r w:rsidR="006F662E">
        <w:t xml:space="preserve"> </w:t>
      </w:r>
      <w:r w:rsidR="006F662E" w:rsidRPr="006F662E">
        <w:t>Authors are individuals who have significantly contributed to the research and preparation of the article. Group authors are allowed, if each author in the group is separately identified in an appendix.</w:t>
      </w:r>
      <w:r>
        <w:t>)</w:t>
      </w:r>
    </w:p>
    <w:p w14:paraId="20595086" w14:textId="0C6BE7BD" w:rsidR="00DE3F91" w:rsidRDefault="398DB27E" w:rsidP="398DB27E">
      <w:pPr>
        <w:pStyle w:val="Affiliation"/>
      </w:pPr>
      <w:r w:rsidRPr="398DB27E">
        <w:rPr>
          <w:vertAlign w:val="superscript"/>
        </w:rPr>
        <w:t>1</w:t>
      </w:r>
      <w:r>
        <w:t>Center for Fluid Mechanics, Brown University</w:t>
      </w:r>
      <w:r w:rsidR="001D307B">
        <w:t>, Providence, RI, USA</w:t>
      </w:r>
      <w:r>
        <w:t xml:space="preserve">. </w:t>
      </w:r>
      <w:r w:rsidRPr="398DB27E">
        <w:rPr>
          <w:vertAlign w:val="superscript"/>
        </w:rPr>
        <w:t>2</w:t>
      </w:r>
      <w:r>
        <w:t xml:space="preserve">Affiliation for author 2. </w:t>
      </w:r>
      <w:r w:rsidRPr="398DB27E">
        <w:rPr>
          <w:vertAlign w:val="superscript"/>
        </w:rPr>
        <w:t>3</w:t>
      </w:r>
      <w:r w:rsidR="00184E7B">
        <w:t>Moss Landing Marine Laboratories and Naval Postgraduate School, CA, USA</w:t>
      </w:r>
      <w:r>
        <w:t xml:space="preserve">. </w:t>
      </w:r>
      <w:r w:rsidR="008B0FCD" w:rsidRPr="398DB27E">
        <w:rPr>
          <w:vertAlign w:val="superscript"/>
        </w:rPr>
        <w:t>4</w:t>
      </w:r>
      <w:r w:rsidR="008B0FCD">
        <w:t>Cooperative Institute for Research in Environmental Sciences, University of Colorado, Boulder CO and NOAA/Physical Sciences Laboratory, Boulder CO.</w:t>
      </w:r>
      <w:r>
        <w:t xml:space="preserve"> </w:t>
      </w:r>
      <w:r w:rsidRPr="398DB27E">
        <w:rPr>
          <w:vertAlign w:val="superscript"/>
        </w:rPr>
        <w:t>5</w:t>
      </w:r>
      <w:r>
        <w:t xml:space="preserve">Affiliation for author 5. </w:t>
      </w:r>
      <w:r w:rsidR="001D307B">
        <w:rPr>
          <w:vertAlign w:val="superscript"/>
        </w:rPr>
        <w:t>6</w:t>
      </w:r>
      <w:r w:rsidR="00D5461E">
        <w:t>College of Earth Ocean and Atmospheric Sciences, Oregon State University, Corvallis, OR, USA</w:t>
      </w:r>
      <w:r w:rsidR="001D307B">
        <w:t>.</w:t>
      </w:r>
      <w:r w:rsidR="001D307B" w:rsidRPr="001D307B">
        <w:rPr>
          <w:vertAlign w:val="superscript"/>
        </w:rPr>
        <w:t xml:space="preserve"> </w:t>
      </w:r>
      <w:r w:rsidR="001D307B">
        <w:rPr>
          <w:vertAlign w:val="superscript"/>
        </w:rPr>
        <w:t>7</w:t>
      </w:r>
      <w:r w:rsidR="001D307B">
        <w:t>Affiliation for author 7.</w:t>
      </w:r>
    </w:p>
    <w:p w14:paraId="6BD4F6A9" w14:textId="6403D0B2" w:rsidR="00DE3F91" w:rsidRDefault="398DB27E" w:rsidP="00B120F3">
      <w:pPr>
        <w:pStyle w:val="Note"/>
      </w:pPr>
      <w:r>
        <w:t>(Affiliations should be preceded by superscript numbers corresponding to the author list. Each affiliation should be run in so that the full affiliation list is a single paragraph.)</w:t>
      </w:r>
    </w:p>
    <w:p w14:paraId="5614852F" w14:textId="63EE5893" w:rsidR="00DE3F91" w:rsidRDefault="398DB27E" w:rsidP="003137C3">
      <w:pPr>
        <w:pStyle w:val="Affiliation"/>
      </w:pPr>
      <w:r>
        <w:t>Corresponding author: Daniel Watkins (</w:t>
      </w:r>
      <w:hyperlink r:id="rId11">
        <w:r w:rsidR="001D307B">
          <w:rPr>
            <w:rStyle w:val="Hyperlink"/>
          </w:rPr>
          <w:t>daniel_watkins@brown.edu</w:t>
        </w:r>
      </w:hyperlink>
      <w:r w:rsidR="001D307B">
        <w:t>)</w:t>
      </w:r>
    </w:p>
    <w:p w14:paraId="06FDCBD0" w14:textId="59CF0462" w:rsidR="00DE3F91" w:rsidRDefault="008A6077" w:rsidP="003137C3">
      <w:pPr>
        <w:pStyle w:val="Affiliation"/>
      </w:pPr>
      <w:r>
        <w:t>†Additional author notes should be indicated with symbols (</w:t>
      </w:r>
      <w:r w:rsidR="009B68DA">
        <w:t>current addresses, for example</w:t>
      </w:r>
      <w:r>
        <w:t>).</w:t>
      </w:r>
    </w:p>
    <w:p w14:paraId="235AF609" w14:textId="6F343D4A" w:rsidR="00DE3F91" w:rsidRDefault="00DE3F91" w:rsidP="00B120F3">
      <w:pPr>
        <w:pStyle w:val="Note"/>
      </w:pPr>
      <w:r>
        <w:t>(</w:t>
      </w:r>
      <w:proofErr w:type="gramStart"/>
      <w:r>
        <w:t>include</w:t>
      </w:r>
      <w:proofErr w:type="gramEnd"/>
      <w:r>
        <w:t xml:space="preserve"> name and email addresses of the corresponding author.  More than one corresponding author is allowed</w:t>
      </w:r>
      <w:r w:rsidR="00321596">
        <w:t xml:space="preserve"> in this Word file and for publication; but only one corresponding author is allowed in our editorial system</w:t>
      </w:r>
      <w:r>
        <w:t xml:space="preserve">.)  </w:t>
      </w:r>
    </w:p>
    <w:p w14:paraId="52EAA876" w14:textId="0F4D9CB3" w:rsidR="00C94AA5" w:rsidRDefault="00C94AA5" w:rsidP="005358D5">
      <w:pPr>
        <w:pStyle w:val="Heading-Main"/>
      </w:pPr>
      <w:commentRangeStart w:id="0"/>
      <w:r>
        <w:t>Key Points:</w:t>
      </w:r>
      <w:commentRangeEnd w:id="0"/>
      <w:r w:rsidR="0037787F">
        <w:rPr>
          <w:rStyle w:val="CommentReference"/>
          <w:rFonts w:asciiTheme="minorHAnsi" w:eastAsiaTheme="minorHAnsi" w:hAnsiTheme="minorHAnsi" w:cstheme="minorBidi"/>
          <w:b w:val="0"/>
          <w:bCs w:val="0"/>
          <w:kern w:val="0"/>
        </w:rPr>
        <w:commentReference w:id="0"/>
      </w:r>
    </w:p>
    <w:p w14:paraId="02BB4FFB" w14:textId="6DD78888" w:rsidR="00C94AA5" w:rsidRDefault="00C94AA5" w:rsidP="00C81368">
      <w:pPr>
        <w:pStyle w:val="KeyPoints"/>
        <w:numPr>
          <w:ilvl w:val="0"/>
          <w:numId w:val="9"/>
        </w:numPr>
      </w:pPr>
      <w:r>
        <w:t>List up to three key points (at least one is required)</w:t>
      </w:r>
    </w:p>
    <w:p w14:paraId="405A84B1" w14:textId="403C38B3" w:rsidR="00C94AA5" w:rsidRDefault="00C94AA5" w:rsidP="00C81368">
      <w:pPr>
        <w:pStyle w:val="KeyPoints"/>
        <w:numPr>
          <w:ilvl w:val="0"/>
          <w:numId w:val="9"/>
        </w:numPr>
      </w:pPr>
      <w:r w:rsidRPr="00C94AA5">
        <w:t xml:space="preserve">Key Points </w:t>
      </w:r>
      <w:r>
        <w:t>summarize</w:t>
      </w:r>
      <w:r w:rsidRPr="00C94AA5">
        <w:t xml:space="preserve"> the main points and conclusions of the article</w:t>
      </w:r>
    </w:p>
    <w:p w14:paraId="6A9C6262" w14:textId="03F41290" w:rsidR="00C94AA5" w:rsidRPr="00C81368" w:rsidRDefault="00C94AA5" w:rsidP="008A6077">
      <w:pPr>
        <w:pStyle w:val="KeyPoints"/>
        <w:numPr>
          <w:ilvl w:val="0"/>
          <w:numId w:val="9"/>
        </w:numPr>
      </w:pPr>
      <w:r>
        <w:t>E</w:t>
      </w:r>
      <w:r w:rsidRPr="00C94AA5">
        <w:t>ac</w:t>
      </w:r>
      <w:r>
        <w:t xml:space="preserve">h must be </w:t>
      </w:r>
      <w:r w:rsidR="003E660A">
        <w:t>14</w:t>
      </w:r>
      <w:r w:rsidR="00321596">
        <w:t>0</w:t>
      </w:r>
      <w:r>
        <w:t xml:space="preserve"> characters or less</w:t>
      </w:r>
      <w:r w:rsidRPr="00C94AA5">
        <w:t xml:space="preserve"> with no </w:t>
      </w:r>
      <w:r w:rsidR="00975D9D">
        <w:t xml:space="preserve">special characters or </w:t>
      </w:r>
      <w:r w:rsidR="00813315">
        <w:t>acronyms</w:t>
      </w:r>
      <w:r w:rsidR="00975D9D">
        <w:t>.</w:t>
      </w:r>
    </w:p>
    <w:p w14:paraId="25E726CC" w14:textId="25417A76" w:rsidR="00B719C8" w:rsidRDefault="00DE3F91" w:rsidP="000379AB">
      <w:pPr>
        <w:pStyle w:val="Note"/>
      </w:pPr>
      <w:r>
        <w:t>(The above elements should be on a title page)</w:t>
      </w:r>
    </w:p>
    <w:p w14:paraId="5C03B4CB" w14:textId="77777777" w:rsidR="00B719C8" w:rsidRDefault="00B719C8">
      <w:pPr>
        <w:rPr>
          <w:color w:val="00B0F0"/>
        </w:rPr>
      </w:pPr>
      <w:r>
        <w:br w:type="page"/>
      </w:r>
    </w:p>
    <w:p w14:paraId="2659CCE1" w14:textId="77777777" w:rsidR="002F3B11" w:rsidRDefault="008A6077" w:rsidP="00C81368">
      <w:pPr>
        <w:pStyle w:val="Heading-Main"/>
      </w:pPr>
      <w:commentRangeStart w:id="1"/>
      <w:r w:rsidRPr="00987EE5">
        <w:lastRenderedPageBreak/>
        <w:t>Abstract</w:t>
      </w:r>
      <w:commentRangeEnd w:id="1"/>
      <w:r w:rsidR="00BA3E67">
        <w:rPr>
          <w:rStyle w:val="CommentReference"/>
          <w:rFonts w:asciiTheme="minorHAnsi" w:eastAsiaTheme="minorHAnsi" w:hAnsiTheme="minorHAnsi" w:cstheme="minorBidi"/>
          <w:b w:val="0"/>
          <w:bCs w:val="0"/>
          <w:kern w:val="0"/>
        </w:rPr>
        <w:commentReference w:id="1"/>
      </w:r>
    </w:p>
    <w:p w14:paraId="6808941A" w14:textId="77C942EE" w:rsidR="00BA3E67" w:rsidRDefault="00BA3E67" w:rsidP="001A2EDE">
      <w:pPr>
        <w:pStyle w:val="Abstract"/>
      </w:pPr>
      <w:r>
        <w:t xml:space="preserve">Arctic cyclones </w:t>
      </w:r>
      <w:r w:rsidR="00A82C3F">
        <w:t>are key drivers of sea ice and ocean variability</w:t>
      </w:r>
      <w:r w:rsidR="001A16D2">
        <w:t>.</w:t>
      </w:r>
      <w:r w:rsidR="00A82C3F">
        <w:t xml:space="preserve"> During the 2019-2020 Multidisciplinary drifting Observatory for the Study of Arctic Climate (MOSAiC) expedition, joint observations of the coupled air-ice-ocean system were collected at a range of spatial scales. </w:t>
      </w:r>
      <w:r w:rsidR="001A16D2">
        <w:t>Here</w:t>
      </w:r>
      <w:r w:rsidR="00A82C3F">
        <w:t xml:space="preserve">, we present observations of a pair of strong mid-winter cyclones that impacted the MOSAiC site as it drifted in the central Arctic pack ice. </w:t>
      </w:r>
      <w:r w:rsidR="001A2EDE">
        <w:t xml:space="preserve">The sea ice dynamical response showed spatial structure at the scale of the atmospheric wind field. </w:t>
      </w:r>
      <w:r w:rsidR="001A16D2">
        <w:t>Internal</w:t>
      </w:r>
      <w:r w:rsidRPr="00BA3E67">
        <w:t xml:space="preserve"> ice stress and the ocean stress play significan</w:t>
      </w:r>
      <w:r w:rsidR="001A16D2">
        <w:t>t roles,</w:t>
      </w:r>
      <w:r w:rsidRPr="00BA3E67">
        <w:t xml:space="preserve"> including producing timing offsets between the atmospheric forcing and the ice response and post-cyclone inertial </w:t>
      </w:r>
      <w:r w:rsidR="001A2EDE">
        <w:t>ringing</w:t>
      </w:r>
      <w:r w:rsidRPr="00BA3E67">
        <w:t xml:space="preserve"> in the ice and ocean</w:t>
      </w:r>
      <w:r w:rsidR="001A2EDE">
        <w:t>. We s</w:t>
      </w:r>
      <w:r w:rsidRPr="47B891BC">
        <w:t xml:space="preserve">ynthesize the air-ice-ocean interaction processes using </w:t>
      </w:r>
      <w:r w:rsidR="001A2EDE">
        <w:t>a</w:t>
      </w:r>
      <w:r w:rsidRPr="47B891BC">
        <w:t xml:space="preserve"> fully-coupled </w:t>
      </w:r>
      <w:r w:rsidR="001A2EDE">
        <w:t>regional climate</w:t>
      </w:r>
      <w:r w:rsidRPr="47B891BC">
        <w:t xml:space="preserve"> model</w:t>
      </w:r>
      <w:r w:rsidR="001A2EDE">
        <w:t>,</w:t>
      </w:r>
      <w:r>
        <w:t xml:space="preserve"> </w:t>
      </w:r>
      <w:r w:rsidRPr="47B891BC">
        <w:t xml:space="preserve">showing that the </w:t>
      </w:r>
      <w:commentRangeStart w:id="2"/>
      <w:r w:rsidRPr="47B891BC">
        <w:t xml:space="preserve">classical </w:t>
      </w:r>
      <w:commentRangeEnd w:id="2"/>
      <w:r w:rsidR="003512EC">
        <w:rPr>
          <w:rStyle w:val="CommentReference"/>
          <w:rFonts w:asciiTheme="minorHAnsi" w:eastAsiaTheme="minorHAnsi" w:hAnsiTheme="minorHAnsi" w:cstheme="minorBidi"/>
        </w:rPr>
        <w:commentReference w:id="2"/>
      </w:r>
      <w:r w:rsidRPr="47B891BC">
        <w:t xml:space="preserve">low-level atmospheric circulation and divergence patterns associated with a cyclone produce coherent but spatially offset circulation and divergence patterns in the ice and upper ocean linked </w:t>
      </w:r>
      <w:r w:rsidR="001A2EDE">
        <w:t xml:space="preserve">atmospheric fronts. </w:t>
      </w:r>
      <w:r w:rsidR="001A16D2">
        <w:t>The results show a structured response</w:t>
      </w:r>
      <w:r w:rsidRPr="47B891BC">
        <w:t xml:space="preserve"> of sea ice motion and deformation</w:t>
      </w:r>
      <w:r w:rsidR="001A16D2">
        <w:t xml:space="preserve"> to cyclone passage</w:t>
      </w:r>
      <w:r w:rsidRPr="47B891BC">
        <w:t>, and that the ice motion then forces the upper ocean currents through frictional drag</w:t>
      </w:r>
      <w:r w:rsidR="001A2EDE">
        <w:t>.</w:t>
      </w:r>
      <w:r w:rsidR="001A16D2">
        <w:t xml:space="preserve"> The strongest impacts to the sea ice and ocean from the cyclone passing occur as a result of the surface expression of a strong low-level jet behind the cold front. The local impacts of the 10-km wide jet occur over a </w:t>
      </w:r>
      <w:proofErr w:type="gramStart"/>
      <w:r w:rsidR="001A16D2">
        <w:t>12 hour</w:t>
      </w:r>
      <w:proofErr w:type="gramEnd"/>
      <w:r w:rsidR="001A16D2">
        <w:t xml:space="preserve"> period, meaning that these impacts occur at smaller spatial scales and faster time scales than typical satellite observations and model resolutions.</w:t>
      </w:r>
    </w:p>
    <w:p w14:paraId="69A5DBFD" w14:textId="5331CD54" w:rsidR="00FC3EAC" w:rsidRPr="00FC3EAC" w:rsidRDefault="00FC3EAC" w:rsidP="00DE3F91">
      <w:pPr>
        <w:pStyle w:val="Abstract"/>
        <w:rPr>
          <w:b/>
        </w:rPr>
      </w:pPr>
      <w:commentRangeStart w:id="3"/>
      <w:r w:rsidRPr="00FC3EAC">
        <w:rPr>
          <w:b/>
        </w:rPr>
        <w:t>Plain Language Summary</w:t>
      </w:r>
      <w:commentRangeEnd w:id="3"/>
      <w:r w:rsidR="0037787F">
        <w:rPr>
          <w:rStyle w:val="CommentReference"/>
          <w:rFonts w:asciiTheme="minorHAnsi" w:eastAsiaTheme="minorHAnsi" w:hAnsiTheme="minorHAnsi" w:cstheme="minorBidi"/>
        </w:rPr>
        <w:commentReference w:id="3"/>
      </w:r>
    </w:p>
    <w:p w14:paraId="1AF56509" w14:textId="148C631A" w:rsidR="00FC3EAC" w:rsidRDefault="00FC3EAC" w:rsidP="00DE3F91">
      <w:pPr>
        <w:pStyle w:val="Abstract"/>
      </w:pPr>
      <w:r>
        <w:t xml:space="preserve">This is optional but will help expand the reach of your paper. Information on writing a good plain language summary is available </w:t>
      </w:r>
      <w:hyperlink r:id="rId16" w:history="1">
        <w:r w:rsidRPr="00D810E5">
          <w:rPr>
            <w:rStyle w:val="Hyperlink"/>
          </w:rPr>
          <w:t>here</w:t>
        </w:r>
      </w:hyperlink>
      <w:r>
        <w:t>.</w:t>
      </w:r>
    </w:p>
    <w:p w14:paraId="16752E20" w14:textId="77777777" w:rsidR="002F3B11" w:rsidRDefault="002F3B11" w:rsidP="00C81368">
      <w:pPr>
        <w:pStyle w:val="Heading-Main"/>
      </w:pPr>
      <w:r>
        <w:t>1 Introduction</w:t>
      </w:r>
    </w:p>
    <w:p w14:paraId="20010D8B" w14:textId="7A37023F" w:rsidR="00FE627A" w:rsidRDefault="00BB4619" w:rsidP="00BB4619">
      <w:pPr>
        <w:pStyle w:val="Text"/>
      </w:pPr>
      <w:r w:rsidRPr="00BB4619">
        <w:t>The physical environment in the Central Arctic consists of dynamically and thermodynamically coupled processes between the atmosphere, ice, and upper ocean</w:t>
      </w:r>
      <w:r>
        <w:t xml:space="preserve"> </w:t>
      </w:r>
      <w:r>
        <w:fldChar w:fldCharType="begin"/>
      </w:r>
      <w:r w:rsidR="00357A4A">
        <w:instrText xml:space="preserve"> ADDIN ZOTERO_ITEM CSL_CITATION {"citationID":"WKdi1RcD","properties":{"formattedCitation":"(Brenner et al., 2023; Deser et al., 2015; Petty et al., 2016; Webster et al., 2019)","plainCitation":"(Brenner et al., 2023; Deser et al., 2015; Petty et al., 2016; Webster et al., 2019)","noteIndex":0},"citationItems":[{"id":8133,"uris":["http://zotero.org/users/6124969/items/CXD34VW8"],"itemData":{"id":8133,"type":"article-journal","abstract":"Observations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M."}],"issued":{"date-parts":[["2023",7]]},"citation-key":"brenner2023_WindDrivenMotions"}},{"id":2281,"uris":["http://zotero.org/users/6124969/items/8JQTB4QP"],"itemData":{"id":2281,"type":"article-journal","abstract":"AbstractThe role of ocean–atmosphere coupling in the zonal-mean climate response to projected late twenty-first-century Arctic sea ice loss is investigated using Community Climate System Model version 4 (CCSM4) at 1° spatial resolution. Parallel experiments with different ocean model configurations (full-depth, slab, and no interactive ocean) allow the roles of dynamical and thermodynamic ocean feedbacks to be isolated. In the absence of ocean coupling, the atmospheric response to Arctic sea ice loss is confined to north of 30°N, consisting of a weakening and equatorward shift of the westerlies accompanied by lower tropospheric warming and enhanced precipitation at high latitudes. With ocean feedbacks, the response expands to cover the whole globe and exhibits a high degree of equatorial symmetry: the entire troposphere warms, the global hydrological cycle strengthens, and the intertropical convergence zones shift equatorward. Ocean dynamics are fundamental to producing this equatorially symmetric pattern...","container-title":"Journal of Climate","DOI":"10.1175/JCLI-D-14-00325.1","ISSN":"08948755","issue":"6","note":"Citation Key: Deser2015\nISBN: 8610829952","page":"2168-2186","title":"The role of ocean-atmosphere coupling in the zonal-mean atmospheric response to Arctic sea ice loss","volume":"28","author":[{"family":"Deser","given":"Clara"},{"family":"Tomas","given":"Robert A."},{"family":"Sun","given":"Lantao"}],"issued":{"date-parts":[["2015"]]},"citation-key":"Deser2015"}},{"id":5927,"uris":["http://zotero.org/users/6124969/items/LXHFT6BG"],"itemData":{"id":5927,"type":"article-journal","abstract":"Sea ice drift estimates from feature tracking of satellite passive microwave data are used to investigate seasonal trends and variability in the ice circulation around the Beaufort Gyre, over the multidecadal period 1980–2013. Our results suggest an ampliﬁed response of the Beaufort Gyre ice circulation to wind forcing, especially during the late 2000s. We ﬁnd increasing anticyclonic ice drift across all seasons, with the strongest trend in autumn, associated with increased ice export out of the southern Beaufort Sea (into the Chukchi Sea). A ﬂux gate analysis highlights consistency across a suite of drift products. Despite these seasonal anticyclonic ice drift trends, a signiﬁcant anticyclonic wind trend occurs in summer only, driven, in-part, by anomalously anticyclonic winds in 2007. Across all seasons, the ice drift curl is more anticyclonic than predicted from a linear relationship to the wind curl in the 2000s, compared to the 1980s/1990s. The strength of this anticyclonic ice drift curl ampliﬁcation is strongest in autumn and appears to have increased since the 1980s (up to 2010). In spring and summer, the ice drift curl ampliﬁcation occurs mainly between 2007 and 2010. These results suggest nonlinear ice interaction feedbacks (e.g., a weaker, more mobile sea ice pack), enhanced atmospheric drag, and/or an increased role of the ocean. The results also show a weakening of the anticyclonic wind and ice circulation since 2010.","container-title":"Journal of Geophysical Research","language":"en","page":"19","source":"Zotero","title":"Sea ice circulation around the Beaufort Gyre: The changing role of wind forcing and the sea ice state","author":[{"family":"Petty","given":"Alek A"},{"family":"Hutchings","given":"Jennifer K"},{"family":"Richter-Menge","given":"Jacqueline A"},{"family":"Tschudi","given":"Mark A"}],"issued":{"date-parts":[["2016"]]},"citation-key":"petty2016_SeaIce"}},{"id":7592,"uris":["http://zotero.org/users/6124969/items/4YZF4PT9"],"itemData":{"id":7592,"type":"article-journal","abstract":"Abstract\n            Identifying the mechanisms controlling the timing and magnitude of snow accumulation on sea ice is crucial for understanding snow’s net effect on the surface energy budget and sea-ice mass balance. Here, we analyze the role of cyclone activity on the seasonal buildup of snow on Arctic sea ice using model, satellite, and in situ data over 1979–2016. On average, 44% of the variability in monthly snow accumulation was controlled by cyclone snowfall and 29% by sea-ice freeze-up. However, there were strong spatio-temporal differences. Cyclone snowfall comprised ~50% of total snowfall in the Pacific compared to 83% in the Atlantic. While cyclones are stronger in the Atlantic, Pacific snow accumulation is more sensitive to cyclone strength. These findings highlight the heterogeneity in atmosphere-snow-ice interactions across the Arctic, and emphasize the need to scrutinize mechanisms governing cyclone activity to better understand their effects on the Arctic snow-ice system with anthropogenic warming.","container-title":"Nature Communications","DOI":"10.1038/s41467-019-13299-8","ISSN":"2041-1723","issue":"1","journalAbbreviation":"Nat Commun","language":"en","page":"5285","source":"DOI.org (Crossref)","title":"The role of cyclone activity in snow accumulation on Arctic sea ice","volume":"10","author":[{"family":"Webster","given":"M. A."},{"family":"Parker","given":"C."},{"family":"Boisvert","given":"L."},{"family":"Kwok","given":"R."}],"issued":{"date-parts":[["2019",11,21]]},"citation-key":"webster2019_RoleCyclone"}}],"schema":"https://github.com/citation-style-language/schema/raw/master/csl-citation.json"} </w:instrText>
      </w:r>
      <w:r>
        <w:fldChar w:fldCharType="separate"/>
      </w:r>
      <w:r w:rsidR="00357A4A">
        <w:rPr>
          <w:noProof/>
        </w:rPr>
        <w:t>(Brenner et al., 2023; Deser et al., 2015; Petty et al., 2016; Webster et al., 2019)</w:t>
      </w:r>
      <w:r>
        <w:fldChar w:fldCharType="end"/>
      </w:r>
      <w:r w:rsidRPr="00BB4619">
        <w:t>. Sea ice, and its accompanying snow cover, regulates the linkage between atmosphere and ocean through dynamics (lead opening and closing, evolving roughness of the air-ice and ice-ocean interfaces) and through thermodynamics as the ice and snow packs grow and melt</w:t>
      </w:r>
      <w:r w:rsidR="00357A4A">
        <w:t xml:space="preserve"> </w:t>
      </w:r>
      <w:r w:rsidR="00357A4A">
        <w:fldChar w:fldCharType="begin"/>
      </w:r>
      <w:r w:rsidR="00357A4A">
        <w:instrText xml:space="preserve"> ADDIN ZOTERO_ITEM CSL_CITATION {"citationID":"2WOIwyvf","properties":{"formattedCitation":"(Overland, 1985; Pinto et al., 2003; von Albedyll et al., 2022)","plainCitation":"(Overland, 1985; Pinto et al., 2003; von Albedyll et al., 2022)","noteIndex":0},"citationItems":[{"id":1149,"uris":["http://zotero.org/users/6124969/items/6PKF2ZDT"],"itemData":{"id":1149,"type":"article-journal","abstract":"This paper estimates the air/sea drag coefficient for first-year ice from recent aircraft measurements and reconciles the range of observed drag coefficients (103CD = 1.2–3.7 referenced to 10 m) for all sea ice types, based on ice roughness and seasonal meteorology. For the purpose of sea ice modeling, it is necessary to define an effective drag coefficient which relates regional stress to regional wind, because sea ice is heterogeneous on scales less than 20 km. Regional stress is influenced by the distribution of surface roughness, the buoyancy flux from quasi-periodic leads, and external atmospheric conditions, principally the inversion height. 103CD is 1.3–1.5 for smooth ice but is much greater for nonflat surfaces. For wind speeds greater than 5 m/s and air temperatures below freezing, the effective 103CD is 2.5–3.0 for nearly continuous pack ice, such as first-year ice in seasonal ice zones and central Arctic basin. The range of values of 103CD is 3.0–3.7 for unstable boundary layers typical of off-ice winds in the marginal ice zone (MIZ) or even greater if the ice has been broken by a recent storm. CD values at the lower end of these ranges are associated with low inversion heights. These coefficients are confirmed by 103CD of 2.9, 2.5, and 3.1 for first-year sea ice calculated from gust probe data collected by the NOAA P-3 aircraft, interior to the inner MIZ in the Bering Sea during the Marginal Ice Zone Experiment (MIZEX-West) in February 1983, and 103CD of 2.6 for the Arctic calculated from Arctic Ice Dynamics Joint Experiment (AIDJEX) aircraft data for February 1976. The effective drag coefficient with the presence of even a small concentration of sea ice is greater than the oceanic value as shown by a 103CD of 2.2 calculated from NOAA P-3 gust probe data over a 40-km track of 0.4 ice concentration in the outer MIZ of the Greenland Sea in June 1984 during MIZEX-84. The relation of surface wind and stress to the geostrophic wind for shallow inversion heights, typical of high latitudes, is reviewed with a turbulent closure atmospheric boundary layer model. The winter Arctic is typified by low inversions (\\textless100 m), low geostrophic drag coefficients, and large geostrophic/surface wind turning angles, with low functional dependence on surface roughness. Seasonal ice zones are typified by a more modest influence of the inversion on boundary layer characteristics.","container-title":"Journal of Geophysical Research: Oceans","DOI":"10.1029/JC090iC05p09029","ISSN":"2156-2202","issue":"C5","page":"9029–9049","title":"Atmospheric boundary layer structure and drag coefficients over sea ice","volume":"90","author":[{"family":"Overland","given":"James E."}],"issued":{"date-parts":[["1985"]]},"citation-key":"overland1985_AtmosphericBoundary"}},{"id":1570,"uris":["http://zotero.org/users/6124969/items/N7QWY7FG"],"itemData":{"id":1570,"type":"article-journal","abstract":"{[}1] Observations of several freezing leads that occurred in spring near the Surface Heat Budget of the Arctic Ocean (SHEBA) ice station were made. The leads that formed during this study were between 3 and 400 m wide. Ice production in the leads less than 20 m wide was predominantly through congelation growth, while both frazil ice production and congelation ice growth was observed in the wider leads. The production of frazil ice and its advection downwind allowed open water to persist in the wider leads for between 5 and 24 hours, depending on the crossing angle of the wind. The surface energy budget of a wide freezing lead was estimated from observations and with a model that resolves the coupling between surface turbulent fluxes and ice growth across the lead. Both estimates of the net heat flux agreed with the increases in ice thickness observed throughout the 24-hour period, though the modeled net heat flux deficit was 50% larger. The larger net heat flux deficit obtained with the model can be attributed to the simulation of larger turbulent heat fluxes. It was found that the surface roughness length for nilas given by Guest and Davidson {[} 1991] was too large resulting in excessive surface cooling at night. Using a smaller roughness length improved the nighttime bias but resulted in a warm bias during the day. The daytime warm bias was due, in part, to neglecting the impact of frost flowers on the surface albedo. Additional uncertainty in the treatment of solar absorption by nilas also likely contributed. The modeled ice thickness and skin temperature were also affected by the treatment of the oceanic heat flux, which acted to warm the surface. The length of time that a lead affects the atmosphere is determined by lead surface conditions, atmospheric stability, wind speed, fetch, and upwind temperature. Under lead-perpendicular winds the atmospheric influence of a 400 m wide lead extended more than 2.5 km downwind. Sensible heat fluxes observed 70 m downwind of the lead were a function of across lead fetch, upwind stability, and open water fraction. The sensible heat fluxes measured at this site were elevated above background values for nearly two days despite 11.5 cm of ice growth in the lead.","container-title":"Journal of Geophysical Research - Oceans","DOI":"10.1029/2000JC000473","ISSN":"0148-0227","issue":"C4","note":"Citation Key: Pinto2003","page":"8051","title":"Surface characteristics and atmospheric footprint of springtime Arctic leads at SHEBA","volume":"108","author":[{"family":"Pinto","given":"J O"},{"family":"Alam","given":"A"},{"family":"Maslanik","given":"J A"},{"family":"Curry","given":"J A"},{"family":"Stone","given":"R S"}],"issued":{"date-parts":[["2003"]]},"citation-key":"Pinto2003"}},{"id":6891,"uris":["http://zotero.org/users/6124969/items/R5F4H9Z6"],"itemData":{"id":6891,"type":"article-journal","abstract":"Sea ice thickness is a key parameter in the polar climate and ecosystem. Thermodynamic and dynamic processes alter the sea ice thickness.The Multidisciplinary drifting Observatory for the Study of Arctic Climate (MOSAiC) expedition provided a unique opportunity to study seasonal sea ice thickness changes of the same sea ice. We analyzed 11 large-scale (*50 km) airborne electromagnetic sea thickness and surface roughness surveys from October 2019 to September 2020. Data from ice mass balance and position buoys provided additional information. We found that thermodynamic growth and decay dominated the seasonal cycle with a total mean sea ice thickness increase of 1.4 m (October 2019 to June 2020) and decay of 1.2 m (June 2020 to September 2020). Ice dynamics and deformation-related processes, such as thin ice formation in leads and subsequent ridging, broadened the ice thickness distribution and contributed 30% to the increase in mean thickness. These processes caused a 1-month delay between maximum thermodynamic sea ice thickness and maximum mean ice thickness. The airborne EM measurements bridged the scales from local floe-scale measurements to Arctic-wide satellite observations and model grid cells.The spatial differences in mean sea ice thickness between the Central Observatory (&lt;10 km) of MOSAiC and the Distributed Network (&lt;50 km) were negligible in fall and only 0.2 m in late winter, but the relative abundance of thin and thick ice varied. One unexpected outcome was the large dynamic thickening in a regime where divergence prevailed on average in the western Nansen Basin in spring. We suggest that the large dynamic thickening was due to the mobile, unconsolidated sea ice pack and periodic, sub-daily motion. We demonstrate that this Lagrangian sea ice thickness data set is well suited for validating the existing redistribution theory in sea ice models. Our comprehensive description of seasonal changes of the sea ice thickness distribution is valuable for interpreting MOSAiC time series across disciplines and can be used as a reference to advance sea ice thickness modeling.","container-title":"Elementa: Science of the Anthropocene","DOI":"10.1525/elementa.2021.00074","ISSN":"2325-1026","issue":"1","language":"en","page":"00074","source":"DOI.org (Crossref)","title":"Thermodynamic and dynamic contributions to seasonal Arctic sea ice thickness distributions from airborne observations","volume":"10","author":[{"family":"Albedyll","given":"Luisa","non-dropping-particle":"von"},{"family":"Hendricks","given":"Stefan"},{"family":"Grodofzig","given":"Raphael"},{"family":"Krumpen","given":"Thomas"},{"family":"Arndt","given":"Stefanie"},{"family":"Belter","given":"H. Jakob"},{"family":"Birnbaum","given":"Gerit"},{"family":"Cheng","given":"Bin"},{"family":"Hoppmann","given":"Mario"},{"family":"Hutchings","given":"Jennifer"},{"family":"Itkin","given":"Polona"},{"family":"Lei","given":"Ruibo"},{"family":"Nicolaus","given":"Marcel"},{"family":"Ricker","given":"Robert"},{"family":"Rohde","given":"Jan"},{"family":"Suhrhoff","given":"Mira"},{"family":"Timofeeva","given":"Anna"},{"family":"Watkins","given":"Daniel"},{"family":"Webster","given":"Melinda"},{"family":"Haas","given":"Christian"}],"issued":{"date-parts":[["2022",4,18]]},"citation-key":"vonalbedyll2022_ThermodynamicDynamic"}}],"schema":"https://github.com/citation-style-language/schema/raw/master/csl-citation.json"} </w:instrText>
      </w:r>
      <w:r w:rsidR="00357A4A">
        <w:fldChar w:fldCharType="separate"/>
      </w:r>
      <w:r w:rsidR="00357A4A">
        <w:rPr>
          <w:noProof/>
        </w:rPr>
        <w:t>(Overland, 1985; Pinto et al., 2003; von Albedyll et al., 2022)</w:t>
      </w:r>
      <w:r w:rsidR="00357A4A">
        <w:fldChar w:fldCharType="end"/>
      </w:r>
      <w:r w:rsidRPr="00BB4619">
        <w:t>. In turn, the stability of the atmospheric and ocean boundary layers governs the evolution of turbulent eddies, affecting the magnitude of turbulent fluxes of heat and momentum</w:t>
      </w:r>
      <w:r w:rsidR="00FE627A">
        <w:t xml:space="preserve"> </w:t>
      </w:r>
      <w:r w:rsidR="00FE627A">
        <w:fldChar w:fldCharType="begin"/>
      </w:r>
      <w:r w:rsidR="00FE627A">
        <w:instrText xml:space="preserve"> ADDIN ZOTERO_ITEM CSL_CITATION {"citationID":"fwfXZEzA","properties":{"formattedCitation":"(L\\uc0\\u252{}pkes et al., 2008; L\\uc0\\u252{}pkes &amp; Gryanik, 2015; Taylor et al., 2018)","plainCitation":"(Lüpkes et al., 2008; Lüpkes &amp; Gryanik, 2015; Taylor et al., 2018)","noteIndex":0},"citationItems":[{"id":2258,"uris":["http://zotero.org/users/6124969/items/7QPAK4YJ"],"itemData":{"id":2258,"type":"article-journal","abstract":"Turbulent heat transport over inhomogeneous surfaces with sharp temperature discontinuities is investigated with a focus on the flow over leads in sea ice. The main goal consists in the development of a turbulence closure for a microscale atmospheric model resolving the integrated effect of plumes emanated from leads, but not the individual convective eddies. To this end, 10 runs are carried out with a large eddy simulation (LES) model simulating the flow over leads for springtime atmospheric conditions with near-neutral inflow and a strong capping inversion. It is found that leads contribute to the stabilizing of the polar atmospheric boundary layer (ABL) and that strong countergradient fluxes of heat exist outside a core region of the plumes. These findings form the basis for the development of the new closure. It uses a new scaling with the internal ABL height and the characteristic vertical velocity for the plume region as the main governing parameters. Results of a microscale model obtained with the new closure agree well with the LES for variable meteorological forcing in case of lead orthogonal flow and for a fixed ABL height and lead width. The good agreement concerns especially the plume inclination, temperature, and heat fluxes as well as the relative contributions of gradient and countergradient transport of heat. A future more general closure should account, for example, for variable lead widths and wind directions. Results of the microscale model could be used to derive a future parameterization of the lead effect in large-scale models.","container-title":"Journal of Geophysical Research: Oceans","DOI":"10.1029/2007JC004099","ISSN":"21699291","issue":"9","note":"Citation Key: Lupkes2008\nISBN: Lüpkes, C., Gryanik, V., Witha, B., Gryschka, M., Raasch, S. and Gollnik, T. (2008) Modeling convection over arctic leads with LES and a non-eddy-resolving microscale model , Journal of Geophysical Research, 113, C09028. . doi:10.1029/2007JC004099 &lt;http://dx.doi.org/10.1029/2007JC004099&gt; , hdl:10013/epic.31122","page":"1-17","title":"Modeling convection over arctic leads with LES and a non-eddy-resolving microscale model","volume":"113","author":[{"family":"Lüpkes","given":"Christof"},{"family":"Gryanik","given":"V. M."},{"family":"Witha","given":"B."},{"family":"Gryschka","given":"M."},{"family":"Rassch","given":"S."},{"family":"Gollnik","given":"T."}],"issued":{"date-parts":[["2008"]]},"citation-key":"Lupkes2008"}},{"id":1744,"uris":["http://zotero.org/users/6124969/items/9BRTZCQ6"],"itemData":{"id":1744,"type":"article-journal","abstract":"The interaction between sea ice and atmosphere depends strongly on the near-surface transfer coefficients for momentum and heat. A parametrization of these coefficients is developed on the basis of an existing parametrization of drag coefficients for neutral stratification that accounts for form drag caused by the edges of ice floes and melt ponds. This scheme is extended to better account for the dependence of surface wind on limiting cases of high and low ice concentration and to include near-surface stability effects over open water and ice on form drag. The stability correction is formulated on the basis of stability functions from Monin-Obukhov similarity theory and also using the Louis concept with stability functions depending on the bulk Richardson numbers. Furthermore, a parametrization is proposed that includes the effect of edge-related turbulence also on heat transfer coefficients. The parametrizations are available in different levels of complexity. The lowest level only needs sea ice concentration and surface temperature as input, while the more complex level needs additional sea ice characteristics. An important property of our parametrization is that form drag caused by ice edges depends on the stability over both ice and water which is in contrast to the skin drag over ice. Results of the parametrization show that stability has a large impact on form drag and, thereby, determines the value of sea ice concentration for which the transfer coefficients reach their maxima. Depending on the stratification, these maxima can occur anywhere between ice concentrations of 20 and 80%.","container-title":"Journal of Geophysical Research","DOI":"10.1002/2014JD022418","ISSN":"21562202","issue":"2","note":"Citation Key: Lupkes2015","page":"552-581","title":"A stability-dependent parametrization of transfer coefficients formomentum and heat over polar sea ice to be used in climate models","volume":"120","author":[{"family":"Lüpkes","given":"Christof"},{"family":"Gryanik","given":"Vladimir M."}],"issued":{"date-parts":[["2015"]]},"citation-key":"Lupkes2015"}},{"id":682,"uris":["http://zotero.org/users/6124969/items/PWITFQQZ"],"itemData":{"id":682,"type":"article-journal","abstract":"Forty years ago, climate scientists predicted the Arctic to be one of Earth's most sensitive climate regions and thus extremely vulnerable to increased CO2. The rapid and unprecedented changes observed in the Arctic confirm this prediction. Especially significant, observed sea ice loss is altering the exchange of mass, energy, and momentum between the Arctic Ocean and atmosphere. As an important component of air–sea exchange, surface turbulent fluxes are controlled by vertical gradients of temperature and humidity between the surface and atmosphere, wind speed, and surface roughness, indicating that they respond to other forcing mechanisms such as atmospheric advection, ocean mixing, and radiative flux changes. The exchange of energy between the atmosphere and surface via surface turbulent fluxes in turn feeds back on the Arctic surface energy budget, sea ice, clouds, boundary layer temperature and humidity, and atmospheric and oceanic circulations. Understanding and attributing variability and trends in surface turbulent fluxes is important because they influence the magnitude of Arctic climate change, sea ice cover variability, and the atmospheric circulation response to increased CO2. This paper reviews current knowledge of Arctic Ocean surface turbulent fluxes and their effects on climate. We conclude that Arctic Ocean surface turbulent fluxes are having an increasingly consequential influence on Arctic climate variability in response to strong regional trends in the air-surface temperature contrast related to the changing character of the Arctic sea ice cover. Arctic Ocean surface turbulent energy exchanges are not smooth and steady but rather irregular and episodic, and consideration of the episodic nature of surface turbulent fluxes is essential for improving Arctic climate projections.","container-title":"Atmosphere","DOI":"10.3390/atmos9020041","ISSN":"20734433","issue":"2","page":"1–39","title":"On the increasing importance of air-sea exchanges in a thawing Arctic: A review","volume":"9","author":[{"family":"Taylor","given":"Patrick C."},{"family":"Hegyi","given":"Bradley M."},{"family":"Boeke","given":"Robyn C."},{"family":"Boisvert","given":"Linette N."}],"issued":{"date-parts":[["2018"]]},"citation-key":"taylor2018_IncreasingImportance"}}],"schema":"https://github.com/citation-style-language/schema/raw/master/csl-citation.json"} </w:instrText>
      </w:r>
      <w:r w:rsidR="00FE627A">
        <w:fldChar w:fldCharType="separate"/>
      </w:r>
      <w:r w:rsidR="00FE627A" w:rsidRPr="00FE627A">
        <w:t xml:space="preserve">(Lüpkes et al., 2008; Lüpkes </w:t>
      </w:r>
      <w:r w:rsidR="008B0FCD">
        <w:t>and</w:t>
      </w:r>
      <w:r w:rsidR="00FE627A" w:rsidRPr="00FE627A">
        <w:t xml:space="preserve"> Gryanik, 2015; Taylor et al., 2018)</w:t>
      </w:r>
      <w:r w:rsidR="00FE627A">
        <w:fldChar w:fldCharType="end"/>
      </w:r>
      <w:r w:rsidR="00FE627A">
        <w:t>.</w:t>
      </w:r>
    </w:p>
    <w:p w14:paraId="660A1B68" w14:textId="77777777" w:rsidR="009A6DAF" w:rsidRDefault="009A6DAF" w:rsidP="009A6DAF">
      <w:pPr>
        <w:pStyle w:val="Text"/>
      </w:pPr>
      <w:r>
        <w:t>Cyclone i</w:t>
      </w:r>
      <w:r w:rsidRPr="54174A13">
        <w:t xml:space="preserve">mpacts </w:t>
      </w:r>
      <w:r>
        <w:t>on sea ice depend</w:t>
      </w:r>
      <w:r w:rsidRPr="54174A13">
        <w:t xml:space="preserve"> on time of year, </w:t>
      </w:r>
      <w:r>
        <w:t xml:space="preserve">cyclone </w:t>
      </w:r>
      <w:r w:rsidRPr="54174A13">
        <w:t xml:space="preserve">strength and evolutionary stage, location within the Arctic, location relative to the ice edge and coast, and the </w:t>
      </w:r>
      <w:r>
        <w:t>sea</w:t>
      </w:r>
      <w:r w:rsidRPr="54174A13">
        <w:t xml:space="preserve"> ice state</w:t>
      </w:r>
      <w:r>
        <w:t xml:space="preserve"> </w:t>
      </w:r>
      <w:r>
        <w:fldChar w:fldCharType="begin"/>
      </w:r>
      <w:r>
        <w:instrText xml:space="preserve"> ADDIN ZOTERO_ITEM CSL_CITATION {"citationID":"4JpRpWaA","properties":{"formattedCitation":"(Aue et al., 2022; Clancy et al., 2022; Kriegsmann &amp; Br\\uc0\\u252{}mmer, 2014; Vessey et al., 2022)","plainCitation":"(Aue et al., 2022; Clancy et al., 2022; Kriegsmann &amp; Brümmer, 2014; Vessey et al., 2022)","dontUpdate":true,"noteIndex":0},"citationItems":[{"id":7498,"uris":["http://zotero.org/users/6124969/items/S7PYD6F2"],"itemData":{"id":7498,"type":"article-journal","abstract":"Based on the ERA5 reanalysis, we report on statistically significant impacts of transient cyclones on sea ice concentration (SIC) in the Atlantic sector of the Arctic Ocean in winter under “New Arctic” conditions (2000–2020). This includes a pattern of reduced SIC prior to and during cyclones for the whole study domain, while a regional difference between increased SIC in the Barents Sea and reduced SIC in the Greenland Sea is found as the net effect from 3 days prior to 5 days after the cyclone passage. Generally, locally low to medium SIC conditions combined with intense cyclones drive highest SIC changes. There are indications that both thermodynamic and dynamic effects contribute to the SIC changes, but a detailed quantification is required in future research. We provide evidence that cyclone impacts on SIC have amplified compared to the “Old Arctic” (1979–1999), particularly in the Barents Sea.","container-title":"Geophysical Research Letters","DOI":"10.1029/2022GL100051","ISSN":"0094-8276, 1944-8007","issue":"22","journalAbbreviation":"Geophysical Research Letters","language":"en","source":"DOI.org (Crossref)","title":"New Insights Into Cyclone Impacts on Sea Ice in the Atlantic Sector of the Arctic Ocean in Winter","URL":"https://onlinelibrary.wiley.com/doi/10.1029/2022GL100051","volume":"49","author":[{"family":"Aue","given":"Lars"},{"family":"Vihma","given":"Timo"},{"family":"Uotila","given":"Petteri"},{"family":"Rinke","given":"Annette"}],"accessed":{"date-parts":[["2023",8,11]]},"issued":{"date-parts":[["2022",11,28]]},"citation-key":"aue2022_NewInsight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id":6471,"uris":["http://zotero.org/users/6124969/items/SVYLABF9"],"itemData":{"id":6471,"type":"article-journal","abstract":"Understanding the location and intensity of hazardous weather across the Arctic is important for assessing risks to infrastructure, shipping, and coastal communities. Key hazards driving these risks are extreme near-surface winds, high ocean waves, and heavy precipitation, which are dependent on the structure and development of intense synoptic-scale cyclones. This study aims to describe the typical lifetime, structure, and development of a large sample of past intense winter (DJF) and summer (JJA) synoptic-scale Arctic cyclones using a storm compositing methodology applied to the ERA5 reanalysis.","container-title":"Weather and Climate Dynamics","DOI":"10.5194/wcd-3-1097-2022","ISSN":"2698-4016","issue":"3","journalAbbreviation":"Weather Clim. Dynam.","language":"en","page":"1097-1112","source":"DOI.org (Crossref)","title":"The composite development and structure of intense synoptic-scale Arctic cyclones","volume":"3","author":[{"family":"Vessey","given":"Alexander F."},{"family":"Hodges","given":"Kevin I."},{"family":"Shaffrey","given":"Len C."},{"family":"Day","given":"Jonathan J."}],"issued":{"date-parts":[["2022",9,22]]},"citation-key":"vessey2022_CompositeDevelopment"}}],"schema":"https://github.com/citation-style-language/schema/raw/master/csl-citation.json"} </w:instrText>
      </w:r>
      <w:r>
        <w:fldChar w:fldCharType="separate"/>
      </w:r>
      <w:r w:rsidRPr="00445C8E">
        <w:t>(Aue et al., 2022)</w:t>
      </w:r>
      <w:r>
        <w:fldChar w:fldCharType="end"/>
      </w:r>
      <w:r w:rsidRPr="54174A13">
        <w:t xml:space="preserve">. </w:t>
      </w:r>
      <w:r>
        <w:t xml:space="preserve">Differences in cyclone properties between reanalysis composites can arise from uncertainty in the physics of Arctic cyclones, differences in model implementation (including choice of </w:t>
      </w:r>
      <w:proofErr w:type="spellStart"/>
      <w:r>
        <w:t>paramterization</w:t>
      </w:r>
      <w:proofErr w:type="spellEnd"/>
      <w:r>
        <w:t xml:space="preserve"> schemes), and the lack of long-term in situ observations in the central Arctic relative to the midlatitudes. Estimates of cyclone structure and impacts based on composite analysis are sensitive to choices made in cyclone identification </w:t>
      </w:r>
      <w:r>
        <w:fldChar w:fldCharType="begin"/>
      </w:r>
      <w:r>
        <w:instrText xml:space="preserve"> ADDIN ZOTERO_ITEM CSL_CITATION {"citationID":"JY354Biw","properties":{"formattedCitation":"(Rae et al., 2017)","plainCitation":"(Rae et al., 2017)","noteIndex":0},"citationItems":[{"id":8187,"uris":["http://zotero.org/users/6124969/items/GVYLFHBV"],"itemData":{"id":8187,"type":"article-journal","abstract":"This paper presents an investigation of the robustness of correlations between characteristics of Arctic summer cyclones and September Arctic sea ice extent. A cyclone identiﬁcation and tracking algorithm is run for output from 100-year coupled climate model simulations at two resolutions and for 30 years of reanalysis data, using two different tracking variables (mean sea-level pressure, MSLP; and 850 hPa vorticity) for identiﬁcation of the cyclones. The inﬂuence of the tracking variable, the spatial resolution of the model, and spatial and temporal sampling on the correlations is then explored. We conclude that the correlations obtained depend on all of these factors and that care should be taken when interpreting the results of such analyses. Previous studies of this type have used around 30 years of reanalysis and observational data, analysed with a single tracking variable. Our results therefore cast some doubt on the conclusions drawn in those studies.","container-title":"The Cryosphere","DOI":"10.5194/tc-11-3023-2017","ISSN":"1994-0424","issue":"6","journalAbbreviation":"The Cryosphere","language":"en","page":"3023-3034","source":"DOI.org (Crossref)","title":"How much should we believe correlations between Arctic cyclones and sea ice extent?","volume":"11","author":[{"family":"Rae","given":"Jamie G. L."},{"family":"Todd","given":"Alexander D."},{"family":"Blockley","given":"Edward W."},{"family":"Ridley","given":"Jeff K."}],"issued":{"date-parts":[["2017",12,21]]},"citation-key":"rae2017_HowMuch"}}],"schema":"https://github.com/citation-style-language/schema/raw/master/csl-citation.json"} </w:instrText>
      </w:r>
      <w:r>
        <w:fldChar w:fldCharType="separate"/>
      </w:r>
      <w:r>
        <w:rPr>
          <w:noProof/>
        </w:rPr>
        <w:t>(Rae et al., 2017)</w:t>
      </w:r>
      <w:r>
        <w:fldChar w:fldCharType="end"/>
      </w:r>
      <w:r>
        <w:t xml:space="preserve"> and to the choice of reanalysis </w:t>
      </w:r>
      <w:r>
        <w:fldChar w:fldCharType="begin"/>
      </w:r>
      <w:r>
        <w:instrText xml:space="preserve"> ADDIN ZOTERO_ITEM CSL_CITATION {"citationID":"QEeJVBXz","properties":{"formattedCitation":"(Vessey et al., 2020)","plainCitation":"(Vessey et al., 2020)","noteIndex":0},"citationItems":[{"id":7549,"uris":["http://zotero.org/users/6124969/items/BYZR99FY"],"itemData":{"id":7549,"type":"article-journal","abstract":"The Arctic is becoming more accessible as sea ice extent continues to decline, resulting in higher human exposure to Arctic storms. This study compares Arctic storm characteristics between the ECMWF-Interim Reanalysis, 55-year Japanese Reanalysis, NASA-Modern Era Retrospective Analysis for Research and Applications Version 2 and National Centre for Environmental Prediction-Climate Forecast System Reanalysis datasets between 1980 and 2017, in winter (DJF) and summer (JJA). It is shown that Arctic storm characteristics are sensitive to the variable used for storm tracking. Arctic storm frequency is found to be similar in summer and winter when using sea level pressure minima to track Arctic storms, whereas, the storm frequency is found to be higher in winter than summer when using 850 hPa relative vorticity to track storms, based on using the same storm tracking algorithm. It is also found that there are no significant trends in Arctic storm characteristics between 1980 and 2017. Given the sparsity of observations in the Arctic, it might be expected that there are large differences in Arctic storm characteristics between the reanalysis datasets. Though, some similar Arctic storm characteristics are found between the reanalysis datasets, it is found that the differences in Arctic storm characteristics between the reanalysis datasets are generally higher in winter than in summer. Overall, the results show that there are differences in Arctic storm characteristics between reanalysis datasets, but even larger differences can arise between using 850 hPa relative vorticity or mean sea level pressure as the storm tracking variable, which adds to the uncertainty associated with current Arctic storm characteristics.","container-title":"Climate Dynamics","language":"en","page":"2777-2795","source":"Zotero","title":"An inter-comparison of Arctic synoptic scale storms between four global reanalysis datasets","author":[{"family":"Vessey","given":"Alexander F"},{"family":"Hodges","given":"Kevin I."},{"family":"Shaffrey","given":"Len C."},{"family":"Day","given":"Jonathan J."}],"issued":{"date-parts":[["2020"]]},"citation-key":"vessey2020_IntercomparisonArctic"}}],"schema":"https://github.com/citation-style-language/schema/raw/master/csl-citation.json"} </w:instrText>
      </w:r>
      <w:r>
        <w:fldChar w:fldCharType="separate"/>
      </w:r>
      <w:r>
        <w:rPr>
          <w:noProof/>
        </w:rPr>
        <w:t>(Vessey et al., 2020)</w:t>
      </w:r>
      <w:r>
        <w:fldChar w:fldCharType="end"/>
      </w:r>
      <w:r>
        <w:t xml:space="preserve">. Nevertheless it is clear that sea ice impacts have spatial structure, with dependence on distance from the storm center </w:t>
      </w:r>
      <w:r>
        <w:fldChar w:fldCharType="begin"/>
      </w:r>
      <w:r>
        <w:instrText xml:space="preserve"> ADDIN ZOTERO_ITEM CSL_CITATION {"citationID":"pc1oB5hl","properties":{"formattedCitation":"(Kriegsmann &amp; Br\\uc0\\u252{}mmer, 2014)","plainCitation":"(Kriegsmann &amp; Brümmer, 2014)","noteIndex":0},"citationItems":[{"id":2278,"uris":["http://zotero.org/users/6124969/items/G4YD7M7L"],"itemData":{"id":2278,"type":"article-journal","abstract":"This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study","volume":"8","author":[{"family":"Kriegsmann","given":"A."},{"family":"Brümmer","given":"B."}],"issued":{"date-parts":[["2014"]]},"citation-key":"Kriegsmann2014"}}],"schema":"https://github.com/citation-style-language/schema/raw/master/csl-citation.json"} </w:instrText>
      </w:r>
      <w:r>
        <w:fldChar w:fldCharType="separate"/>
      </w:r>
      <w:r w:rsidRPr="009E2D53">
        <w:t>(</w:t>
      </w:r>
      <w:proofErr w:type="spellStart"/>
      <w:r w:rsidRPr="009E2D53">
        <w:t>Kriegsmann</w:t>
      </w:r>
      <w:proofErr w:type="spellEnd"/>
      <w:r w:rsidRPr="009E2D53">
        <w:t xml:space="preserve"> </w:t>
      </w:r>
      <w:r>
        <w:t>and</w:t>
      </w:r>
      <w:r w:rsidRPr="009E2D53">
        <w:t xml:space="preserve"> </w:t>
      </w:r>
      <w:proofErr w:type="spellStart"/>
      <w:r w:rsidRPr="009E2D53">
        <w:t>Brümmer</w:t>
      </w:r>
      <w:proofErr w:type="spellEnd"/>
      <w:r w:rsidRPr="009E2D53">
        <w:t>, 2014)</w:t>
      </w:r>
      <w:r>
        <w:fldChar w:fldCharType="end"/>
      </w:r>
      <w:r>
        <w:t xml:space="preserve"> and position relative to the storm track </w:t>
      </w:r>
      <w:r>
        <w:fldChar w:fldCharType="begin"/>
      </w:r>
      <w:r>
        <w:instrText xml:space="preserve"> ADDIN ZOTERO_ITEM CSL_CITATION {"citationID":"DfwDLpgl","properties":{"formattedCitation":"(Clancy et al., 2022)","plainCitation":"(Clancy et al., 2022)","noteIndex":0},"citationItems":[{"id":6567,"uris":["http://zotero.org/users/6124969/items/X5HUKRAL"],"itemData":{"id":6567,"type":"article-journal","abstract":"Arctic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M."}],"issued":{"date-parts":[["2022",3,9]]},"citation-key":"clancy2022_CyclonecenteredPerspective"}}],"schema":"https://github.com/citation-style-language/schema/raw/master/csl-citation.json"} </w:instrText>
      </w:r>
      <w:r>
        <w:fldChar w:fldCharType="separate"/>
      </w:r>
      <w:r>
        <w:rPr>
          <w:noProof/>
        </w:rPr>
        <w:t>(Clancy et al., 2022)</w:t>
      </w:r>
      <w:r>
        <w:fldChar w:fldCharType="end"/>
      </w:r>
      <w:r>
        <w:t>.</w:t>
      </w:r>
    </w:p>
    <w:p w14:paraId="44321E23" w14:textId="30C22045" w:rsidR="009A6DAF" w:rsidRDefault="009A6DAF" w:rsidP="009A6DAF">
      <w:pPr>
        <w:pStyle w:val="Text"/>
      </w:pPr>
      <w:r>
        <w:lastRenderedPageBreak/>
        <w:t xml:space="preserve"> Cyclone passage results in a pulse of momentum</w:t>
      </w:r>
      <w:r>
        <w:t>, heat, and moisture</w:t>
      </w:r>
      <w:r>
        <w:t xml:space="preserve"> into the</w:t>
      </w:r>
      <w:r>
        <w:t xml:space="preserve"> </w:t>
      </w:r>
      <w:r>
        <w:t xml:space="preserve">ice-ocean system. </w:t>
      </w:r>
      <w:r w:rsidRPr="00296A83">
        <w:t xml:space="preserve">The direct dynamic impacts of </w:t>
      </w:r>
      <w:proofErr w:type="spellStart"/>
      <w:r w:rsidRPr="00296A83">
        <w:t>cylones</w:t>
      </w:r>
      <w:proofErr w:type="spellEnd"/>
      <w:r w:rsidRPr="00296A83">
        <w:t xml:space="preserve"> on the sea ice momentum equation (e.g.,</w:t>
      </w:r>
      <w:r>
        <w:t xml:space="preserve"> </w:t>
      </w:r>
      <w:r>
        <w:fldChar w:fldCharType="begin"/>
      </w:r>
      <w:r>
        <w:instrText xml:space="preserve"> ADDIN ZOTERO_ITEM CSL_CITATION {"citationID":"pfUwXyVW","properties":{"formattedCitation":"(Hibler, 1979; Hunke et al., 2015)","plainCitation":"(Hibler, 1979; Hunke et al., 2015)","noteIndex":0},"citationItems":[{"id":2168,"uris":["http://zotero.org/users/6124969/items/F52DQS3F"],"itemData":{"id":2168,"type":"article-journal","abstract":"A numerical model for the simulation of sea ice circulation and thickness over a seasonal cycle is presented. This model is used to investigate the effects of ice dynamics on Arctic ice thickness and air-sea heat flux characteristics by carrying out several numerical simulations over the entire Arctic Ocean region. The essential idea in the model is to couple the dynamics to the ice thickness characteristics by allowing the ice interaction to become stronger as the ice becomes thicker and/or contains a lower areas percentage of thin ice. The dynamics in turn causes high oceanic heat losses in regions of ice divergence and reduced heat losses in regions of convergence. TO model these effects consistently the ice is considered to interact in a plastic manner with the plastic strength chosen to depend on the ice thickness and concentration. The thickness and concentration, in turn, evolve according to continuity equations which include changes in ice mass and percent of open water due to advection, ice deformation and thermodynamic effects. For the standard experiment an integration of eight years in length is performed at one day timesteps and 125 km resolution in order to obtain a cyclic equilibrium. A zero ice strength condition is used at the Greenland-Spitsbergen passage to allow natural outflow or inflow. Several other shorter experiments, including a case without open water effects, are also run for comparison. Input fields consist of observed time varying geostrophic winds over a one year period, fixed geostrophic ocean currents, and geographically invariant ice growth rates dependent on ice thickness and season. Many of the observed features of the circulation and thickness of the Arctic ice cover are reproduced by the model. The average annual drift shows the classic anticyclonic ice flow in the Beaufort Sea together with a transpolar drift of ice from the Siberian coast toward the Greenland Sea. In addition, the nonlinear plastic rheology allows the formation of a shear zone (velocity discontinuity) from time to time off the North Slope of Alaska. The average rate of ice export out of the basin is ?0.1 Sv in reasonable agreement with observational estimates. Geographical ice thickness contours show ice in excess of 6 m along the Canadian Archipelago with thicknesses decreasing to 2 m near the Siberian coast. The form of these contours is in good agreement with that estimated from submarine sonar data and aerial ridge surveys. In summer a low compactness region of up to 50% open water builds up off the Alaskan and Siberian coasts, in general agreement with satellite-derived ice concentration charts. Further from shore, smaller, but still significant, amounts (?10%) of open water also form in summer. An important, less verifiable characteristic is that the annual net ice production is dominated by the North Slope and Siberian nearshore regions where, on the average, offshore advection creates open water and thinner ice. Overall the simulation results suggest that lateral heat transport due to ice motion is of the same order of magnitude as vertical air-sea heat fluxes.","container-title":"Journal of Physical Oceanography","DOI":"10.1175/1520-0485(1979)009&lt;0815:ADTSIM&gt;2.0.CO;2","ISSN":"0022-3670","issue":"4","note":"Citation Key: Hibler1979\nISBN: 0022-3670","page":"815-846","title":"A Dynamic Thermodynamic Sea Ice Model","volume":"9","author":[{"family":"Hibler","given":"W D"}],"issued":{"date-parts":[["1979"]]},"citation-key":"Hibler1979"}},{"id":1317,"uris":["http://zotero.org/users/6124969/items/TE59RDN7"],"itemData":{"id":1317,"type":"software","note":"Citation Key: Hunke2015","title":"CICE : the Los Alamos Sea Ice Model Documentation and Software User's Manual","author":[{"family":"Hunke","given":"Elizabeth C"},{"family":"Lipscomb","given":"William H"},{"family":"Turner","given":"Adrian K"},{"family":"Jeffery","given":"Nicole"},{"family":"Elliott","given":"Scott"}],"issued":{"date-parts":[["2015"]]},"citation-key":"Hunke2015"}}],"schema":"https://github.com/citation-style-language/schema/raw/master/csl-citation.json"} </w:instrText>
      </w:r>
      <w:r>
        <w:fldChar w:fldCharType="separate"/>
      </w:r>
      <w:r>
        <w:rPr>
          <w:noProof/>
        </w:rPr>
        <w:t>Hibler, 1979; Hunke et al., 2015)</w:t>
      </w:r>
      <w:r>
        <w:fldChar w:fldCharType="end"/>
      </w:r>
      <w:r>
        <w:t xml:space="preserve"> </w:t>
      </w:r>
      <w:r w:rsidRPr="00296A83">
        <w:t xml:space="preserve">are transferred through the atmospheric stress term,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oMath>
      <w:r>
        <w:t>:</w:t>
      </w:r>
    </w:p>
    <w:p w14:paraId="51BAF7BC" w14:textId="77777777" w:rsidR="009A6DAF" w:rsidRPr="008B0FCD" w:rsidRDefault="009A6DAF" w:rsidP="009A6DAF">
      <w:pPr>
        <w:pStyle w:val="Text"/>
      </w:pPr>
      <m:oMathPara>
        <m:oMath>
          <m:eqArr>
            <m:eqArrPr>
              <m:maxDist m:val="1"/>
              <m:ctrlPr>
                <w:rPr>
                  <w:rFonts w:ascii="Cambria Math" w:hAnsi="Cambria Math"/>
                  <w:b/>
                  <w:i/>
                </w:rPr>
              </m:ctrlPr>
            </m:eqArrPr>
            <m:e>
              <m:r>
                <w:rPr>
                  <w:rFonts w:ascii="Cambria Math" w:hAnsi="Cambria Math"/>
                </w:rPr>
                <m:t xml:space="preserve">m </m:t>
              </m:r>
              <m:f>
                <m:fPr>
                  <m:ctrlPr>
                    <w:rPr>
                      <w:rFonts w:ascii="Cambria Math" w:hAnsi="Cambria Math"/>
                      <w:i/>
                    </w:rPr>
                  </m:ctrlPr>
                </m:fPr>
                <m:num>
                  <m:r>
                    <w:rPr>
                      <w:rFonts w:ascii="Cambria Math" w:hAnsi="Cambria Math"/>
                    </w:rPr>
                    <m:t>D</m:t>
                  </m:r>
                  <m:r>
                    <m:rPr>
                      <m:sty m:val="bi"/>
                    </m:rPr>
                    <w:rPr>
                      <w:rFonts w:ascii="Cambria Math" w:hAnsi="Cambria Math"/>
                    </w:rPr>
                    <m:t>u</m:t>
                  </m:r>
                </m:num>
                <m:den>
                  <m:r>
                    <w:rPr>
                      <w:rFonts w:ascii="Cambria Math" w:hAnsi="Cambria Math"/>
                    </w:rPr>
                    <m:t>Dt</m:t>
                  </m:r>
                </m:den>
              </m:f>
              <m:r>
                <w:rPr>
                  <w:rFonts w:ascii="Cambria Math" w:hAnsi="Cambria Math"/>
                </w:rPr>
                <m:t>= -mf</m:t>
              </m:r>
              <m:r>
                <m:rPr>
                  <m:sty m:val="bi"/>
                </m:rPr>
                <w:rPr>
                  <w:rFonts w:ascii="Cambria Math" w:hAnsi="Cambria Math"/>
                </w:rPr>
                <m:t>k</m:t>
              </m:r>
              <m:r>
                <w:rPr>
                  <w:rFonts w:ascii="Cambria Math" w:hAnsi="Cambria Math"/>
                </w:rPr>
                <m:t>×</m:t>
              </m:r>
              <m:r>
                <m:rPr>
                  <m:sty m:val="bi"/>
                </m:rPr>
                <w:rPr>
                  <w:rFonts w:ascii="Cambria Math" w:hAnsi="Cambria Math"/>
                </w:rPr>
                <m:t xml:space="preserve">u+ </m:t>
              </m:r>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o</m:t>
                  </m:r>
                </m:sub>
              </m:sSub>
              <m:r>
                <w:rPr>
                  <w:rFonts w:ascii="Cambria Math" w:hAnsi="Cambria Math"/>
                </w:rPr>
                <m:t xml:space="preserve">-mg </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m:t>
              </m:r>
              <m:r>
                <m:rPr>
                  <m:sty m:val="bi"/>
                </m:rPr>
                <w:rPr>
                  <w:rFonts w:ascii="Cambria Math" w:hAnsi="Cambria Math"/>
                </w:rPr>
                <m:t xml:space="preserve">σ </m:t>
              </m:r>
              <m:r>
                <w:rPr>
                  <w:rFonts w:ascii="Cambria Math" w:hAnsi="Cambria Math"/>
                </w:rPr>
                <m:t>#</m:t>
              </m:r>
              <m:d>
                <m:dPr>
                  <m:ctrlPr>
                    <w:rPr>
                      <w:rFonts w:ascii="Cambria Math" w:hAnsi="Cambria Math"/>
                      <w:b/>
                      <w:i/>
                    </w:rPr>
                  </m:ctrlPr>
                </m:dPr>
                <m:e>
                  <m:r>
                    <w:rPr>
                      <w:rFonts w:ascii="Cambria Math" w:hAnsi="Cambria Math"/>
                    </w:rPr>
                    <m:t>1</m:t>
                  </m:r>
                  <m:ctrlPr>
                    <w:rPr>
                      <w:rFonts w:ascii="Cambria Math" w:hAnsi="Cambria Math"/>
                      <w:bCs/>
                      <w:i/>
                    </w:rPr>
                  </m:ctrlPr>
                </m:e>
              </m:d>
              <m:ctrlPr>
                <w:rPr>
                  <w:rFonts w:ascii="Cambria Math" w:hAnsi="Cambria Math"/>
                  <w:i/>
                </w:rPr>
              </m:ctrlPr>
            </m:e>
          </m:eqArr>
        </m:oMath>
      </m:oMathPara>
    </w:p>
    <w:p w14:paraId="0CBECB08" w14:textId="77777777" w:rsidR="009A6DAF" w:rsidRPr="004D651F" w:rsidRDefault="009A6DAF" w:rsidP="009A6DAF">
      <w:pPr>
        <w:pStyle w:val="Text"/>
        <w:ind w:firstLine="0"/>
      </w:pPr>
      <w:r w:rsidRPr="00296A83">
        <w:t xml:space="preserve">The left side of (1) is the rate of change of the ice momentum with approximately constant mass </w:t>
      </w:r>
      <m:oMath>
        <m:r>
          <w:rPr>
            <w:rFonts w:ascii="Cambria Math" w:hAnsi="Cambria Math"/>
          </w:rPr>
          <m:t>m</m:t>
        </m:r>
      </m:oMath>
      <w:r w:rsidRPr="00296A83">
        <w:t xml:space="preserve"> (snow and sea ice mass per unit area), where </w:t>
      </w:r>
      <m:oMath>
        <m:r>
          <m:rPr>
            <m:sty m:val="bi"/>
          </m:rPr>
          <w:rPr>
            <w:rFonts w:ascii="Cambria Math" w:hAnsi="Cambria Math"/>
          </w:rPr>
          <m:t>u</m:t>
        </m:r>
      </m:oMath>
      <w:r w:rsidRPr="00296A83">
        <w:t xml:space="preserve"> is the sea ice velocity.  The sum of forces on the right-hand-side terms consists of the stresses on the ice due to the Coriolis force, where </w:t>
      </w:r>
      <m:oMath>
        <m:r>
          <w:rPr>
            <w:rFonts w:ascii="Cambria Math" w:hAnsi="Cambria Math"/>
          </w:rPr>
          <m:t>f</m:t>
        </m:r>
      </m:oMath>
      <w:r w:rsidRPr="00296A83">
        <w:t xml:space="preserve"> is the Coriolis parameter, the atmosphere and ocean stress vectors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oMath>
      <w:r w:rsidRPr="00296A83">
        <w:t xml:space="preserve"> and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o</m:t>
            </m:r>
          </m:sub>
        </m:sSub>
      </m:oMath>
      <w:r w:rsidRPr="00296A83">
        <w:t>,</w:t>
      </w:r>
      <w:r>
        <w:t xml:space="preserve"> </w:t>
      </w:r>
      <w:r w:rsidRPr="00296A83">
        <w:t xml:space="preserve">the effect of gravity down the slope of the ocean surface, and the divergence of the internal stress tensor. The latter term represents energy loss due to friction between the floes and </w:t>
      </w:r>
      <w:r w:rsidRPr="00296A83">
        <w:rPr>
          <w:rFonts w:eastAsia="Calibri"/>
        </w:rPr>
        <w:t>conversion of kinetic energy to potential energy</w:t>
      </w:r>
      <w:r w:rsidRPr="00296A83">
        <w:t>,</w:t>
      </w:r>
      <w:r w:rsidRPr="00296A83">
        <w:rPr>
          <w:rFonts w:eastAsia="Calibri"/>
        </w:rPr>
        <w:t xml:space="preserve"> parametrized in terms of bulk and shear viscosities and ice strength</w:t>
      </w:r>
      <w:r w:rsidRPr="00296A83">
        <w:t>.</w:t>
      </w:r>
    </w:p>
    <w:p w14:paraId="6825F30A" w14:textId="2C08704F" w:rsidR="009A6DAF" w:rsidRDefault="009A6DAF" w:rsidP="009A6DAF">
      <w:pPr>
        <w:pStyle w:val="Text"/>
      </w:pPr>
      <w:r w:rsidRPr="00FE627A">
        <w:t>The structure of the wind field within a cyclone imparts spatial gradients in the surface stresses</w:t>
      </w:r>
      <w:r>
        <w:t>. As a result, the thermodynamic and dynamic sea ice response</w:t>
      </w:r>
      <w:r w:rsidRPr="00FE627A">
        <w:t xml:space="preserve"> </w:t>
      </w:r>
      <w:r>
        <w:t>varies</w:t>
      </w:r>
      <w:r w:rsidRPr="00FE627A">
        <w:t xml:space="preserve"> relative to the </w:t>
      </w:r>
      <w:r>
        <w:t xml:space="preserve">position of the central low and the orientation of the storm track </w:t>
      </w:r>
      <w:r w:rsidRPr="00FE627A">
        <w:t xml:space="preserve"> (e.g.,</w:t>
      </w:r>
      <w:r>
        <w:t xml:space="preserve"> </w:t>
      </w:r>
      <w:r>
        <w:fldChar w:fldCharType="begin"/>
      </w:r>
      <w:r>
        <w:instrText xml:space="preserve"> ADDIN ZOTERO_ITEM CSL_CITATION {"citationID":"mVpIzgjy","properties":{"formattedCitation":"(Br\\uc0\\u252{}mmer, 2003; Haapala et al., 2005; Kriegsmann &amp; Br\\uc0\\u252{}mmer, 2014; Overland &amp; Pease, 1982)","plainCitation":"(Brümmer, 2003; Haapala et al., 2005; Kriegsmann &amp; Brümmer, 2014; Overland &amp; Pease, 1982)","noteIndex":0},"citationItems":[{"id":6343,"uris":["http://zotero.org/users/6124969/items/BJUJ4SX4"],"itemData":{"id":6343,"type":"article-journal","container-title":"Journal of Geophysical Research","DOI":"10.1029/2002JD002638","ISSN":"0148-0227","issue":"D7","journalAbbreviation":"J. Geophys. Res.","language":"en","page":"4217","source":"DOI.org (Crossref)","title":"A Fram Strait cyclone: Properties and impact on ice drift as measured by aircraft and buoys","title-short":"A Fram Strait cyclone","volume":"108","author":[{"family":"Brümmer","given":"Burghard"}],"issued":{"date-parts":[["2003"]]},"citation-key":"brummer2003_FramStrait"}},{"id":7478,"uris":["http://zotero.org/users/6124969/items/6NX74QDU"],"itemData":{"id":7478,"type":"article-journal","container-title":"Journal of Geophysical Research","DOI":"10.1029/2003JC002200","ISSN":"0148-0227","issue":"C9","journalAbbreviation":"J. Geophys. Res.","language":"en","page":"C09011","source":"DOI.org (Crossref)","title":"A numerical study of open water formation in sea ice","volume":"110","author":[{"family":"Haapala","given":"J."},{"family":"Lönnroth","given":"N."},{"family":"Stössel","given":"A"}],"issued":{"date-parts":[["2005"]]},"citation-key":"haapala2005_NumericalStudy"}},{"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id":7545,"uris":["http://zotero.org/users/6124969/items/STPLQU9B"],"itemData":{"id":7545,"type":"article-journal","container-title":"Monthly Weather Review","page":"5-13","title":"Cyclone climatology of the Bering Sea and its relation to sea ice extent","volume":"110","author":[{"family":"Overland","given":"James E"},{"family":"Pease","given":"Carol H."}],"issued":{"date-parts":[["1982"]]},"citation-key":"overland1982_CycloneClimatology"}}],"schema":"https://github.com/citation-style-language/schema/raw/master/csl-citation.json"} </w:instrText>
      </w:r>
      <w:r>
        <w:fldChar w:fldCharType="separate"/>
      </w:r>
      <w:proofErr w:type="spellStart"/>
      <w:r w:rsidRPr="00620828">
        <w:t>Brümmer</w:t>
      </w:r>
      <w:proofErr w:type="spellEnd"/>
      <w:r w:rsidRPr="00620828">
        <w:t xml:space="preserve">, 2003; </w:t>
      </w:r>
      <w:proofErr w:type="spellStart"/>
      <w:r w:rsidRPr="00620828">
        <w:t>Haapala</w:t>
      </w:r>
      <w:proofErr w:type="spellEnd"/>
      <w:r w:rsidRPr="00620828">
        <w:t xml:space="preserve"> et al., 2005; </w:t>
      </w:r>
      <w:proofErr w:type="spellStart"/>
      <w:r w:rsidRPr="00620828">
        <w:t>Kriegsmann</w:t>
      </w:r>
      <w:proofErr w:type="spellEnd"/>
      <w:r w:rsidRPr="00620828">
        <w:t xml:space="preserve"> </w:t>
      </w:r>
      <w:r>
        <w:t>and</w:t>
      </w:r>
      <w:r w:rsidRPr="00620828">
        <w:t xml:space="preserve"> </w:t>
      </w:r>
      <w:proofErr w:type="spellStart"/>
      <w:r w:rsidRPr="00620828">
        <w:t>Brümmer</w:t>
      </w:r>
      <w:proofErr w:type="spellEnd"/>
      <w:r w:rsidRPr="00620828">
        <w:t xml:space="preserve">, 2014; Overland </w:t>
      </w:r>
      <w:r>
        <w:t>and</w:t>
      </w:r>
      <w:r w:rsidRPr="00620828">
        <w:t xml:space="preserve"> Pease, 1982)</w:t>
      </w:r>
      <w:r>
        <w:fldChar w:fldCharType="end"/>
      </w:r>
      <w:r>
        <w:t>. Cyclone passage is often accompanied by</w:t>
      </w:r>
      <w:r>
        <w:t xml:space="preserve"> strong sea ice deformation </w:t>
      </w:r>
      <w:r>
        <w:fldChar w:fldCharType="begin"/>
      </w:r>
      <w:r>
        <w:instrText xml:space="preserve"> ADDIN ZOTERO_ITEM CSL_CITATION {"citationID":"8cLIpBq6","properties":{"formattedCitation":"(Itkin et al., 2017; Lindsay, 2002; Oikkonen et al., 2017)","plainCitation":"(Itkin et al., 2017; Lindsay, 2002; Oikkonen et al., 2017)","noteIndex":0},"citationItems":[{"id":5893,"uris":["http://zotero.org/users/6124969/items/XJRC2AQL"],"itemData":{"id":5893,"type":"article-journal","abstract":"Arctic sea ice has displayed signiﬁcant thinning as well as an increase in drift speed in recent years. Taken together this suggests an associated rise in sea ice deformation rate. A winter and spring expedition to the sea ice covered region north of Svalbard–the Norwegian young sea ICE2015 expedition (N-ICE2015)—gave an opportunity to deploy extensive buoy arrays and to monitor the deformation of the ﬁrst-year and secondyear ice now common in the majority of the Arctic Basin. During the 5 month long expedition, the ice cover underwent several strong deformation events, including a powerful storm in early February that damaged the ice cover irreversibly. The values of total deformation measured during N-ICE2015 exceed previously measured values in the Arctic Basin at similar scales: At 100 km scale, N-ICE2015 values averaged above 0.1 d21, compared to rates of 0.08 d21 or less for previous buoy arrays. The exponent of the power law between the deformation length scale and total deformation developed over the season from 0.37 to 0.54 with an abrupt increase immediately after the early February storm, indicating a weakened ice cover with more free drift of the sea ice ﬂoes. Our results point to a general increase in deformation associated with the younger and thinner Arctic sea ice and to a potentially destructive role of winter storms.","container-title":"Journal of Geophysical Research: Oceans","DOI":"10.1002/2016JC012403","ISSN":"21699275","issue":"6","journalAbbreviation":"J. Geophys. Res. Oceans","language":"en","page":"4661-4674","source":"DOI.org (Crossref)","title":"Thin ice and storms: Sea ice deformation from buoy arrays deployed during N-ICE2015","title-short":"Thin ice and storms","volume":"122","author":[{"family":"Itkin","given":"Polona"},{"family":"Spreen","given":"Gunnar"},{"family":"Cheng","given":"Bin"},{"family":"Doble","given":"Martin"},{"family":"Girard-Ardhuin","given":"Fanny"},{"family":"Haapala","given":"Jari"},{"family":"Hughes","given":"Nick"},{"family":"Kaleschke","given":"Lars"},{"family":"Nicolaus","given":"Marcel"},{"family":"Wilkinson","given":"Jeremy"}],"issued":{"date-parts":[["2017",6]]},"citation-key":"itkin2017_ThinIce"}},{"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W."}],"issued":{"date-parts":[["2002"]]},"citation-key":"lindsay2002_IceDeformation"}},{"id":5929,"uris":["http://zotero.org/users/6124969/items/3NANJ4CD"],"itemData":{"id":5929,"type":"article-journal","abstract":"We studied small-scale (50 m to 5 km) sea ice deformation from ship radar images recorded during the N-ICE2015 campaign. The campaign consisted of four consecutive drifting ice stations (Floes 1–4) north of Svalbard, with a total duration of nearly 5 months. Deformation was calculated using 5 different time intervals from 10 min to 24 h, and the deformation rate was found to depend strongly on the time scale. Floes 1–3 had a mean deformation rate within the range of 0.06–0.07 h21 with the interval of 10 min, and 0.03–0.04 h21 with the interval of 1 h. Floe 4 represented marginal ice zone (MIZ) with very high deformation rate, 0.14/0.08 h21 with the interval of 10 min/1 h. Deep in the ice pack, high deformation rates occurred only with high wind and drift speed, while in MIZ they were found also during calm conditions. The deformation rates were found to follow power law scaling with respect to length and time scale even on this small scale and in small domain (15 km 3 15 km). The length scale dependence of deformation rate depends on the time scale: the power law scaling exponent b of the whole study period decreases from 0.82 to 0.52 with the time interval increasing from 10 min to 24 h. Ship radar images reveal the importance of the deformation history of the ice pack, since the deformation events were initialized along the lines of previous damages.","container-title":"Journal of Geophysical Research","language":"en","page":"5105-5120","source":"Zotero","title":"Small‐scale sea ice deformation during N‐ICE2015: From compact pack ice to marginal ice zone","volume":"122","author":[{"family":"Oikkonen","given":"Annu"},{"family":"Haapala","given":"Jari"},{"family":"Lensu","given":"Mikko"},{"family":"Karvonen","given":"Juha"},{"family":"Itkin","given":"Polona"}],"issued":{"date-parts":[["2017"]]},"citation-key":"oikkonen2017_SmallScale"}}],"schema":"https://github.com/citation-style-language/schema/raw/master/csl-citation.json"} </w:instrText>
      </w:r>
      <w:r>
        <w:fldChar w:fldCharType="separate"/>
      </w:r>
      <w:r>
        <w:rPr>
          <w:noProof/>
        </w:rPr>
        <w:t>(Itkin et al., 2017; Lindsay, 2002; Oikkonen et al., 2017)</w:t>
      </w:r>
      <w:r>
        <w:fldChar w:fldCharType="end"/>
      </w:r>
      <w:r>
        <w:t xml:space="preserve"> and ocean mixing </w:t>
      </w:r>
      <w:r>
        <w:fldChar w:fldCharType="begin"/>
      </w:r>
      <w:r>
        <w:instrText xml:space="preserve"> ADDIN ZOTERO_ITEM CSL_CITATION {"citationID":"z7F7pcW6","properties":{"formattedCitation":"(Meyer, Fer, et al., 2017; Meyer, Sundfjord, et al., 2017)","plainCitation":"(Meyer, Fer, et al., 2017; Meyer, Sundfjord, et al., 2017)","noteIndex":0},"citationItems":[{"id":6084,"uris":["http://zotero.org/users/6124969/items/AIRW4U3L"],"itemData":{"id":6084,"type":"article-journal","abstract":"Mixing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K."}],"issued":{"date-parts":[["2017",6]]},"citation-key":"meyer2017_MixingRates"}},{"id":6082,"uris":["http://zotero.org/users/6124969/items/36J3LMX4"],"itemData":{"id":6082,"type":"article-journal","abstract":"Oceanographic observations from the Eurasian Basin north of Svalbard collected between January and June 2015 from the N-ICE2015 drifting expedition are presented. The unique winter observations are a key contribution to existing climatologies of the Arctic Ocean, and show a  100 m deep winter mixed layer likely due to high sea ice growth rates in local leads. Current observations for the upper  200 m show mostly a barotropic ﬂow, enhanced over the shallow Yermak Plateau. The two branches of inﬂowing Atlantic Water are partly captured, conﬁrming that the outer Yermak Branch follows the perimeter of the plateau, and the inner Svalbard Branch the coast. Atlantic Water observed to be warmer and shallower than in the climatology, is found directly below the mixed layer down to 800 m depth, and is warmest along the slope, while its properties inside the basin are quite homogeneous. From late May onwards, the drift was continually close to the ice edge and a thinner surface mixed layer and shallower Atlantic Water coincided with signiﬁcant sea ice melt being observed.","container-title":"Journal of Geophysical Research: Oceans","DOI":"10.1002/2016JC012391","ISSN":"21699275","issue":"8","journalAbbreviation":"J. Geophys. Res. Oceans","language":"en","page":"6218-6237","source":"DOI.org (Crossref)","title":"Winter to summer oceanographic observations in the Arctic Ocean north of Svalbard","title-short":"Winter to summer oceanographic observations in the Arctic Ocean north of Svalbard","volume":"122","author":[{"family":"Meyer","given":"Amelie"},{"family":"Sundfjord","given":"Arild"},{"family":"Fer","given":"Ilker"},{"family":"Provost","given":"Christine"},{"family":"Villacieros Robineau","given":"Nicolas"},{"family":"Koenig","given":"Zoe"},{"family":"Onarheim","given":"Ingrid H."},{"family":"Smedsrud","given":"Lars H."},{"family":"Duarte","given":"Pedro"},{"family":"Dodd","given":"Paul A."},{"family":"Graham","given":"Robert M."},{"family":"Schmidtko","given":"Sunke"},{"family":"Kauko","given":"Hanna M."}],"issued":{"date-parts":[["2017",8]]},"citation-key":"meyer2017_WinterSummer"}}],"schema":"https://github.com/citation-style-language/schema/raw/master/csl-citation.json"} </w:instrText>
      </w:r>
      <w:r>
        <w:fldChar w:fldCharType="separate"/>
      </w:r>
      <w:r w:rsidRPr="50F57BC9">
        <w:rPr>
          <w:noProof/>
        </w:rPr>
        <w:t>(Meyer, Fer, et al., 2017; Meyer, Sundfjord, et al., 2017)</w:t>
      </w:r>
      <w:r>
        <w:fldChar w:fldCharType="end"/>
      </w:r>
      <w:r>
        <w:t xml:space="preserve"> responses. The coupled inertial response following the storm passage can prolong its dynamic effects </w:t>
      </w:r>
      <w:r>
        <w:fldChar w:fldCharType="begin"/>
      </w:r>
      <w:r>
        <w:instrText xml:space="preserve"> ADDIN ZOTERO_ITEM CSL_CITATION {"citationID":"cDPadnq2","properties":{"formattedCitation":"(Haller et al., 2014)","plainCitation":"(Haller et al., 2014)","noteIndex":0},"citationItems":[{"id":7926,"uris":["http://zotero.org/users/6124969/items/3LAAER2J"],"itemData":{"id":7926,"type":"article-journal","abstract":"During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ﬁxes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schema":"https://github.com/citation-style-language/schema/raw/master/csl-citation.json"} </w:instrText>
      </w:r>
      <w:r>
        <w:fldChar w:fldCharType="separate"/>
      </w:r>
      <w:r>
        <w:rPr>
          <w:noProof/>
        </w:rPr>
        <w:t>(Haller et al., 2014)</w:t>
      </w:r>
      <w:r>
        <w:fldChar w:fldCharType="end"/>
      </w:r>
      <w:r>
        <w:t>.</w:t>
      </w:r>
      <w:r>
        <w:t xml:space="preserve"> </w:t>
      </w:r>
    </w:p>
    <w:p w14:paraId="12E9A2F3" w14:textId="099690B6" w:rsidR="009A6DAF" w:rsidRDefault="009A6DAF" w:rsidP="009A6DAF">
      <w:pPr>
        <w:pStyle w:val="Text"/>
        <w:numPr>
          <w:ilvl w:val="0"/>
          <w:numId w:val="9"/>
        </w:numPr>
      </w:pPr>
      <w:r>
        <w:t>Size of Arctic cyclones?</w:t>
      </w:r>
    </w:p>
    <w:p w14:paraId="2C8EE587" w14:textId="4ED38F42" w:rsidR="009A6DAF" w:rsidRDefault="009A6DAF" w:rsidP="009A6DAF">
      <w:pPr>
        <w:pStyle w:val="Text"/>
        <w:numPr>
          <w:ilvl w:val="0"/>
          <w:numId w:val="9"/>
        </w:numPr>
      </w:pPr>
      <w:r>
        <w:t>Reason for cyclones and not just synoptic events in general?</w:t>
      </w:r>
    </w:p>
    <w:p w14:paraId="6D5597A5" w14:textId="77777777" w:rsidR="009A6DAF" w:rsidRDefault="009A6DAF" w:rsidP="00445C8E">
      <w:pPr>
        <w:pStyle w:val="Text"/>
      </w:pPr>
    </w:p>
    <w:p w14:paraId="3945D226" w14:textId="42FFE088" w:rsidR="009A6DAF" w:rsidRDefault="009A6DAF" w:rsidP="00445C8E">
      <w:pPr>
        <w:pStyle w:val="Text"/>
      </w:pPr>
      <w:r>
        <w:t>C</w:t>
      </w:r>
      <w:r w:rsidR="00FE627A" w:rsidRPr="00FE627A">
        <w:t>yclones represent major sources of poleward heat and moisture transport</w:t>
      </w:r>
      <w:r w:rsidR="00FE627A">
        <w:t xml:space="preserve"> </w:t>
      </w:r>
      <w:r>
        <w:t xml:space="preserve">during Arctic winter </w:t>
      </w:r>
      <w:r w:rsidR="00FE627A">
        <w:fldChar w:fldCharType="begin"/>
      </w:r>
      <w:r w:rsidR="00FE627A">
        <w:instrText xml:space="preserve"> ADDIN ZOTERO_ITEM CSL_CITATION {"citationID":"Tpm2na1N","properties":{"formattedCitation":"(Fearon et al., 2021)","plainCitation":"(Fearon et al., 2021)","noteIndex":0},"citationItems":[{"id":8184,"uris":["http://zotero.org/groups/5193842/items/M587KXGV"],"itemData":{"id":8184,"type":"article-journal","abstract":"In this study, ERA5 reanalysis is used to quantify cyclone-induced moisture transport into the Arctic on a seasonal basis (1998–2018). Moist airstreams are spatially identified and temporally linked to individual cyclones (50–90°N). Results show that cyclones account for 74% of the annual poleward flux across 70°N. For these cyclone cases, which primarily emerge over the central Arctic in summer or otherwise originate from the North Atlantic, the amount of moisture transport is found to closely depend on track orientation and poleward propagation. Cyclone tracks oriented in the poleward direction along with coupling to an upper-level vortex which influences the steering flow are the most important characteristics that determine the moisture flux into the Arctic. Back trajectories highlight low-level moisture source regions over the Atlantic Gulf Stream throughout the year and over the high-latitude continental land surface during the warm season.","container-title":"Geophysical Research Letters","DOI":"10.1029/2020GL090353","ISSN":"0094-8276, 1944-8007","issue":"4","journalAbbreviation":"Geophysical Research Letters","language":"en","page":"e2020GL090353","source":"DOI.org (Crossref)","title":"The Role of Cyclones in Moisture Transport into the Arctic","volume":"48","author":[{"family":"Fearon","given":"Matthew G."},{"family":"Doyle","given":"James D."},{"family":"Ryglicki","given":"David R."},{"family":"Finocchio","given":"Peter M."},{"family":"Sprenger","given":"Michael"}],"issued":{"date-parts":[["2021",2,28]]},"citation-key":"fearon2021_RoleCyclones"}}],"schema":"https://github.com/citation-style-language/schema/raw/master/csl-citation.json"} </w:instrText>
      </w:r>
      <w:r w:rsidR="00FE627A">
        <w:fldChar w:fldCharType="separate"/>
      </w:r>
      <w:r w:rsidR="00FE627A">
        <w:rPr>
          <w:noProof/>
        </w:rPr>
        <w:t>(Fearon et al., 2021)</w:t>
      </w:r>
      <w:r w:rsidR="00FE627A">
        <w:fldChar w:fldCharType="end"/>
      </w:r>
      <w:r w:rsidR="00FE627A" w:rsidRPr="00FE627A">
        <w:t>.</w:t>
      </w:r>
    </w:p>
    <w:p w14:paraId="6579E166" w14:textId="15731BBB" w:rsidR="009A6DAF" w:rsidRDefault="00FE627A" w:rsidP="00E51EC0">
      <w:pPr>
        <w:pStyle w:val="Text"/>
      </w:pPr>
      <w:r w:rsidRPr="00FE627A">
        <w:t xml:space="preserve"> </w:t>
      </w:r>
    </w:p>
    <w:p w14:paraId="6E8143CD" w14:textId="1EBA9693" w:rsidR="00E51EC0" w:rsidRDefault="50F57BC9" w:rsidP="00E51EC0">
      <w:pPr>
        <w:pStyle w:val="Text"/>
      </w:pPr>
      <w:r>
        <w:t xml:space="preserve">There is not yet a clear consensus on the net effect of cyclones on sea ice. The paucity of direct observations of wintertime central Arctic cyclones, particularly joint observations of atmosphere, sea ice, and ocean, is a contributing factor. Thermodynamic air-ice-ocean interactions for cyclones sampled during the Surface Heat and Energy Budget of the Arctic expedition (SHEBA; </w:t>
      </w:r>
      <w:r w:rsidR="00445C8E">
        <w:fldChar w:fldCharType="begin"/>
      </w:r>
      <w:r w:rsidR="00445C8E">
        <w:instrText xml:space="preserve"> ADDIN ZOTERO_ITEM CSL_CITATION {"citationID":"B3EfZ4Bv","properties":{"formattedCitation":"(Uttal et al., 2002)","plainCitation":"(Uttal et al., 2002)","dontUpdate":true,"noteIndex":0},"citationItems":[{"id":651,"uris":["http://zotero.org/users/6124969/items/RZJKF9HV"],"itemData":{"id":651,"type":"article-journal","abstract":"Abstract A summary is presented of the Surface Heat Budget of the Arctic Ocean (SHEBA) project, with a focus on the field experiment that was conducted from October 1997 to October 1998. The primary objective of the field work was to collectocean, ice, and atmospheric datasets over a full annual cycle that could be used to understand the processes controlling surface heat exchanges—in particular, the ice-albedo feedback and cloud-radiation feedback. This information is being used to improve formulations of arctic ice-ocean-atmosphere processes in climate models and thereby improve simulations of present and future arctic climate. The experiment was deployed from an ice breaker that was frozen into the ice packand allowed to drift for the duration of the experiment. This research platform allowed the use of an extensive suite of instruments that directly measured ocean, atmosphere, and ice properties from both the ship and the ice pack in the immediate vicinity of the ship. This summary describes the proje...","container-title":"Bulletin of the American Meteorological Society","DOI":"10.1175/1520-0477(2002)083&lt;0255:SHBOTA&gt;2.3.CO;2","ISSN":"00030007","issue":"2","page":"255–275","title":"Surface heat budget of the arctic ocean","volume":"83","author":[{"family":"Uttal","given":"Taneil"},{"family":"Curry","given":"Judith A."},{"family":"McPhee","given":"Miles G."},{"family":"Perovich","given":"Donald K."},{"family":"Moritz","given":"Richard E."},{"family":"Maslanik","given":"James A."},{"family":"Guest","given":"Peter S."},{"family":"Stern","given":"Harry L."},{"family":"Moore","given":"James A."},{"family":"Turenne","given":"Rene"},{"family":"Heiberg","given":"Andreas"},{"family":"Serreze","given":"Mark C."},{"family":"Wylie","given":"Donald P."},{"family":"Persson","given":"Ola G."},{"family":"Paulson","given":"Clayton A."},{"family":"Halle","given":"Christopher"},{"family":"Marison","given":"James H."},{"family":"Wheeler","given":"Patricia A."},{"family":"Makshtas","given":"Alexander"},{"family":"Welch","given":"Harold"},{"family":"Shupe","given":"Matthew D."},{"family":"Intrieri","given":"Janet M."},{"family":"Stamnes","given":"Knut"},{"family":"Lindsey","given":"Ronald W."},{"family":"Pinkel","given":"Robert"},{"family":"Pegau","given":"W. Scott"},{"family":"Stanton","given":"Timothy P."},{"family":"Grenfeld","given":"Thomas C."}],"issued":{"date-parts":[["2002"]]},"citation-key":"uttal2002_SurfaceHeat"}}],"schema":"https://github.com/citation-style-language/schema/raw/master/csl-citation.json"} </w:instrText>
      </w:r>
      <w:r w:rsidR="00445C8E">
        <w:fldChar w:fldCharType="separate"/>
      </w:r>
      <w:r w:rsidRPr="50F57BC9">
        <w:rPr>
          <w:noProof/>
        </w:rPr>
        <w:t>Uttal et al., 2002)</w:t>
      </w:r>
      <w:r w:rsidR="00445C8E">
        <w:fldChar w:fldCharType="end"/>
      </w:r>
      <w:r>
        <w:t xml:space="preserve"> have been analyzed at least in part in numerous studies </w:t>
      </w:r>
      <w:r w:rsidR="00445C8E">
        <w:fldChar w:fldCharType="begin"/>
      </w:r>
      <w:r w:rsidR="00445C8E">
        <w:instrText xml:space="preserve"> ADDIN ZOTERO_ITEM CSL_CITATION {"citationID":"6vLs54VL","properties":{"formattedCitation":"(Lindsay, 2002; Persson, 2012; Persson et al., 2017; Richter-Menge et al., 2001; Shaw et al., 2009)","plainCitation":"(Lindsay, 2002; Persson, 2012; Persson et al., 2017; Richter-Menge et al., 2001; Shaw et al., 2009)","dontUpdate":true,"noteIndex":0},"citationItems":[{"id":7948,"uris":["http://zotero.org/users/6124969/items/IKN3KXW6"],"itemData":{"id":7948,"type":"article-journal","container-title":"Journal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W."}],"issued":{"date-parts":[["2002"]]},"citation-key":"lindsay2002_IceDeformation"}},{"id":1567,"uris":["http://zotero.org/users/6124969/items/WB6M7K5I"],"itemData":{"id":1567,"type":"article-journal","container-title":"Climate Dynamics","DOI":"10.1007/s00382-011-1196-9","note":"Citation Key: Persson2012","page":"1349-1371","title":"Onset and end of the summer melt season over sea ice: thermal structure and surface energy perspective from SHEBA","volume":"39","author":[{"family":"Persson","given":"P Ola G"}],"issued":{"date-parts":[["2012"]]},"citation-key":"Persson2012"}},{"id":1853,"uris":["http://zotero.org/users/6124969/items/E2G5JTEJ"],"itemData":{"id":1853,"type":"article-journal","container-title":"Climate Dynamics","DOI":"10.1007/s00382-016-3383-1","ISSN":"14320894","issue":"4","note":"publisher: Springer Berlin Heidelberg","page":"1341-1364","title":"Linking atmospheric synoptic transport, cloud phase, surface energy fluxes, and sea-ice growth: observations of midwinter SHEBA conditions","volume":"49","author":[{"family":"Persson","given":"P. Ola G."},{"family":"Shupe","given":"Matthew D."},{"family":"Perovich","given":"Don"},{"family":"Solomon","given":"Amy"}],"issued":{"date-parts":[["2017"]]},"citation-key":"persson2017_LinkingAtmospherica"}},{"id":7578,"uris":["http://zotero.org/users/6124969/items/EP27PJWD"],"itemData":{"id":7578,"type":"article-journal","abstract":"Winter ice dynamics plays an important role in the energy budget of the air^ice^ocean system, through the formation of leads and ridges. In summer, thermodynamic processes cause a transition in the ice pack from a mechanical continuum to an ensemble of floes that move in a state of free drift, with little floe^floe interaction. Results from the recent Surface Heat Budget of the Arctic Ocean (SHEBA) experiment have demonstrated that even under summer conditions, ice dynamics can still cause dramatic changes in the characteristics of the ice^ocean matrix that affect the energy budget. To illustrate this, we present observations taken before and after a period of sustained, moderate winds in lateJuly 1998, which was preceded by an extended period of low winds. These conditions resulted in significant differential motion of ice floes in the vicinity of SHEBA. The measurements include the mass balance of the ice cover, the distribution of ice and open water, and salinity and temperature profiles in leads. The data show that after the storm there was a significant change in the amount and distribution of open-water areas, that there was an increase in the rate of bottom ablation, and that a stratified layer of warm fresh water that had formed at the top of leads during melt had become mixed.","container-title":"Annals of Glaciology","DOI":"10.3189/172756401781818176","ISSN":"0260-3055, 1727-5644","journalAbbreviation":"Ann. Glaciol.","language":"en","page":"201-206","source":"DOI.org (Crossref)","title":"Summer ice dynamics during SHEBA and its effect on the ocean heat content","volume":"33","author":[{"family":"Richter-Menge","given":"Jackie A."},{"family":"Perovich","given":"Donald K."},{"family":"Pegau","given":"W. Scott"}],"issued":{"date-parts":[["2001"]]},"citation-key":"richter-menge2001_SummerIce"}},{"id":7494,"uris":["http://zotero.org/users/6124969/items/CJXS35IU"],"itemData":{"id":7494,"type":"article-journal","container-title":"Journal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G."}],"issued":{"date-parts":[["2009",6,12]]},"citation-key":"shaw2009_RoleUpper"}}],"schema":"https://github.com/citation-style-language/schema/raw/master/csl-citation.json"} </w:instrText>
      </w:r>
      <w:r w:rsidR="00445C8E">
        <w:fldChar w:fldCharType="separate"/>
      </w:r>
      <w:r w:rsidRPr="50F57BC9">
        <w:rPr>
          <w:noProof/>
        </w:rPr>
        <w:t>(e.g., Lindsay, 2002; Persson, 2012; Persson et al., 2017; Richter-Menge et al., 2001; Shaw et al., 2009)</w:t>
      </w:r>
      <w:r w:rsidR="00445C8E">
        <w:fldChar w:fldCharType="end"/>
      </w:r>
      <w:r>
        <w:t xml:space="preserve">, primarily in the context of seasonal or annual analysis.  Both </w:t>
      </w:r>
      <w:r w:rsidR="00445C8E">
        <w:fldChar w:fldCharType="begin"/>
      </w:r>
      <w:r w:rsidR="00445C8E">
        <w:instrText xml:space="preserve"> ADDIN ZOTERO_ITEM CSL_CITATION {"citationID":"wQ9bTDDJ","properties":{"formattedCitation":"(Lindsay, 2002; Richter-Menge et al., 2001)","plainCitation":"(Lindsay, 2002; Richter-Menge et al., 2001)","dontUpdate":true,"noteIndex":0},"citationItems":[{"id":7948,"uris":["http://zotero.org/users/6124969/items/IKN3KXW6"],"itemData":{"id":7948,"type":"article-journal","container-title":"Journal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W."}],"issued":{"date-parts":[["2002"]]},"citation-key":"lindsay2002_IceDeformation"}},{"id":7578,"uris":["http://zotero.org/users/6124969/items/EP27PJWD"],"itemData":{"id":7578,"type":"article-journal","abstract":"Winter ice dynamics plays an important role in the energy budget of the air^ice^ocean system, through the formation of leads and ridges. In summer, thermodynamic processes cause a transition in the ice pack from a mechanical continuum to an ensemble of floes that move in a state of free drift, with little floe^floe interaction. Results from the recent Surface Heat Budget of the Arctic Ocean (SHEBA) experiment have demonstrated that even under summer conditions, ice dynamics can still cause dramatic changes in the characteristics of the ice^ocean matrix that affect the energy budget. To illustrate this, we present observations taken before and after a period of sustained, moderate winds in lateJuly 1998, which was preceded by an extended period of low winds. These conditions resulted in significant differential motion of ice floes in the vicinity of SHEBA. The measurements include the mass balance of the ice cover, the distribution of ice and open water, and salinity and temperature profiles in leads. The data show that after the storm there was a significant change in the amount and distribution of open-water areas, that there was an increase in the rate of bottom ablation, and that a stratified layer of warm fresh water that had formed at the top of leads during melt had become mixed.","container-title":"Annals of Glaciology","DOI":"10.3189/172756401781818176","ISSN":"0260-3055, 1727-5644","journalAbbreviation":"Ann. Glaciol.","language":"en","page":"201-206","source":"DOI.org (Crossref)","title":"Summer ice dynamics during SHEBA and its effect on the ocean heat content","volume":"33","author":[{"family":"Richter-Menge","given":"Jackie A."},{"family":"Perovich","given":"Donald K."},{"family":"Pegau","given":"W. Scott"}],"issued":{"date-parts":[["2001"]]},"citation-key":"richter-menge2001_SummerIce"}}],"schema":"https://github.com/citation-style-language/schema/raw/master/csl-citation.json"} </w:instrText>
      </w:r>
      <w:r w:rsidR="00445C8E">
        <w:fldChar w:fldCharType="separate"/>
      </w:r>
      <w:r w:rsidRPr="50F57BC9">
        <w:rPr>
          <w:noProof/>
        </w:rPr>
        <w:t>Lindsay (2002) and Richter-Menge et al., (2001)</w:t>
      </w:r>
      <w:r w:rsidR="00445C8E">
        <w:fldChar w:fldCharType="end"/>
      </w:r>
      <w:r>
        <w:t xml:space="preserve"> identify periods of enhanced mid-winter sea ice deformation that coincided with significant cyclone activity; however, the sea ice deformation observations lack sufficient resolution to examin</w:t>
      </w:r>
      <w:r w:rsidR="008B0FCD">
        <w:t>e</w:t>
      </w:r>
      <w:r>
        <w:t xml:space="preserve"> air-ice dynamic coupling in detail. Similarly, ocean time series collected during SHEBA show peaks in the ice-ocean friction velocity associated with atmospheric cyclones throughout the year </w:t>
      </w:r>
      <w:r w:rsidR="00445C8E">
        <w:fldChar w:fldCharType="begin"/>
      </w:r>
      <w:r w:rsidR="00445C8E">
        <w:instrText xml:space="preserve"> ADDIN ZOTERO_ITEM CSL_CITATION {"citationID":"UnUBdjvI","properties":{"formattedCitation":"(Shaw et al., 2009)","plainCitation":"(Shaw et al., 2009)","noteIndex":0},"citationItems":[{"id":7494,"uris":["http://zotero.org/users/6124969/items/CJXS35IU"],"itemData":{"id":7494,"type":"article-journal","container-title":"Journal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G."}],"issued":{"date-parts":[["2009",6,12]]},"citation-key":"shaw2009_RoleUpper"}}],"schema":"https://github.com/citation-style-language/schema/raw/master/csl-citation.json"} </w:instrText>
      </w:r>
      <w:r w:rsidR="00445C8E">
        <w:fldChar w:fldCharType="separate"/>
      </w:r>
      <w:r w:rsidRPr="50F57BC9">
        <w:rPr>
          <w:noProof/>
        </w:rPr>
        <w:t>(Shaw et al., 2009)</w:t>
      </w:r>
      <w:r w:rsidR="00445C8E">
        <w:fldChar w:fldCharType="end"/>
      </w:r>
      <w:r>
        <w:t xml:space="preserve">. Enhanced basal heat fluxes usually accompanied these events. A series of marginal ice zone cyclone observation experiments provide a useful point of comparison, though in very different sea ice and ocean conditions </w:t>
      </w:r>
      <w:r w:rsidR="00445C8E">
        <w:fldChar w:fldCharType="begin"/>
      </w:r>
      <w:r w:rsidR="00445C8E">
        <w:instrText xml:space="preserve"> ADDIN ZOTERO_ITEM CSL_CITATION {"citationID":"MCzAL42Z","properties":{"formattedCitation":"(Br\\uc0\\u252{}mmer, 2003; Br\\uc0\\u252{}mmer et al., 2008; Br\\uc0\\u252{}mmer &amp; Hoeber, 1999; Dierer et al., 2005)","plainCitation":"(Brümmer, 2003; Brümmer et al., 2008; Brümmer &amp; Hoeber, 1999; Dierer et al., 2005)","noteIndex":0},"citationItems":[{"id":6343,"uris":["http://zotero.org/users/6124969/items/BJUJ4SX4"],"itemData":{"id":6343,"type":"article-journal","container-title":"Journal of Geophysical Research","DOI":"10.1029/2002JD002638","ISSN":"0148-0227","issue":"D7","journalAbbreviation":"J. Geophys. Res.","language":"en","page":"4217","source":"DOI.org (Crossref)","title":"A Fram Strait cyclone: Properties and impact on ice drift as measured by aircraft and buoys","title-short":"A Fram Strait cyclone","volume":"108","author":[{"family":"Brümmer","given":"Burghard"}],"issued":{"date-parts":[["2003"]]},"citation-key":"brummer2003_FramStrait"}},{"id":2277,"uris":["http://zotero.org/users/6124969/items/S4X3V5JZ"],"itemData":{"id":2277,"type":"article-journal","abstract":"This study aims at the determination of a Fram Strait cyclone track and of the cyclone's impact on ice edge, drift, divergence, and concentration. A 24 h period on 13-14 March 2002 framed by two RADARSAT images is analyzed. Data are included from autonomous ice buoys, a research vessel, Special Sensor Microwave Imager (SSM/I) and QuikSCAT satellite, and the operational European Centre for Medium-Range Weather Forecasts (ECMWF) model. During this 24 h period the cyclone moved northward along the western ice edge in the Fram Strait, crossed the northern ice edge, made a left-turn loop with 150 km diameter over the sea ice, and returned to the northern ice edge. The ECMWF analysis places the cyclone track 100 km too far west over the sea ice, a deviation which is too large for representative sea ice simulations. On the east side of the northward moving cyclone, the ice edge was pushed northward by 55 km because of strong winds. On the rear side, the ice edge advanced toward the open water but by a smaller distance because of weaker winds there. The ice drift pattern as calculated from the ice buoys and the two RADARSAT images is cyclonically curved around the center of the cyclone loop. Ice drift divergence shows a spatial pattern with divergence in the loop center and a zone of convergence around. Ice concentration changes as retrieved from SSM/I data follow the divergence pattern such that sea ice concentration increased in areas of divergence and decreased in areas of convergence. Copyright 2008 by the American Geophysical Union.","container-title":"Journal of Geophysical Research: Oceans","DOI":"10.1029/2007JC004149","ISSN":"21699291","issue":"12","note":"Citation Key: Brummer2008","page":"1-15","title":"Impact of a Fram Strait cyclone on ice edge, drift, divergence, and concentration: Possibilities and limits of an observational analysis","volume":"113","author":[{"family":"Brümmer","given":"Burghard"},{"family":"Schröder","given":"David"},{"family":"Müller","given":"Gerd"},{"family":"Spreen","given":"Gunnar"},{"family":"Jahnke-Bornemann","given":"Annika"},{"family":"Launiainen","given":"Jouko"}],"issued":{"date-parts":[["2008"]]},"citation-key":"Brummer2008"}},{"id":7546,"uris":["http://zotero.org/users/6124969/items/JAZLIGTL"],"itemData":{"id":7546,"type":"article-journal","abstract":"The ice export from the Arctic Oceanthroughthe Fram Strait into the Atlantic Oceanis steeredby atmosphericprocesseson the large scaleaswell ason the local scale. A casestudyof a mesoscalecycloneover the Fram Straitandits effectson the seaice drift is presented.The cyclonedevelopedon March 13, 1993, at the ice edgeof the GreenlandSeaandmovednorthwardover the ice andover thepositionof the research icebreakerPolarsternandan arrayof six meteorologicailce buoys.The cyclonehada radiusof about150 km andwasessentiallyrestrictedto the lowest2 km of the atmosphereN. ear the surfacethetemperaturedifferencebetweentheair in thewarm sectorandthe surroundingcoldair was25 K resultingin a pressuredifferenceof about 15 hPabetweencenterand the surroundingwith low-level wind speedsof up to 20 m/s. The passageof the cyclonecauseda full loopof the ice drift otherwiseorientedfrom northeasto southwestT. he ratioof ice drift speedto wind speed,increasedfrom 5 % beforeto 9 % after thepassageE. xtremevaluesof icedeformationandlargevariations of the ice strainrate tensoroccurredduringthe cyclonepassageI.t is concludedthat passingcyclonescan affectthe sea-icedrift throughthebottleneckof the Fram Straitand may haveintegraleffectson largertime scalesandspacescales.","container-title":"Journal of Geophysical Research: Atmospheres","DOI":"10.1029/1999JD900259","ISSN":"01480227","issue":"D16","journalAbbreviation":"J. Geophys. Res.","language":"en","page":"19085-19098","source":"DOI.org (Crossref)","title":"A mesoscale cyclone over the Fram Strait and its effects on sea ice","volume":"104","author":[{"family":"Brümmer","given":"Burghard"},{"family":"Hoeber","given":"Heinrich"}],"issued":{"date-parts":[["1999",8,27]]},"citation-key":"brummer1999_MesoscaleCyclone"}},{"id":6344,"uris":["http://zotero.org/users/6124969/items/7VD3Q2YI"],"itemData":{"id":6344,"type":"article-journal","abstract":"A high-resolution atmosphere–sea ice model is used to investigate the interactions between cyclones and sea ice cover in polar regions. For this purpose, a cyclone passage observed during the 1999 Fram Strait Cyclone Experiment (FRAMZY) is simulated for two consecutive days. The results of the coupled mesoscale transport and stream model–mesoscale sea ice model (METRAS–MESIM) are compared with aircraft and ice drift measurements. With the exception of temperature, all atmospheric parameters are well simulated. Main reasons for discrepancies were found in large differences between the measurements and the forcing data taken from the results of the regional model (REMO). In addition, advection was slightly wrong as a result of a 17° deviation in wind directions. The altogether well simulated wind field is interactively used to force the sea ice model MESIM; results agree well with drift buoy measurements. Average deviations of simulated and measured ice drift are smaller than 8° for direction and smaller than 3.7 cm sϪ1 for speed, which is less than 10% of the average speed. The simulated ratio between ice drift and wind velocity increases slightly during cyclone passage from 2.6% to 2.9%, a tendency also known from observations. During a 36-h period, the simulated sea ice concentration locally decreases up to 20% in accordance with measurements. A neglect of changing sea ice cover causes a decrease of the heat flux to the atmosphere from 53 to 12 W mϪ2. The values correspond to averages over the evaluation region (approximately 228 000 km2) and period (36 h). Temperature and humidity are decreased by 2 K and 0.2 g kgϪ1, respectively, over the ice-covered region. In contrast, the effect on pressure and wind remains small, probably because the cyclone does not move in the vicinity of the ice edge.","container-title":"Monthly Weather Review","DOI":"10.1175/MWR3076.1","ISSN":"1520-0493, 0027-0644","issue":"12","language":"en","page":"3678-3692","source":"DOI.org (Crossref)","title":"Atmosphere–Sea Ice Interactions during a Cyclone Passage Investigated by Using Model Simulations and Measurements","volume":"133","author":[{"family":"Dierer","given":"S."},{"family":"Schlünzen","given":"K. H."},{"family":"Birnbaum","given":"G."},{"family":"Brümmer","given":"B."},{"family":"Müller","given":"G."}],"issued":{"date-parts":[["2005",12,1]]},"citation-key":"dierer2005_AtmosphereSea"}}],"schema":"https://github.com/citation-style-language/schema/raw/master/csl-citation.json"} </w:instrText>
      </w:r>
      <w:r w:rsidR="00445C8E">
        <w:fldChar w:fldCharType="separate"/>
      </w:r>
      <w:r>
        <w:t xml:space="preserve">(Brümmer, 2003; Brümmer et al., 2008; Brümmer </w:t>
      </w:r>
      <w:r w:rsidR="008B0FCD">
        <w:t>and</w:t>
      </w:r>
      <w:r>
        <w:t xml:space="preserve"> Hoeber, 1999; Dierer et al., 2005)</w:t>
      </w:r>
      <w:r w:rsidR="00445C8E">
        <w:fldChar w:fldCharType="end"/>
      </w:r>
      <w:r>
        <w:t xml:space="preserve">. </w:t>
      </w:r>
      <w:r w:rsidR="00445C8E">
        <w:fldChar w:fldCharType="begin"/>
      </w:r>
      <w:r w:rsidR="00445C8E">
        <w:instrText xml:space="preserve"> ADDIN ZOTERO_ITEM CSL_CITATION {"citationID":"1ciFtVdL","properties":{"formattedCitation":"(Haller et al., 2014)","plainCitation":"(Haller et al., 2014)","dontUpdate":true,"noteIndex":0},"citationItems":[{"id":7926,"uris":["http://zotero.org/users/6124969/items/3LAAER2J"],"itemData":{"id":7926,"type":"article-journal","abstract":"During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ﬁxes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schema":"https://github.com/citation-style-language/schema/raw/master/csl-citation.json"} </w:instrText>
      </w:r>
      <w:r w:rsidR="00445C8E">
        <w:fldChar w:fldCharType="separate"/>
      </w:r>
      <w:r w:rsidRPr="50F57BC9">
        <w:rPr>
          <w:noProof/>
        </w:rPr>
        <w:t>Haller et al. (2014</w:t>
      </w:r>
      <w:r w:rsidR="00445C8E">
        <w:fldChar w:fldCharType="end"/>
      </w:r>
      <w:r>
        <w:t xml:space="preserve">) </w:t>
      </w:r>
      <w:bookmarkStart w:id="4" w:name="_Int_geaByVZ1"/>
      <w:r>
        <w:t>calculated</w:t>
      </w:r>
      <w:bookmarkEnd w:id="4"/>
      <w:r>
        <w:t xml:space="preserve"> sea ice strain rates using data from buoy arrays deployed around the </w:t>
      </w:r>
      <w:r>
        <w:lastRenderedPageBreak/>
        <w:t xml:space="preserve">sailing vessel </w:t>
      </w:r>
      <w:r w:rsidRPr="50F57BC9">
        <w:rPr>
          <w:i/>
          <w:iCs/>
        </w:rPr>
        <w:t>Tara</w:t>
      </w:r>
      <w:r>
        <w:t xml:space="preserve"> during 2007 and 2008, finding distinct vorticity and divergence patterns during cyclones compared to anticyclones. The Norwegian Young Ice Expedition (N-ICE2015) was impacted by frequent cyclones during its drift in the northern Fram Strait</w:t>
      </w:r>
      <w:r w:rsidR="008B0FCD">
        <w:t xml:space="preserve">. These </w:t>
      </w:r>
      <w:commentRangeStart w:id="5"/>
      <w:r>
        <w:t xml:space="preserve">In addition, the N-ICE2015 results showed that the local history of deformation was an important factor, as areas of ice broken up by earlier storms tended to reactivate. </w:t>
      </w:r>
      <w:commentRangeEnd w:id="5"/>
      <w:r w:rsidR="00CA07F8">
        <w:rPr>
          <w:rStyle w:val="CommentReference"/>
          <w:rFonts w:asciiTheme="minorHAnsi" w:eastAsiaTheme="minorHAnsi" w:hAnsiTheme="minorHAnsi" w:cstheme="minorBidi"/>
        </w:rPr>
        <w:commentReference w:id="5"/>
      </w:r>
    </w:p>
    <w:p w14:paraId="16721D98" w14:textId="0BC9041F" w:rsidR="002977AA" w:rsidRDefault="00E51EC0" w:rsidP="002977AA">
      <w:pPr>
        <w:pStyle w:val="Text"/>
      </w:pPr>
      <w:r w:rsidRPr="002977AA">
        <w:t xml:space="preserve">Studies of ice-ocean thermodynamic </w:t>
      </w:r>
      <w:r w:rsidR="001902F1" w:rsidRPr="002977AA">
        <w:t>and</w:t>
      </w:r>
      <w:r w:rsidRPr="002977AA">
        <w:t xml:space="preserve"> dynamic events have shown </w:t>
      </w:r>
      <w:r w:rsidR="008969B4">
        <w:t xml:space="preserve">how </w:t>
      </w:r>
      <w:r w:rsidRPr="002977AA">
        <w:t xml:space="preserve">ocean responses to wind forcing </w:t>
      </w:r>
      <w:r w:rsidR="008969B4">
        <w:t xml:space="preserve">is </w:t>
      </w:r>
      <w:r w:rsidRPr="002977AA">
        <w:t>strongly modulated by seasonal changes in ice thickness, open water fraction in a range of studies</w:t>
      </w:r>
      <w:r w:rsidR="001902F1" w:rsidRPr="002977AA">
        <w:t xml:space="preserve"> </w:t>
      </w:r>
      <w:r w:rsidR="001902F1" w:rsidRPr="002977AA">
        <w:fldChar w:fldCharType="begin"/>
      </w:r>
      <w:r w:rsidR="00BA3E67">
        <w:instrText xml:space="preserve"> ADDIN ZOTERO_ITEM CSL_CITATION {"citationID":"4ElEidrv","properties":{"formattedCitation":"(Gallaher et al., 2016; McPhee, 2002, 2008; Meyer, Fer, et al., 2017; Shaw et al., 2009; Stanton et al., 2012; Yang, 2004)","plainCitation":"(Gallaher et al., 2016; McPhee, 2002, 2008; Meyer, Fer, et al., 2017; Shaw et al., 2009; Stanton et al., 2012; Yang, 2004)","noteIndex":0},"citationItems":[{"id":7609,"uris":["http://zotero.org/users/6124969/items/44CVVINA"],"itemData":{"id":7609,"type":"article-journal","abstract":"A comprehensive set of autonomous, ice-ocean measurements were collected across the Canada Basin to study the summer evolution of the ice-ocean boundary layer (IOBL) and ocean mixed layer (OML). Evaluation of local heat and freshwater balances and associated turbulent forcing reveals that melt ponds (MPs) strongly inﬂuence the summer IOBL-OML evolution. Areal expansion of MPs in mid-June start the upper ocean evolution resulting in signiﬁcant increases to ocean absorbed radiative ﬂux (19 W m22 in this study). Buoyancy provided by MP drainage shoals and freshens the IOBL resulting in a 39 MJ m22 increase in heat storage in just 19 days (52% of the summer total). Following MP drainage, a near-surface fresh layer deepens through shear-forced mixing to form the summer mixed layer (sML). In late summer, basal melt increases due to stronger turbulent mixing in the thin sML and the expansion of open water areas due in part to wind-forced divergence of the sea ice. Thermal heterogeneities in the marginal ice zone (MIZ) upper ocean led to large ocean-to-ice heat ﬂuxes (100–200 W m22) and enhanced basal ice melt (3–6 cm d21), well away from the ice edge. Calculation of the upper ocean heat budget shows that local radiative heat input accounted for at least 89% of the observed latent heat losses and heat storage (partitioned 0.77/0.23). These results suggest that the extensive area of deteriorating sea ice observed away from the ice edge during the 2014 season, termed the ‘‘thermodynamically forced MIZ,’’ was driven primarily by local shortwave radiative forcing.","container-title":"Journal of Geophysical Research: Oceans","DOI":"10.1002/2016JC011778","ISSN":"2169-9275, 2169-9291","issue":"8","journalAbbreviation":"JGR Oceans","language":"en","page":"6223-6250","source":"DOI.org (Crossref)","title":"Evolution of a Canada Basin ice‐ocean boundary layer and mixed layer across a developing thermodynamically forced marginal ice zone","volume":"121","author":[{"family":"Gallaher","given":"Shawn G."},{"family":"Stanton","given":"Timothy P."},{"family":"Shaw","given":"William J."},{"family":"Cole","given":"Sylvia T."},{"family":"Toole","given":"John M."},{"family":"Wilkinson","given":"Jeremy P."},{"family":"Maksym","given":"Ted"},{"family":"Hwang","given":"Byongjun"}],"issued":{"date-parts":[["2016",8]]},"citation-key":"gallaher2016_EvolutionCanada"}},{"id":7579,"uris":["http://zotero.org/users/6124969/items/GAMXUHZR"],"itemData":{"id":7579,"type":"article-journal","container-title":"Journal of Geophysical Research","DOI":"10.1029/2000JC000633","ISSN":"0148-0227","issue":"C10","journalAbbreviation":"J. Geophys. Res.","language":"en","page":"8037","source":"DOI.org (Crossref)","title":"Turbulent stress at the ice/ocean interface and bottom surface hydraulic roughness during the SHEBA drift","volume":"107","author":[{"family":"McPhee","given":"Miles G."}],"issued":{"date-parts":[["2002"]]},"citation-key":"mcphee2002_TurbulentStress"}},{"id":8211,"uris":["http://zotero.org/users/6124969/items/I4PUMPBT"],"itemData":{"id":8211,"type":"book","edition":"1","event-place":"New York, NY","ISBN":"978-0-387-78334-5","number-of-pages":"216","publisher":"Springer","publisher-place":"New York, NY","title":"Air-Ice-Ocean Interaction: Turbulent Ocean Boundary Layer Exchange Processes","URL":"https://doi.org/10.1007/978-0-387-78335-2","author":[{"family":"McPhee","given":"Miles G."}],"issued":{"date-parts":[["2008"]]},"citation-key":"mcphee2008_AirIceOceanInteraction"}},{"id":6084,"uris":["http://zotero.org/users/6124969/items/AIRW4U3L"],"itemData":{"id":6084,"type":"article-journal","abstract":"Mixing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G."}],"issued":{"date-parts":[["2009",6,12]]},"citation-key":"shaw2009_RoleUpper"},"label":"page"},{"id":7606,"uris":["http://zotero.org/users/6124969/items/P6GTD7IM"],"itemData":{"id":7606,"type":"article-journal","container-title":"Journal of Geophysical Research: Oceans","DOI":"10.1029/2011JC007871","ISSN":"01480227","issue":"C7","journalAbbreviation":"J. Geophys. Res.","language":"en","page":"n/a-n/a","source":"DOI.org (Crossref)","title":"Observational study of relationships between incoming radiation, open water fraction, and ocean-to-ice heat flux in the Transpolar Drift: 2002-2010: OCEAN/ICE FLUXES IN THE ARCTIC","title-short":"Observational study of relationships between incoming radiation, open water fraction, and ocean-to-ice heat flux in the Transpolar Drift","volume":"117","author":[{"family":"Stanton","given":"Timothy P."},{"family":"Shaw","given":"William J."},{"family":"Hutchings","given":"Jennifer K."}],"issued":{"date-parts":[["2012",7]]},"citation-key":"stanton2012_ObservationalStudy"}},{"id":7497,"uris":["http://zotero.org/users/6124969/items/QDC5QMZX"],"itemData":{"id":7497,"type":"article-journal","container-title":"Journal of Geophysical Research","DOI":"10.1029/2001JC001248","ISSN":"0148-0227","issue":"C4","journalAbbreviation":"J. Geophys. Res.","language":"en","page":"C04008","source":"DOI.org (Crossref)","title":"Storm-driven mixing and potential impact on the Arctic Ocean","volume":"109","author":[{"family":"Yang","given":"Jiayan"}],"issued":{"date-parts":[["2004"]]},"citation-key":"yang2004_StormdrivenMixing"}}],"schema":"https://github.com/citation-style-language/schema/raw/master/csl-citation.json"} </w:instrText>
      </w:r>
      <w:r w:rsidR="001902F1" w:rsidRPr="002977AA">
        <w:fldChar w:fldCharType="separate"/>
      </w:r>
      <w:r w:rsidR="00BA3E67">
        <w:t>(Gallaher et al., 2016; McPhee, 2002, 2008; Meyer, Fer, et al., 2017; Shaw et al., 2009; Stanton et al., 2012; Yang, 2004)</w:t>
      </w:r>
      <w:r w:rsidR="001902F1" w:rsidRPr="002977AA">
        <w:fldChar w:fldCharType="end"/>
      </w:r>
      <w:r w:rsidR="001902F1" w:rsidRPr="002977AA">
        <w:t>.</w:t>
      </w:r>
      <w:r w:rsidR="002977AA" w:rsidRPr="002977AA">
        <w:rPr>
          <w:rFonts w:eastAsiaTheme="minorHAnsi"/>
        </w:rPr>
        <w:t xml:space="preserve"> </w:t>
      </w:r>
      <w:r w:rsidR="002977AA" w:rsidRPr="002977AA">
        <w:t>Cyclones, and the strong gradients in winds associated with them, result in changes in momentum transfer to the ocean that can excite inertial oscillations in the ocean and ice</w:t>
      </w:r>
      <w:r w:rsidR="002977AA">
        <w:t xml:space="preserve"> </w:t>
      </w:r>
      <w:r w:rsidR="002977AA">
        <w:fldChar w:fldCharType="begin"/>
      </w:r>
      <w:r w:rsidR="002977AA">
        <w:instrText xml:space="preserve"> ADDIN ZOTERO_ITEM CSL_CITATION {"citationID":"4dX7Z005","properties":{"formattedCitation":"(Hunkins, 1967)","plainCitation":"(Hunkins, 1967)","noteIndex":0},"citationItems":[{"id":8217,"uris":["http://zotero.org/users/6124969/items/RJM4E7LE"],"itemData":{"id":8217,"type":"article-journal","container-title":"Journal of Geophysical Research","DOI":"10.1029/JZ072i004p01165","ISSN":"01480227","issue":"4","journalAbbreviation":"J. Geophys. Res.","language":"en","page":"1165-1174","source":"DOI.org (Crossref)","title":"Inertial oscillations of Fletcher's Ice Island (T-3)","volume":"72","author":[{"family":"Hunkins","given":"Kenneth"}],"issued":{"date-parts":[["1967",2,15]]},"citation-key":"hunkins1967_InertialOscillations"}}],"schema":"https://github.com/citation-style-language/schema/raw/master/csl-citation.json"} </w:instrText>
      </w:r>
      <w:r w:rsidR="002977AA">
        <w:fldChar w:fldCharType="separate"/>
      </w:r>
      <w:r w:rsidR="002977AA">
        <w:rPr>
          <w:noProof/>
        </w:rPr>
        <w:t>(Hunkins, 1967)</w:t>
      </w:r>
      <w:r w:rsidR="002977AA">
        <w:fldChar w:fldCharType="end"/>
      </w:r>
      <w:r w:rsidR="002977AA">
        <w:t xml:space="preserve">, </w:t>
      </w:r>
      <w:r w:rsidR="002977AA" w:rsidRPr="002977AA">
        <w:t xml:space="preserve">where the ice moves largely in lock with the ocean in an inertial ringing </w:t>
      </w:r>
      <w:r w:rsidR="002977AA">
        <w:fldChar w:fldCharType="begin"/>
      </w:r>
      <w:r w:rsidR="002977AA">
        <w:instrText xml:space="preserve"> ADDIN ZOTERO_ITEM CSL_CITATION {"citationID":"yd1XCSFw","properties":{"formattedCitation":"(Toole et al., 2010)","plainCitation":"(Toole et al., 2010)","noteIndex":0},"citationItems":[{"id":7542,"uris":["http://zotero.org/users/6124969/items/7UWZP2N4"],"itemData":{"id":7542,"type":"article-journal","container-title":"Journal of Geophysical Research: Oceans","DOI":"10.1029/2009JC005660","ISSN":"0148-0227, 2156-2202","issue":"C10","journalAbbreviation":"J. Geophys. Res.","language":"en","page":"2009JC005660","source":"DOI.org (Crossref)","title":"Influences of the ocean surface mixed layer and thermohaline stratification on Arctic Sea ice in the central Canada Basin","volume":"115","author":[{"family":"Toole","given":"J. M."},{"family":"Timmermans","given":"M.‐L."},{"family":"Perovich","given":"D. K."},{"family":"Krishfield","given":"R. A."},{"family":"Proshutinsky","given":"A."},{"family":"Richter‐Menge","given":"J. A."}],"issued":{"date-parts":[["2010",10]]},"citation-key":"toole2010_InfluencesOcean"}}],"schema":"https://github.com/citation-style-language/schema/raw/master/csl-citation.json"} </w:instrText>
      </w:r>
      <w:r w:rsidR="002977AA">
        <w:fldChar w:fldCharType="separate"/>
      </w:r>
      <w:r w:rsidR="002977AA">
        <w:rPr>
          <w:noProof/>
        </w:rPr>
        <w:t>(Toole et al., 2010)</w:t>
      </w:r>
      <w:r w:rsidR="002977AA">
        <w:fldChar w:fldCharType="end"/>
      </w:r>
      <w:r w:rsidR="002977AA" w:rsidRPr="002977AA">
        <w:t xml:space="preserve">. The presence of ice can damp the ocean </w:t>
      </w:r>
      <w:r w:rsidR="002977AA">
        <w:t xml:space="preserve">response </w:t>
      </w:r>
      <w:r w:rsidR="002977AA">
        <w:fldChar w:fldCharType="begin"/>
      </w:r>
      <w:r w:rsidR="002977AA">
        <w:instrText xml:space="preserve"> ADDIN ZOTERO_ITEM CSL_CITATION {"citationID":"XSuVO3L8","properties":{"formattedCitation":"(Rainville &amp; Woodgate, 2009)","plainCitation":"(Rainville &amp; Woodgate, 2009)","noteIndex":0},"citationItems":[{"id":8216,"uris":["http://zotero.org/users/6124969/items/WCGQTV75"],"itemData":{"id":8216,"type":"article-journal","container-title":"Geophysical Research Letters","DOI":"10.1029/2009GL041291","ISSN":"0094-8276","issue":"23","journalAbbreviation":"Geophys. Res. Lett.","language":"en","page":"L23604","source":"DOI.org (Crossref)","title":"Observations of internal wave generation in the seasonally ice-free Arctic","volume":"36","author":[{"family":"Rainville","given":"Luc"},{"family":"Woodgate","given":"Rebecca A."}],"issued":{"date-parts":[["2009",12,2]]},"citation-key":"rainville2009_ObservationsInternal"}}],"schema":"https://github.com/citation-style-language/schema/raw/master/csl-citation.json"} </w:instrText>
      </w:r>
      <w:r w:rsidR="002977AA">
        <w:fldChar w:fldCharType="separate"/>
      </w:r>
      <w:r w:rsidR="002977AA">
        <w:rPr>
          <w:noProof/>
        </w:rPr>
        <w:t xml:space="preserve">(Rainville </w:t>
      </w:r>
      <w:r w:rsidR="008B0FCD">
        <w:rPr>
          <w:noProof/>
        </w:rPr>
        <w:t>and</w:t>
      </w:r>
      <w:r w:rsidR="002977AA">
        <w:rPr>
          <w:noProof/>
        </w:rPr>
        <w:t xml:space="preserve"> Woodgate, 2009)</w:t>
      </w:r>
      <w:r w:rsidR="002977AA">
        <w:fldChar w:fldCharType="end"/>
      </w:r>
      <w:r w:rsidR="002977AA" w:rsidRPr="002977AA">
        <w:t xml:space="preserve">, however inertial oscillations are observed under consolidated winter ice pack </w:t>
      </w:r>
      <w:r w:rsidR="002977AA">
        <w:fldChar w:fldCharType="begin"/>
      </w:r>
      <w:r w:rsidR="002977AA">
        <w:instrText xml:space="preserve"> ADDIN ZOTERO_ITEM CSL_CITATION {"citationID":"ITdUW6T4","properties":{"formattedCitation":"(Martini et al., 2014)","plainCitation":"(Martini et al., 2014)","noteIndex":0},"citationItems":[{"id":1508,"uris":["http://zotero.org/users/6124969/items/E5U6UMPD"],"itemData":{"id":1508,"type":"article-journal","abstract":"The evolution of the near-inertial internal wavefield from ice-free summertime conditions to ice-covered wintertime conditions is examined using data from a yearlong deployment of six moorings on the Beaufort continental slope from August 2008 to August 2009. When ice is absent, from July to October, energy is efficiently transferred from the atmosphere to the ocean, generating near-inertial internal waves. When ice is present, from November to June, storms also cause near-inertial oscillations in the ice and mixed layer, but kinetic energy is weaker and oscillations are quickly damped. Damping is dependent on ice pack strength and morphology. Decay scales are longer in early winter (November-January) when the new ice pack is weaker and more mobile, decreasing in late winter (February-June) when the ice pack is stronger and more rigid. Efficiency is also reduced, as comparisons of atmospheric energy available for internal wave generation to mixed layer kinetic energies indicate that a smaller percentage of atmospheric energy is transferred to near-inertial motions when ice concentrations are &gt;90%. However, large kinetic energies and shears are observed during an event on 16 December and spectral energy is elevated above Garrett-Munk levels, coinciding with the largest energy flux predicted during the deployment. A significant amount of near-inertial energy is episodically transferred to the internal wave band from the atmosphere even when the ocean is ice covered; however, damping by ice and less efficient energy transfer still leads to low Arctic internal wave energy in the near-inertial band. Increased kinetic energy below 300 m when ice is forming suggests some events may generate internal waves that radiate into the Arctic Ocean interior. © 2014 American Meteorological Society.","container-title":"Journal of Physical Oceanography","DOI":"10.1175/JPO-D-13-0160.1","ISSN":"15200485","issue":"8","note":"Citation Key: Martini2014","page":"2212-2234","title":"Near-inertial internal waves and sea ice in the Beaufort Sea","volume":"44","author":[{"family":"Martini","given":"Kim I."},{"family":"Simmons","given":"Harper L."},{"family":"Stoudt","given":"Chase A."},{"family":"Hutchings","given":"Jennifer K."}],"issued":{"date-parts":[["2014"]]},"citation-key":"Martini2014"}}],"schema":"https://github.com/citation-style-language/schema/raw/master/csl-citation.json"} </w:instrText>
      </w:r>
      <w:r w:rsidR="002977AA">
        <w:fldChar w:fldCharType="separate"/>
      </w:r>
      <w:r w:rsidR="002977AA">
        <w:rPr>
          <w:noProof/>
        </w:rPr>
        <w:t>(Martini et al., 2014)</w:t>
      </w:r>
      <w:r w:rsidR="002977AA">
        <w:fldChar w:fldCharType="end"/>
      </w:r>
      <w:r w:rsidR="002977AA">
        <w:t xml:space="preserve"> </w:t>
      </w:r>
      <w:r w:rsidR="002977AA" w:rsidRPr="002977AA">
        <w:t xml:space="preserve">and in all seasons. This momentum transfer and the inertial motion enhances mixing in the upper ocean and may also excite internal waves that enhance deeper mixing </w:t>
      </w:r>
      <w:r w:rsidR="002977AA">
        <w:fldChar w:fldCharType="begin"/>
      </w:r>
      <w:r w:rsidR="002977AA">
        <w:instrText xml:space="preserve"> ADDIN ZOTERO_ITEM CSL_CITATION {"citationID":"8akCdMSh","properties":{"formattedCitation":"(McPhee &amp; Kantha, 1989)","plainCitation":"(McPhee &amp; Kantha, 1989)","noteIndex":0},"citationItems":[{"id":5872,"uris":["http://zotero.org/users/6124969/items/YEJ7UUB2"],"itemData":{"id":5872,"type":"article-journal","container-title":"Journal of Geophysical Research","DOI":"10.1029/JC094iC03p03287","ISSN":"0148-0227","issue":"C3","journalAbbreviation":"J. Geophys. Res.","language":"en","page":"3287","source":"DOI.org (Crossref)","title":"Generation of internal waves by sea ice","volume":"94","author":[{"family":"McPhee","given":"Miles G."},{"family":"Kantha","given":"Lakshmi H."}],"issued":{"date-parts":[["1989"]]},"citation-key":"mcphee1989_GenerationInternal"}}],"schema":"https://github.com/citation-style-language/schema/raw/master/csl-citation.json"} </w:instrText>
      </w:r>
      <w:r w:rsidR="002977AA">
        <w:fldChar w:fldCharType="separate"/>
      </w:r>
      <w:r w:rsidR="002977AA">
        <w:rPr>
          <w:noProof/>
        </w:rPr>
        <w:t xml:space="preserve">(McPhee </w:t>
      </w:r>
      <w:r w:rsidR="008B0FCD">
        <w:rPr>
          <w:noProof/>
        </w:rPr>
        <w:t>and</w:t>
      </w:r>
      <w:r w:rsidR="002977AA">
        <w:rPr>
          <w:noProof/>
        </w:rPr>
        <w:t xml:space="preserve"> Kantha, 1989)</w:t>
      </w:r>
      <w:r w:rsidR="002977AA">
        <w:fldChar w:fldCharType="end"/>
      </w:r>
      <w:r w:rsidR="002977AA">
        <w:t>.</w:t>
      </w:r>
      <w:r w:rsidR="0061404D">
        <w:t xml:space="preserve"> </w:t>
      </w:r>
      <w:r w:rsidR="002977AA" w:rsidRPr="002977AA">
        <w:t>The winter ice cover, impeding the inertial behavior and reducing momentum transfer likely sets the shallow winter mixed layer depth in parts of the Arctic Ocean</w:t>
      </w:r>
      <w:r w:rsidR="00BA3E67">
        <w:t xml:space="preserve"> </w:t>
      </w:r>
      <w:r w:rsidR="002977AA">
        <w:fldChar w:fldCharType="begin"/>
      </w:r>
      <w:r w:rsidR="002977AA">
        <w:instrText xml:space="preserve"> ADDIN ZOTERO_ITEM CSL_CITATION {"citationID":"Q1ypkGBB","properties":{"formattedCitation":"(Toole et al., 2010)","plainCitation":"(Toole et al., 2010)","noteIndex":0},"citationItems":[{"id":7542,"uris":["http://zotero.org/users/6124969/items/7UWZP2N4"],"itemData":{"id":7542,"type":"article-journal","container-title":"Journal of Geophysical Research: Oceans","DOI":"10.1029/2009JC005660","ISSN":"0148-0227, 2156-2202","issue":"C10","journalAbbreviation":"J. Geophys. Res.","language":"en","page":"2009JC005660","source":"DOI.org (Crossref)","title":"Influences of the ocean surface mixed layer and thermohaline stratification on Arctic Sea ice in the central Canada Basin","volume":"115","author":[{"family":"Toole","given":"J. M."},{"family":"Timmermans","given":"M.‐L."},{"family":"Perovich","given":"D. K."},{"family":"Krishfield","given":"R. A."},{"family":"Proshutinsky","given":"A."},{"family":"Richter‐Menge","given":"J. A."}],"issued":{"date-parts":[["2010",10]]},"citation-key":"toole2010_InfluencesOcean"}}],"schema":"https://github.com/citation-style-language/schema/raw/master/csl-citation.json"} </w:instrText>
      </w:r>
      <w:r w:rsidR="002977AA">
        <w:fldChar w:fldCharType="separate"/>
      </w:r>
      <w:r w:rsidR="002977AA">
        <w:rPr>
          <w:noProof/>
        </w:rPr>
        <w:t>(Toole et al., 2010)</w:t>
      </w:r>
      <w:r w:rsidR="002977AA">
        <w:fldChar w:fldCharType="end"/>
      </w:r>
      <w:r w:rsidR="002977AA" w:rsidRPr="002977AA">
        <w:t>. Buoy observations of sea ice drift suggest that the inertial response of the ice has been increasing</w:t>
      </w:r>
      <w:r w:rsidR="002977AA">
        <w:t xml:space="preserve"> </w:t>
      </w:r>
      <w:r w:rsidR="002977AA">
        <w:fldChar w:fldCharType="begin"/>
      </w:r>
      <w:r w:rsidR="002977AA">
        <w:instrText xml:space="preserve"> ADDIN ZOTERO_ITEM CSL_CITATION {"citationID":"oqc2VzOO","properties":{"formattedCitation":"(Gimbert et al., 2012; Yuan et al., 2022)","plainCitation":"(Gimbert et al., 2012; Yuan et al., 2022)","noteIndex":0},"citationItems":[{"id":1986,"uris":["http://zotero.org/users/6124969/items/HLXW3YQ9"],"itemData":{"id":1986,"type":"article-journal","abstract":"An original method to quantify the amplitude of inertial motion of oceanic and ice drifters, through the introduction of a non-dimensional parameter &lt;i&gt;M&lt;/i&gt; defined from a spectral analysis, is presented. A strong seasonal dependence of the magnitude of sea ice inertial oscillations is revealed, in agreement with the corresponding annual cycles of sea ice extent, concentration, thickness, advection velocity, and deformation rates. The spatial pattern of the magnitude of the sea ice inertial oscillations over the Arctic Basin is also in agreement with the sea ice thickness and concentration patterns. This argues for a strong interaction between the magnitude of inertial motion on one hand, the dissipation of energy through mechanical processes, and the cohesiveness of the cover on the other hand. Finally, a significant multi-annual evolution towards greater magnitudes of inertial oscillations in recent years, in both summer and winter, is reported, thus concomitant with reduced sea ice thickness, concentration and spatial extent. © Author(s) 2012.","container-title":"Cryosphere","DOI":"10.5194/tc-6-1187-2012","ISSN":"19940416","issue":"5","note":"Citation Key: Gimbert2012","page":"1187-1201","title":"Sea ice inertial oscillations in the Arctic Basin","volume":"6","author":[{"family":"Gimbert","given":"F."},{"family":"Marsan","given":"D."},{"family":"Weiss","given":"J."},{"family":"Jourdain","given":"N. C."},{"family":"Barnier","given":"B."}],"issued":{"date-parts":[["2012"]]},"citation-key":"Gimbert2012"}},{"id":8219,"uris":["http://zotero.org/users/6124969/items/RS89PSW6"],"itemData":{"id":8219,"type":"article-journal","abstract":"As the Arctic Ocean continues to warm, both the extent and thickness of sea ice have dramatically decreased over the past few decades. These changes in ice have an impact on sea ice motion, including sea ice inertial oscillations (SIIO). However, the spatial pattern and temporal variations of Arctic SIIO remain poorly understood. In this study, the spatiotemporal characteristics of Arctic SIIO between 1979 and 2019 are revealed based on the sea ice drifting buoy dataset from the International Arctic Buoy Program (IABP). The results indicate the signiﬁcant enhancement of SIIO during 1979–2019, with the trend of 7.84 × 10−3 (±3.34 × 10−3) a−1 (a−1 means per year) in summer and 1.92 × 10−3 (±0.80 × 10−3) a−1 in winter. Compared with the ﬁrst 30 years, the magnitude of SIIO in 2009–2019 increases by 66% in summer and 21% in winter. Spatially, the remarkable enhancement of SIIO during 2009–2019 is found in most of the Arctic Ocean. Especially in summer, SIIO are signiﬁcantly intensiﬁed in marginal seas, including the Beaufort Sea, East Siberian Sea and Laptev Sea, which is mainly correlated with the decrease of sea ice concentration in recent years. This study is anticipated to provide insights for spatiotemporal variation of Arctic sea ice inertial motion in recent decades.","container-title":"Water","DOI":"10.3390/w15010152","ISSN":"2073-4441","issue":"1","journalAbbreviation":"Water","language":"en","page":"152","source":"DOI.org (Crossref)","title":"Enhancing Sea Ice Inertial Oscillations in the Arctic Ocean between 1979 and 2019","volume":"15","author":[{"family":"Yuan","given":"Danqi"},{"family":"Hao","given":"Zhanjiu"},{"family":"You","given":"Jia"},{"family":"Zhang","given":"Peiwen"},{"family":"Yin","given":"Baoshu"},{"family":"Li","given":"Qun"},{"family":"Xu","given":"Zhenhua"}],"issued":{"date-parts":[["2022",12,30]]},"citation-key":"yuan2022_EnhancingSea"}}],"schema":"https://github.com/citation-style-language/schema/raw/master/csl-citation.json"} </w:instrText>
      </w:r>
      <w:r w:rsidR="002977AA">
        <w:fldChar w:fldCharType="separate"/>
      </w:r>
      <w:r w:rsidR="002977AA">
        <w:rPr>
          <w:noProof/>
        </w:rPr>
        <w:t>(Gimbert et al., 2012; Yuan et al., 2022)</w:t>
      </w:r>
      <w:r w:rsidR="002977AA">
        <w:fldChar w:fldCharType="end"/>
      </w:r>
      <w:r w:rsidR="002977AA" w:rsidRPr="002977AA">
        <w:t>, which may be attributed to</w:t>
      </w:r>
      <w:r w:rsidR="00CA07F8">
        <w:t xml:space="preserve"> thinning of the ice pack </w:t>
      </w:r>
      <w:r w:rsidR="00CA07F8">
        <w:fldChar w:fldCharType="begin"/>
      </w:r>
      <w:r w:rsidR="00CA07F8">
        <w:instrText xml:space="preserve"> ADDIN ZOTERO_ITEM CSL_CITATION {"citationID":"5B44FzTy","properties":{"formattedCitation":"(Gimbert et al., 2012)","plainCitation":"(Gimbert et al., 2012)","noteIndex":0},"citationItems":[{"id":1986,"uris":["http://zotero.org/users/6124969/items/HLXW3YQ9"],"itemData":{"id":1986,"type":"article-journal","abstract":"An original method to quantify the amplitude of inertial motion of oceanic and ice drifters, through the introduction of a non-dimensional parameter &lt;i&gt;M&lt;/i&gt; defined from a spectral analysis, is presented. A strong seasonal dependence of the magnitude of sea ice inertial oscillations is revealed, in agreement with the corresponding annual cycles of sea ice extent, concentration, thickness, advection velocity, and deformation rates. The spatial pattern of the magnitude of the sea ice inertial oscillations over the Arctic Basin is also in agreement with the sea ice thickness and concentration patterns. This argues for a strong interaction between the magnitude of inertial motion on one hand, the dissipation of energy through mechanical processes, and the cohesiveness of the cover on the other hand. Finally, a significant multi-annual evolution towards greater magnitudes of inertial oscillations in recent years, in both summer and winter, is reported, thus concomitant with reduced sea ice thickness, concentration and spatial extent. © Author(s) 2012.","container-title":"Cryosphere","DOI":"10.5194/tc-6-1187-2012","ISSN":"19940416","issue":"5","note":"Citation Key: Gimbert2012","page":"1187-1201","title":"Sea ice inertial oscillations in the Arctic Basin","volume":"6","author":[{"family":"Gimbert","given":"F."},{"family":"Marsan","given":"D."},{"family":"Weiss","given":"J."},{"family":"Jourdain","given":"N. C."},{"family":"Barnier","given":"B."}],"issued":{"date-parts":[["2012"]]},"citation-key":"Gimbert2012"}}],"schema":"https://github.com/citation-style-language/schema/raw/master/csl-citation.json"} </w:instrText>
      </w:r>
      <w:r w:rsidR="00CA07F8">
        <w:fldChar w:fldCharType="separate"/>
      </w:r>
      <w:r w:rsidR="00CA07F8">
        <w:rPr>
          <w:noProof/>
        </w:rPr>
        <w:t>(Gimbert et al., 2012)</w:t>
      </w:r>
      <w:r w:rsidR="00CA07F8">
        <w:fldChar w:fldCharType="end"/>
      </w:r>
      <w:r w:rsidR="00CA07F8">
        <w:t xml:space="preserve"> as well as</w:t>
      </w:r>
      <w:r w:rsidR="002977AA" w:rsidRPr="002977AA">
        <w:t xml:space="preserve"> increased cyclonic activity </w:t>
      </w:r>
      <w:r w:rsidR="002977AA">
        <w:fldChar w:fldCharType="begin"/>
      </w:r>
      <w:r w:rsidR="002977AA">
        <w:instrText xml:space="preserve"> ADDIN ZOTERO_ITEM CSL_CITATION {"citationID":"mkZYp8tW","properties":{"formattedCitation":"(Roberts et al., 2015)","plainCitation":"(Roberts et al., 2015)","noteIndex":0},"citationItems":[{"id":590,"uris":["http://zotero.org/users/6124969/items/TWYMZXV2"],"itemData":{"id":590,"type":"article-journal","container-title":"Annals of Glaciology","DOI":"10.3189/2015AoG69A760","ISSN":"02603055","issue":"69","page":"211–228","title":"Simulating transient ice–ocean Ekman transport in the Regional Arctic System Model and Community Earth System Model","volume":"56","author":[{"family":"Roberts","given":"Andrew"},{"family":"Craig","given":"Anthony"},{"family":"Maslowski","given":"Wieslaw"},{"family":"Osinski","given":"Robert"},{"family":"DuVIVIER","given":"Alice"},{"family":"Hughes","given":"Mimi"},{"family":"Nijssen","given":"Bart"},{"family":"Cassano","given":"John"},{"family":"Brunke","given":"Michael"}],"issued":{"date-parts":[["2015"]]},"citation-key":"roberts2015_SimulatingTransienta"}}],"schema":"https://github.com/citation-style-language/schema/raw/master/csl-citation.json"} </w:instrText>
      </w:r>
      <w:r w:rsidR="002977AA">
        <w:fldChar w:fldCharType="separate"/>
      </w:r>
      <w:r w:rsidR="002977AA">
        <w:rPr>
          <w:noProof/>
        </w:rPr>
        <w:t>(Roberts et al., 2015)</w:t>
      </w:r>
      <w:r w:rsidR="002977AA">
        <w:fldChar w:fldCharType="end"/>
      </w:r>
      <w:r w:rsidR="002977AA" w:rsidRPr="002977AA">
        <w:t xml:space="preserve">. </w:t>
      </w:r>
      <w:r w:rsidR="002977AA">
        <w:fldChar w:fldCharType="begin"/>
      </w:r>
      <w:r w:rsidR="002977AA">
        <w:instrText xml:space="preserve"> ADDIN ZOTERO_ITEM CSL_CITATION {"citationID":"RZAZT9hE","properties":{"formattedCitation":"(Brenner et al., 2023)","plainCitation":"(Brenner et al., 2023)","noteIndex":0},"citationItems":[{"id":8133,"uris":["http://zotero.org/users/6124969/items/CXD34VW8"],"itemData":{"id":8133,"type":"article-journal","abstract":"Observations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M."}],"issued":{"date-parts":[["2023",7]]},"citation-key":"brenner2023_WindDrivenMotions"}}],"schema":"https://github.com/citation-style-language/schema/raw/master/csl-citation.json"} </w:instrText>
      </w:r>
      <w:r w:rsidR="002977AA">
        <w:fldChar w:fldCharType="separate"/>
      </w:r>
      <w:r w:rsidR="002977AA">
        <w:rPr>
          <w:noProof/>
        </w:rPr>
        <w:t>Brenner et al. (2023)</w:t>
      </w:r>
      <w:r w:rsidR="002977AA">
        <w:fldChar w:fldCharType="end"/>
      </w:r>
      <w:r w:rsidR="002977AA">
        <w:t xml:space="preserve"> </w:t>
      </w:r>
      <w:r w:rsidR="002977AA" w:rsidRPr="002977AA">
        <w:t>show that there is a relationship between ice concentration and inertial motion damping. To date</w:t>
      </w:r>
      <w:r w:rsidR="002977AA">
        <w:t>,</w:t>
      </w:r>
      <w:r w:rsidR="002977AA" w:rsidRPr="002977AA">
        <w:t xml:space="preserve"> the full momentum transfer from wind, through ice to the ocean has not been observed directly on the temporal and spatial </w:t>
      </w:r>
      <w:proofErr w:type="gramStart"/>
      <w:r w:rsidR="002977AA" w:rsidRPr="002977AA">
        <w:t>scales  that</w:t>
      </w:r>
      <w:proofErr w:type="gramEnd"/>
      <w:r w:rsidR="002977AA" w:rsidRPr="002977AA">
        <w:t xml:space="preserve"> clearly define the roles of the spatial structure of a cyclone for the associated ice and ocean response. </w:t>
      </w:r>
    </w:p>
    <w:p w14:paraId="32D740B0" w14:textId="620D22F7" w:rsidR="00296A83" w:rsidRDefault="002977AA" w:rsidP="00BA3E67">
      <w:pPr>
        <w:pStyle w:val="Text"/>
      </w:pPr>
      <w:r w:rsidRPr="00296A83">
        <w:t xml:space="preserve">To that end, we </w:t>
      </w:r>
      <w:r w:rsidR="00613FD9" w:rsidRPr="00296A83">
        <w:t xml:space="preserve">consider the detailed observations of the coupled-air-ice-ocean system obtained during the Multidisciplinary drifting Observatory for the Study of Arctic Climate (MOSAiC) expedition </w:t>
      </w:r>
      <w:r w:rsidR="00613FD9" w:rsidRPr="00296A83">
        <w:fldChar w:fldCharType="begin"/>
      </w:r>
      <w:r w:rsidR="00613FD9" w:rsidRPr="00296A83">
        <w:instrText xml:space="preserve"> ADDIN ZOTERO_ITEM CSL_CITATION {"citationID":"0Bd7WPlc","properties":{"formattedCitation":"(Shupe et al., 2020; Shupe &amp; Rex, 2022)","plainCitation":"(Shupe et al., 2020; Shupe &amp; Rex, 2022)","noteIndex":0},"citationItems":[{"id":8221,"uris":["http://zotero.org/users/6124969/items/6TCJ5YC9"],"itemData":{"id":8221,"type":"article-journal","DOI":"10.25923/9G3V-XH92","language":"en","note":"publisher: \"United States. National Oceanic and Atmospheric Administration. Office of Oceanic and Atmospheric Research. Physical Sciences Laboratory (U.S.) Cooperative Institute for Research in the Atmosphere (Fort Collins, Colo.) Alfred-Wegener-Institut für Polar- und Meeresforschung / Alfred Wegener Institute, Helmholtz Centre for Polar and Marine Research Universitetet i Tromsø / University of Tromsø Göteborgs universitet. Geovetarcentrum / Department of Earth Sciences, University of Gothenburg University of Rhode Island. Graduate School of Oceanography Arkticheskiĭ i antarkticheskiĭ nauchno-issledovatelʹskiĭ institut (Saint Petersburg, Russia) / Arctic and Antarctic Research Institute Naval Postgraduate School (U.S.). Department of Oceanography Thayer School of Engineering\"","source":"DOI.org (Datacite)","title":"Arctic Report Card 2020: The MOSAiC Expedition: A Year Drifting with the Arctic Sea Ice","title-short":"Arctic Report Card 2020","URL":"https://repository.library.noaa.gov/view/noaa/27898","author":[{"family":"Shupe","given":"Matthew D."},{"family":"Rex","given":"M."},{"family":"Dethloff","given":"K."},{"family":"Damm","given":"E."},{"family":"Fong","given":"A. A."},{"family":"Gradinger","given":"R."},{"family":"Heuzé","given":"C."},{"family":"Loose","given":"B."},{"family":"Makarov","given":"A."},{"family":"Maslowski","given":"W."},{"family":"Nicolaus","given":"M."},{"family":"Perovich","given":"D."},{"family":"Rabe","given":"B."},{"family":"Rinke","given":"A."},{"family":"Sokolov","given":"V."},{"family":"Sommerfeld","given":"A."}],"accessed":{"date-parts":[["2023",10,30]]},"issued":{"date-parts":[["2020"]]},"citation-key":"shupe2020_ArcticReport"}},{"id":7417,"uris":["http://zotero.org/users/6124969/items/GNVZVIM4"],"itemData":{"id":7417,"type":"article-journal","container-title":"Oceanography","issue":"3-4","language":"en","page":"224-225","source":"Zotero","title":"A year in the changing Arctic sea ice","volume":"35","author":[{"family":"Shupe","given":"Matthew D"},{"family":"Rex","given":"Markus"}],"issued":{"date-parts":[["2022",12]]},"citation-key":"shupe2022_YearChanging"}}],"schema":"https://github.com/citation-style-language/schema/raw/master/csl-citation.json"} </w:instrText>
      </w:r>
      <w:r w:rsidR="00613FD9" w:rsidRPr="00296A83">
        <w:fldChar w:fldCharType="separate"/>
      </w:r>
      <w:r w:rsidR="00613FD9" w:rsidRPr="00296A83">
        <w:t xml:space="preserve">(Shupe et al., 2020; Shupe </w:t>
      </w:r>
      <w:r w:rsidR="008B0FCD">
        <w:t>and</w:t>
      </w:r>
      <w:r w:rsidR="00613FD9" w:rsidRPr="00296A83">
        <w:t xml:space="preserve"> Rex, 2022)</w:t>
      </w:r>
      <w:r w:rsidR="00613FD9" w:rsidRPr="00296A83">
        <w:fldChar w:fldCharType="end"/>
      </w:r>
      <w:r w:rsidR="00613FD9" w:rsidRPr="00296A83">
        <w:t xml:space="preserve">. The MOSAiC observatory was impacted by </w:t>
      </w:r>
      <w:commentRangeStart w:id="6"/>
      <w:r w:rsidR="00613FD9" w:rsidRPr="00296A83">
        <w:t>numerous</w:t>
      </w:r>
      <w:commentRangeEnd w:id="6"/>
      <w:r w:rsidR="00613FD9" w:rsidRPr="00296A83">
        <w:rPr>
          <w:rFonts w:eastAsiaTheme="minorHAnsi"/>
        </w:rPr>
        <w:commentReference w:id="6"/>
      </w:r>
      <w:r w:rsidR="00613FD9" w:rsidRPr="00296A83">
        <w:t xml:space="preserve"> cyclones between Oct 2019 and Sep 2020, of which many were anomalously strong and deep </w:t>
      </w:r>
      <w:r w:rsidR="00613FD9" w:rsidRPr="00296A83">
        <w:fldChar w:fldCharType="begin"/>
      </w:r>
      <w:r w:rsidR="00613FD9" w:rsidRPr="00296A83">
        <w:instrText xml:space="preserve"> ADDIN ZOTERO_ITEM CSL_CITATION {"citationID":"Nnelh4Oh","properties":{"formattedCitation":"(Rinke et al., 2021)","plainCitation":"(Rinke et al., 2021)","noteIndex":0},"citationItems":[{"id":154,"uris":["http://zotero.org/users/6124969/items/W7VP9UBV"],"itemData":{"id":154,"type":"article-journal","abstract":"This article sets the near-surface meteorological conditions during the Multidisciplinary drifting Observatory for the Study of Arctic Climate expedition in the context of the interannual variability and extremes within the past 4 decades. Hourly ERA5 reanalysis data for the Polarstern trajectory for 1979–2020 are analyzed. The conditions were relatively normal given that they were mostly within the interquartile range of the preceding 4 decades. Nevertheless, some anomalous and even record-breaking conditions did occur, particularly during synoptic events. Extreme cases of warm, moist air transported from the northern North Atlantic or northwestern Siberia into the Arctic were identified from late fall until early spring. Daily temperature and total column water vapor were classified as being among the top-ranking warmest/wettest days or even record-breaking based on the full record. Associated with this, the longwave radiative fluxes at the surface were extremely anomalous for these winter cases. The winter and spring period was characterized by more frequent storm events and median cyclone intensity ranking in the top 25th percentile of the full record. During summer, near melting point conditions were more than a month longer than usual, and the July and August 2020 mean conditions were the all-time warmest and wettest. These record conditions near the Polarstern were embedded in large positive temperature and moisture anomalies over the whole central Arctic. In contrast, unusually cold conditions occurred during the beginning of November 2019 and in early March 2020, related to the Arctic Oscillation. In March, this was linked with anomalously strong and persistent northerly winds associated with frequent cyclone occurrence to the southeast of the Polarstern.","container-title":"Elementa: Science of the Anthropocene","DOI":"10.1525/elementa.2021.00023","issue":"1","note":"Citation Key: Rinke2021","page":"1-17","title":"Meteorological conditions during the MOSAiC expedition","volume":"9","author":[{"family":"Rinke","given":"Annette"},{"family":"Cassano","given":"John J."},{"family":"Cassano","given":"Elizabeth N."},{"family":"Jaiser","given":"Ralf"},{"family":"Handorf","given":"Dörthe"}],"issued":{"date-parts":[["2021"]]},"citation-key":"Rinke2021"}}],"schema":"https://github.com/citation-style-language/schema/raw/master/csl-citation.json"} </w:instrText>
      </w:r>
      <w:r w:rsidR="00613FD9" w:rsidRPr="00296A83">
        <w:fldChar w:fldCharType="separate"/>
      </w:r>
      <w:r w:rsidR="00613FD9" w:rsidRPr="00296A83">
        <w:t>(Rinke et al., 2021)</w:t>
      </w:r>
      <w:r w:rsidR="00613FD9" w:rsidRPr="00296A83">
        <w:fldChar w:fldCharType="end"/>
      </w:r>
      <w:r w:rsidR="00613FD9" w:rsidRPr="00296A83">
        <w:t xml:space="preserve"> </w:t>
      </w:r>
      <w:r w:rsidR="00613FD9" w:rsidRPr="00613FD9">
        <w:t>(</w:t>
      </w:r>
      <w:commentRangeStart w:id="7"/>
      <w:r w:rsidR="00613FD9" w:rsidRPr="00613FD9">
        <w:rPr>
          <w:b/>
          <w:bCs/>
        </w:rPr>
        <w:t>Persson et al. 2023</w:t>
      </w:r>
      <w:commentRangeEnd w:id="7"/>
      <w:r w:rsidR="00613FD9">
        <w:rPr>
          <w:rStyle w:val="CommentReference"/>
          <w:rFonts w:asciiTheme="minorHAnsi" w:eastAsiaTheme="minorHAnsi" w:hAnsiTheme="minorHAnsi" w:cstheme="minorBidi"/>
        </w:rPr>
        <w:commentReference w:id="7"/>
      </w:r>
      <w:r w:rsidR="00613FD9" w:rsidRPr="00613FD9">
        <w:t xml:space="preserve">).  </w:t>
      </w:r>
      <w:r w:rsidR="00296A83" w:rsidRPr="00296A83">
        <w:t>This study will examine the relative roles of the atmospheric stress, ocean stress (shearing between ice motion and upper-ocean currents), and the internal ice stress</w:t>
      </w:r>
      <w:r w:rsidR="00BA3E67">
        <w:t xml:space="preserve"> (via consideration of sea ice deformation)</w:t>
      </w:r>
      <w:r w:rsidR="00296A83" w:rsidRPr="00296A83">
        <w:t xml:space="preserve"> in the momentum balance from MOSAiC observations during the passage</w:t>
      </w:r>
      <w:r w:rsidR="00296A83">
        <w:t xml:space="preserve"> </w:t>
      </w:r>
      <w:r w:rsidR="00296A83" w:rsidRPr="00296A83">
        <w:t xml:space="preserve">of two atmospheric cyclones that traversed the study area between </w:t>
      </w:r>
      <w:r w:rsidR="00BA3E67">
        <w:t>30 January</w:t>
      </w:r>
      <w:r w:rsidR="00296A83" w:rsidRPr="00296A83">
        <w:t xml:space="preserve"> and </w:t>
      </w:r>
      <w:r w:rsidR="00BA3E67">
        <w:t>2 February</w:t>
      </w:r>
      <w:r w:rsidR="00296A83" w:rsidRPr="00296A83">
        <w:t>, 2020.</w:t>
      </w:r>
      <w:r w:rsidR="00BA3E67">
        <w:t xml:space="preserve"> While numerous MOSAiC cyclones merit study, these cyclones (and in particular the second cyclone) are of </w:t>
      </w:r>
      <w:commentRangeStart w:id="8"/>
      <w:r w:rsidR="00BA3E67">
        <w:t xml:space="preserve">particular interest </w:t>
      </w:r>
      <w:commentRangeEnd w:id="8"/>
      <w:r w:rsidR="0061404D">
        <w:rPr>
          <w:rStyle w:val="CommentReference"/>
          <w:rFonts w:asciiTheme="minorHAnsi" w:eastAsiaTheme="minorHAnsi" w:hAnsiTheme="minorHAnsi" w:cstheme="minorBidi"/>
        </w:rPr>
        <w:commentReference w:id="8"/>
      </w:r>
      <w:r w:rsidR="00BA3E67">
        <w:t xml:space="preserve">due to the intensity, as measured by the observed wind speed and minimum sea level pressure, the strong sea ice response, which included the fastest winter drift speeds observed during the MOSAiC drift and strong deformation of the ice pack, and the proximity of the storm track to the MOSAiC observatory. </w:t>
      </w:r>
      <w:r w:rsidR="00296A83" w:rsidRPr="00296A83">
        <w:t xml:space="preserve">The study will highlight the atmospheric features producing the atmospheric stress characteristics, and the impacts of these stress terms on the sea-ice and ocean motion.  </w:t>
      </w:r>
      <w:r w:rsidR="00BA3E67" w:rsidRPr="00BA3E67">
        <w:t>While the atmospheric stress is generally regarded as the primary forcing mechanism for ice motion, it will be shown that both the internal ice stress and the ocean stress play significant roles in changing the typical air-ice interaction characteristics, including producing timing offsets between the atmospheric forcing and the ice response and producing post-cyclone inertial “ringing” responses in the ice and ocean</w:t>
      </w:r>
      <w:r w:rsidR="00BA3E67">
        <w:t>.</w:t>
      </w:r>
    </w:p>
    <w:p w14:paraId="13235EED" w14:textId="376AE6B4" w:rsidR="00CF51E4" w:rsidRPr="001902F1" w:rsidRDefault="00BA3E67" w:rsidP="00BA3E67">
      <w:pPr>
        <w:pStyle w:val="Text"/>
      </w:pPr>
      <w:r>
        <w:lastRenderedPageBreak/>
        <w:t xml:space="preserve">The MOSAiC observations and additional data will be described in section 2. Sections 3-5 describe the observations of atmosphere, sea ice, and ocean, respectively. Section 6 </w:t>
      </w:r>
      <w:r w:rsidRPr="00BA3E67">
        <w:t>synthesize</w:t>
      </w:r>
      <w:r>
        <w:t>s</w:t>
      </w:r>
      <w:r w:rsidRPr="00BA3E67">
        <w:t xml:space="preserve"> the air-ice-ocean interaction processes </w:t>
      </w:r>
      <w:r>
        <w:t>through analysis of a</w:t>
      </w:r>
      <w:r w:rsidRPr="00BA3E67">
        <w:t xml:space="preserve"> fully-coupled</w:t>
      </w:r>
      <w:r>
        <w:t xml:space="preserve"> forecast model. Discussion and conclusions follow in Section</w:t>
      </w:r>
      <w:r w:rsidR="0069096B">
        <w:t>s</w:t>
      </w:r>
      <w:r>
        <w:t xml:space="preserve"> 7</w:t>
      </w:r>
      <w:r w:rsidR="0069096B">
        <w:t xml:space="preserve"> and 8</w:t>
      </w:r>
      <w:r>
        <w:t>.</w:t>
      </w:r>
    </w:p>
    <w:p w14:paraId="5CB3C489" w14:textId="4F162C85" w:rsidR="1AB51EAA" w:rsidRDefault="1AB51EAA" w:rsidP="1AB51EAA">
      <w:pPr>
        <w:pStyle w:val="Heading-Main"/>
        <w:spacing w:line="259" w:lineRule="auto"/>
      </w:pPr>
      <w:r>
        <w:t>2 Data</w:t>
      </w:r>
    </w:p>
    <w:p w14:paraId="62F0CB83" w14:textId="7D3F0EAB" w:rsidR="00C54875" w:rsidRPr="005B761F" w:rsidRDefault="00C54875" w:rsidP="005B761F">
      <w:pPr>
        <w:pStyle w:val="Text"/>
      </w:pPr>
      <w:r w:rsidRPr="005B761F">
        <w:t xml:space="preserve">The MOSAiC Central Observatory (CO) and its surrounding distributed network (DN) of automated observational platforms and buoys were </w:t>
      </w:r>
      <w:r w:rsidR="009A6DAF">
        <w:t>deployed in residual ice north of the Laptev Sea</w:t>
      </w:r>
      <w:r w:rsidRPr="005B761F">
        <w:t xml:space="preserve"> </w:t>
      </w:r>
      <w:r w:rsidR="009A6DAF">
        <w:t xml:space="preserve">in </w:t>
      </w:r>
      <w:r w:rsidRPr="005B761F">
        <w:t>early October 2019, and drifted across the Central Arctic during the subsequent winter, entering the Fram Strait in June 2020</w:t>
      </w:r>
      <w:r w:rsidR="009A6DAF">
        <w:t xml:space="preserve"> </w:t>
      </w:r>
      <w:r w:rsidR="009A6DAF">
        <w:fldChar w:fldCharType="begin"/>
      </w:r>
      <w:r w:rsidR="009A6DAF">
        <w:instrText xml:space="preserve"> ADDIN ZOTERO_ITEM CSL_CITATION {"citationID":"2822iBQH","properties":{"formattedCitation":"(Krumpen et al., 2020)","plainCitation":"(Krumpen et al., 2020)","noteIndex":0},"citationItems":[{"id":1516,"uris":["http://zotero.org/users/6124969/items/TFS26TWI"],"itemData":{"id":1516,"type":"article-journal","container-title":"The Cryosphere","DOI":"10.5194/tc-2020-64","note":"Citation Key: Krumpen2020","page":"2173-2187","title":"The MOSAiC ice floe: sediment-laden survivor from the Siberian shelf","volume":"14","author":[{"family":"Krumpen","given":"Thomas"},{"family":"Birrien","given":"Florent"},{"family":"Kauker","given":"Frank"},{"family":"Rackow","given":"Thomas"},{"family":"Albedyll","given":"Luisa","non-dropping-particle":"von"},{"family":"Angelopoulos","given":"Michael"},{"family":"Belter","given":"H. Jakob"},{"family":"Bessonov","given":"Vadlimir"},{"family":"Damm","given":"Ellen"},{"family":"Dethloff","given":"Klaus"},{"family":"Haapala","given":"Jari"},{"family":"Haas","given":"Christian"},{"family":"Hendricks","given":"Stefan"},{"family":"Hoelemann","given":"Jens"},{"family":"Hoppmann","given":"Mario"},{"family":"Kaleschke","given":"Lars"},{"family":"Karcher","given":"Michael"},{"family":"Kolabutin","given":"nikolai"},{"family":"Lenz","given":"Josefine"},{"family":"Morgenstern","given":"Anne"},{"family":"Nicolaus","given":"Marcel"},{"family":"Nixdorf","given":"Uwe"},{"family":"Petrovsky","given":"Tomash"},{"family":"Rabe","given":"Benjamin"},{"family":"Rabenstein","given":"Lasse"},{"family":"Rex","given":"Markus"},{"family":"Ricker","given":"Robert"},{"family":"Rohde","given":"Jan"},{"family":"Shimanchuk","given":"Egor"},{"family":"Singha","given":"Suman"},{"family":"Smolyanitsky","given":"Vasily"},{"family":"Sokolov","given":"Vladimir"},{"family":"Stanton","given":"Tim"},{"family":"Timofeeva","given":"Anna"},{"family":"Tsamados","given":"Michel"}],"issued":{"date-parts":[["2020",7,6]]},"citation-key":"Krumpen2020"}}],"schema":"https://github.com/citation-style-language/schema/raw/master/csl-citation.json"} </w:instrText>
      </w:r>
      <w:r w:rsidR="009A6DAF">
        <w:fldChar w:fldCharType="separate"/>
      </w:r>
      <w:r w:rsidR="009A6DAF">
        <w:rPr>
          <w:noProof/>
        </w:rPr>
        <w:t>(Krumpen et al., 2020)</w:t>
      </w:r>
      <w:r w:rsidR="009A6DAF">
        <w:fldChar w:fldCharType="end"/>
      </w:r>
      <w:r w:rsidR="009A6DAF">
        <w:t xml:space="preserve">. </w:t>
      </w:r>
      <w:r w:rsidRPr="005B761F">
        <w:t xml:space="preserve">Maps showing the track of the drifting station and more details of the atmospheric, ice, ocean and DN observations along this drift track can be found in a series of MOSAiC overview </w:t>
      </w:r>
      <w:r w:rsidRPr="005B761F">
        <w:fldChar w:fldCharType="begin"/>
      </w:r>
      <w:r w:rsidRPr="005B761F">
        <w:instrText xml:space="preserve"> ADDIN ZOTERO_ITEM CSL_CITATION {"citationID":"Q8BvGwYz","properties":{"formattedCitation":"(Nicolaus et al., 2022; Rabe et al., 2022; Shupe et al., 2022)","plainCitation":"(Nicolaus et al., 2022; Rabe et al., 2022; Shupe et al., 2022)","noteIndex":0},"citationItems":[{"id":7147,"uris":["http://zotero.org/users/6124969/items/RMEI7QUN"],"itemData":{"id":7147,"type":"article-journal","abstract":"Year-round observations of the physical snow and ice properties and processes that govern the ice pack evolution and its interaction with the atmosphere and the ocean were conducted during the Multidisciplinary drifting Observatory for the Study of Arctic Climate (MOSAiC) expedition of the research vessel Polarstern in the Arctic Ocean from October 2019 to September 2020. This work was embedded into the interdisciplinary design of the 5 MOSAiC teams, studying the atmosphere, the sea ice, the ocean, the ecosystem, and biogeochemical processes. The overall aim of the snow and sea ice observations during MOSAiC was to characterize the physical properties of the snow and ice cover comprehensively in the central Arctic over an entire annual cycle. This objective was achieved by detailed observations of physical properties and of energy and mass balance of snow and ice. By studying snow and sea ice dynamics over nested spatial scales from centimeters to tens of kilometers, the variability across scales can be considered. On-ice observations of in situ and remote sensing properties of the different surface types over all seasons will help to improve numerical process and climate models and to establish and validate novel satellite remote sensing methods; the linkages to accompanying airborne measurements, satellite observations, and results of numerical models are discussed. We found large spatial variabilities of snow metamorphism and thermal regimes impacting sea ice growth. We conclude that the highly variable snow cover needs to be considered in more detail (in observations, remote sensing, and models) to better understand snow-related feedback processes. The ice pack revealed rapid transformations and motions along the drift in all seasons. The number of coupled ice–ocean interface processes observed in detail are expected to guide upcoming research with respect to the changing Arctic sea ice.","container-title":"Elementa: Science of the Anthropocene","DOI":"10.1525/elementa.2021.000046","ISSN":"2325-1026","issue":"1","note":"tex.eprint: https://online.ucpress.edu/elementa/article-pdf/10/1/000046/496065/elementa.2021.000046.pdf\nCitation Key: Nicolaus2022","title":"Overview of the MOSAiC expedition: Snow and sea ice","URL":"https://doi.org/10.1525/elementa.2021.000046","volume":"10","author":[{"family":"Nicolaus","given":"Marcel"},{"family":"Perovich","given":"Donald K."},{"family":"Spreen","given":"Gunnar"},{"family":"Granskog","given":"Mats A."},{"family":"Albedyll","given":"Luisa","non-dropping-particle":"von"},{"family":"Angelopoulos","given":"Michael"},{"family":"Anhaus","given":"Philipp"},{"family":"Arndt","given":"Stefanie"},{"family":"Belter","given":"H. Jakob"},{"family":"Bessonov","given":"Vladimir"},{"family":"Birnbaum","given":"Gerit"},{"family":"Brauchle","given":"Jörg"},{"family":"Calmer","given":"Radiance"},{"family":"Cardellach","given":"Estel"},{"family":"Cheng","given":"Bin"},{"family":"Clemens-Sewall","given":"David"},{"family":"Dadic","given":"Ruzica"},{"family":"Damm","given":"Ellen"},{"family":"Boer","given":"Gijs","non-dropping-particle":"de"},{"family":"Demir","given":"Oguz"},{"family":"Dethloff","given":"Klaus"},{"family":"Divine","given":"Dmitry V."},{"family":"Fong","given":"Allison A."},{"family":"Fons","given":"Steven"},{"family":"Frey","given":"Markus M."},{"family":"Fuchs","given":"Niels"},{"family":"Gabarró","given":"Carolina"},{"family":"Gerland","given":"Sebastian"},{"family":"Goessling","given":"Helge F."},{"family":"Gradinger","given":"Rolf"},{"family":"Haapala","given":"Jari"},{"family":"Haas","given":"Christian"},{"family":"Hamilton","given":"Jonathan"},{"family":"Hannula","given":"Henna-Reetta"},{"family":"Hendricks","given":"Stefan"},{"family":"Herber","given":"Andreas"},{"family":"Heuzé","given":"Céline"},{"family":"Hoppmann","given":"Mario"},{"family":"Høyland","given":"Knut Vilhelm"},{"family":"Huntemann","given":"Marcus"},{"family":"Hutchings","given":"Jennifer K."},{"family":"Hwang","given":"Byongjun"},{"family":"Itkin","given":"Polona"},{"family":"Jacobi","given":"Hans-Werner"},{"family":"Jaggi","given":"Matthias"},{"family":"Jutila","given":"Arttu"},{"family":"Kaleschke","given":"Lars"},{"family":"Katlein","given":"Christian"},{"family":"Kolabutin","given":"Nikolai"},{"family":"Krampe","given":"Daniela"},{"family":"Kristensen","given":"Steen Savstrup"},{"family":"Krumpen","given":"Thomas"},{"family":"Kurtz","given":"Nathan"},{"family":"Lampert","given":"Astrid"},{"family":"Lange","given":"Benjamin Allen"},{"family":"Lei","given":"Ruibo"},{"family":"Light","given":"Bonnie"},{"family":"Linhardt","given":"Felix"},{"family":"Liston","given":"Glen E."},{"family":"Loose","given":"Brice"},{"family":"Macfarlane","given":"Amy R."},{"family":"Mahmud","given":"Mallik"},{"family":"Matero","given":"Ilkka O."},{"family":"Maus","given":"Sönke"},{"family":"Morgenstern","given":"Anne"},{"family":"Naderpour","given":"Reza"},{"family":"Nandan","given":"Vishnu"},{"family":"Niubom","given":"Alexey"},{"family":"Oggier","given":"Marc"},{"family":"Oppelt","given":"Natascha"},{"family":"Pätzold","given":"Falk"},{"family":"Perron","given":"Christophe"},{"family":"Petrovsky","given":"Tomasz"},{"family":"Pirazzini","given":"Roberta"},{"family":"Polashenski","given":"Chris"},{"family":"Rabe","given":"Benjamin"},{"family":"Raphael","given":"Ian A."},{"family":"Regnery","given":"Julia"},{"family":"Rex","given":"Markus"},{"family":"Ricker","given":"Robert"},{"family":"Riemann-Campe","given":"Kathrin"},{"family":"Rinke","given":"Annette"},{"family":"Rohde","given":"Jan"},{"family":"Salganik","given":"Evgenii"},{"family":"Scharien","given":"Randall K."},{"family":"Schiller","given":"Martin"},{"family":"Schneebeli","given":"Martin"},{"family":"Semmling","given":"Maximilian"},{"family":"Shimanchuk","given":"Egor"},{"family":"Shupe","given":"Matthew D."},{"family":"Smith","given":"Madison M."},{"family":"Smolyanitsky","given":"Vasily"},{"family":"Sokolov","given":"Vladimir"},{"family":"Stanton","given":"Tim"},{"family":"Stroeve","given":"Julienne"},{"family":"Thielke","given":"Linda"},{"family":"Timofeeva","given":"Anna"},{"family":"Tonboe","given":"Rasmus Tage"},{"family":"Tavri","given":"Aikaterini"},{"family":"Tsamados","given":"Michel"},{"family":"Wagner","given":"David N."},{"family":"Watkins","given":"Daniel"},{"family":"Webster","given":"Melinda"},{"family":"Wendisch","given":"Manfred"}],"issued":{"date-parts":[["2022",2]]},"citation-key":"Nicolaus2022"}},{"id":1963,"uris":["http://zotero.org/users/6124969/items/HS54PP3Y"],"itemData":{"id":1963,"type":"article-journal","container-title":"Elementa: Science of the Anthropocene","DOI":"https://doi.org/10.1525/elementa.2021.00062","note":"Citation Key: Regnery2022","page":"1-31","title":"Overview of the MOSAiC expedition: Physical oceanography","volume":"10","author":[{"family":"Rabe","given":"Benjamin"},{"family":"Heuzé","given":"Céline"},{"family":"Regnery","given":"Julia"},{"family":"Aksenov","given":"Yevgeny"},{"family":"Allerholt","given":"Jacob"},{"family":"Athanase","given":"Marylou"},{"family":"Davies","given":"Andrew"},{"family":"Damm","given":"Ellen"},{"family":"Dethloff","given":"Klaus"},{"family":"Divine","given":"Dmitry V"},{"family":"Doglioni","given":"Francesca"},{"family":"Craw","given":"Lisa"}],"issued":{"date-parts":[["2022"]]},"citation-key":"Regnery2022"}},{"id":1960,"uris":["http://zotero.org/users/6124969/items/ZZHRL23R"],"itemData":{"id":1960,"type":"article-journal","container-title":"Elementa: Science of the Anthropocene","DOI":"https://doi.org/10.1525/elementa.2021.00060","issue":"1","note":"Citation Key: Shupe2022","page":"1-54","title":"Overview of the MOSAiC expedition-Atmosphere","volume":"10","author":[{"family":"Shupe","given":"Matthew D"},{"family":"Rex","given":"Markus"},{"family":"Blomquist","given":"Byron"},{"family":"Persson","given":"P Ola G"},{"family":"Schmale","given":"Julia"},{"family":"Uttal","given":"Taneil"},{"family":"Buck","given":"Clifton"},{"family":"Boyer","given":"Matt"},{"family":"Hofer","given":"Julian"},{"family":"Hamilton","given":"Jonathan"},{"family":"Posman","given":"Kevin"},{"family":"Powers","given":"Heath"},{"family":"Pratt","given":"Kerri A"},{"family":"Preußer","given":"Andreas"},{"family":"Rabe","given":"Benjamin"},{"family":"Rinke","given":"Annette"}],"issued":{"date-parts":[["2022"]]},"citation-key":"Shupe2022"}}],"schema":"https://github.com/citation-style-language/schema/raw/master/csl-citation.json"} </w:instrText>
      </w:r>
      <w:r w:rsidRPr="005B761F">
        <w:fldChar w:fldCharType="separate"/>
      </w:r>
      <w:r w:rsidRPr="00613FD9">
        <w:t>(Nicolaus et al., 2022; Rabe et al., 2022; Shupe et al., 2022)</w:t>
      </w:r>
      <w:r w:rsidRPr="005B761F">
        <w:fldChar w:fldCharType="end"/>
      </w:r>
      <w:r w:rsidRPr="005B761F">
        <w:t xml:space="preserve"> and domain-specific publications </w:t>
      </w:r>
      <w:r w:rsidRPr="005B761F">
        <w:fldChar w:fldCharType="begin"/>
      </w:r>
      <w:r w:rsidR="001902F1">
        <w:instrText xml:space="preserve"> ADDIN ZOTERO_ITEM CSL_CITATION {"citationID":"awWXhiJC","properties":{"formattedCitation":"(Fer et al., 2022; Krumpen et al., 2021; Peng et al., 2023; von Albedyll et al., 2022; Watkins et al., 2023)","plainCitation":"(Fer et al., 2022; Krumpen et al., 2021; Peng et al., 2023; von Albedyll et al., 2022; Watkins et al., 2023)","dontUpdate":true,"noteIndex":0},"citationItems":[{"id":6448,"uris":["http://zotero.org/users/6124969/items/CDEK7SSQ"],"itemData":{"id":6448,"type":"article-journal","abstract":"Sea ice mediates the transfer of momentum, heat, and gas between the atmosphere and the ocean. However, the under-ice boundary layer is not sufficiently constrained by observations. During the Multidisciplinary drifting Observatory for the Study of the Arctic Climate (MOSAiC), we collected profiles in the upper 50–80 m using a new ascending vertical microstructure profiler, resolving the turbulent structure within 1 m to the ice. We analyzed 167 dissipation rate profiles collected between February and mid-September 2020, from 89°N to 79°30′N through the Amundsen Basin, Nansen Basin, Yermak Plateau, and Fram Strait. Measurements covered a broad range of forcing (0–15 m s −1 wind and 0–0.4 m s −1 drift speeds) and sea ice conditions (pack ice, thin ice, and leads). Dissipation rates varied by over 4 orders of magnitude from 10 −9 W kg −1 below 40 m to above 10 −5 W kg −1 at 1 m. Following wind events, layers with dissipation </w:instrText>
      </w:r>
      <w:r w:rsidR="001902F1">
        <w:rPr>
          <w:rFonts w:hint="eastAsia"/>
        </w:rPr>
        <w:instrText></w:instrText>
      </w:r>
      <w:r w:rsidR="001902F1">
        <w:instrText xml:space="preserve"> 10−6   W kg −1 extended down to 20 m depth under pack ice. In leads in the central Arctic, turbulence was enhanced 2–10 times relative to thin ice profiles. Under-ice dissipation profiles allowed us to estimate the boundary layer thickness (4 ± 2 m), and the friction velocity (1–15 mm s −1, 4.7 mm s −1 on average). A representative range of drag coefficient for the MOSAiC sampling site was estimated to (4–6) × 10 −3, which is a typical value for Arctic floe observations. The average ratio of drift speed to wind speed was close to the free-drift ratio of 2% with no clear seasonal or regional variability.","container-title":"Journal of Geophysical Research: Oceans","DOI":"10.1029/2022JC018751","ISSN":"2169-9275, 2169-9291","issue":"9","journalAbbreviation":"JGR Oceans","language":"en","source":"DOI.org (Crossref)","title":"Upper‐Ocean Turbulence Structure and Ocean‐Ice Drag Coefficient Estimates Using an Ascending Microstructure Profiler During the MOSAiC Drift","URL":"https://onlinelibrary.wiley.com/doi/10.1029/2022JC018751","volume":"127","author":[{"family":"Fer","given":"Ilker"},{"family":"Baumann","given":"Till M."},{"family":"Koenig","given":"Zoé"},{"family":"Muilwijk","given":"Morven"},{"family":"Tippenhauer","given":"Sandra"}],"accessed":{"date-parts":[["2022",11,21]]},"issued":{"date-parts":[["2022",9]]},"citation-key":"fer2022_UpperOcean"}},{"id":5970,"uris":["http://zotero.org/users/6124969/items/D5ZSVT75"],"itemData":{"id":5970,"type":"article-journal","abstract":"Abstract. We combine satellite data products to provide a first and general overview\nof the physical sea ice conditions along the drift of the international Multidisciplinary drifting Observatory for the Study of Arctic Climate (MOSAiC) expedition and a comparison with previous years (2005–2006 to 2018–2019). We find that the MOSAiC drift was around 20 % faster than the climatological mean drift, as a consequence of large-scale low-pressure\nanomalies prevailing around the Barents–Kara–Laptev sea region between\nJanuary and March. In winter (October–April), satellite observations show\nthat the sea ice in the vicinity of the Central Observatory (CO; 50 km\nradius) was rather thin compared to the previous years along the same\ntrajectory. Unlike ice thickness, satellite-derived sea ice concentration,\nlead frequency and snow thickness during winter months were close to the\nlong-term mean with little variability. With the onset of spring and\ndecreasing distance to the Fram Strait, variability in ice concentration and lead activity increased. In addition, the frequency and strength of deformation events (divergence, convergence and shear) were higher during summer than during winter. Overall, we find that sea ice conditions observed within 5 km distance of the CO are representative for the wider (50 and 100 km) surroundings. An exception is the ice thickness; here we find that sea ice within 50 km radius of the CO was thinner than sea ice within a 100 km radius by a small but consistent factor (4 %) for successive monthly averages. Moreover, satellite acquisitions indicate that the formation of large melt ponds began earlier on the MOSAiC floe than on neighbouring floes.","container-title":"The Cryosphere","DOI":"10.5194/tc-15-3897-2021","ISSN":"1994-0424","issue":"8","journalAbbreviation":"The Cryosphere","language":"en","page":"3897-3920","source":"DOI.org (Crossref)","title":"MOSAiC drift expedition from October 2019 to July 2020: sea ice conditions from space and comparison with previous years","title-short":"MOSAiC drift expedition from October 2019 to July 2020","volume":"15","author":[{"family":"Krumpen","given":"Thomas"},{"family":"Albedyll","given":"Luisa","non-dropping-particle":"von"},{"family":"Goessling","given":"Helge F."},{"family":"Hendricks","given":"Stefan"},{"family":"Juhls","given":"Bennet"},{"family":"Spreen","given":"Gunnar"},{"family":"Willmes","given":"Sascha"},{"family":"Belter","given":"H. Jakob"},{"family":"Dethloff","given":"Klaus"},{"family":"Haas","given":"Christian"},{"family":"Kaleschke","given":"Lars"},{"family":"Katlein","given":"Christian"},{"family":"Tian-Kunze","given":"Xiangshan"},{"family":"Ricker","given":"Robert"},{"family":"Rostosky","given":"Philip"},{"family":"Rückert","given":"Janna"},{"family":"Singha","given":"Suman"},{"family":"Sokolova","given":"Julia"}],"issued":{"date-parts":[["2021",8,20]]},"citation-key":"krumpen2021_MOSAiCDrift"}},{"id":7504,"uris":["http://zotero.org/users/6124969/items/ZV4IP5JQ"],"itemData":{"id":7504,"type":"article-journal","abstract":"The important roles that the atmospheric boundary layer (ABL) plays in the central Arctic climate system have been recognized, but the atmospheric boundary layer height (ABLH), deﬁned as the layer of continuous turbulence adjacent to the surface, has rarely been investigated. Using a year-round radiosonde dataset during the Multidisciplinary drifting Observatory for the Study of Arctic Climate (MOSAiC) expedition, we improve a Richardson-number-based algorithm that takes cloud effects into consideration and subsequently analyze the characteristics and variability of the ABLH over the Arctic Ocean. The results reveal that the annual cycle is clearly characterized by a distinct peak in May and two respective minima in January and July. This annual variation in the ABLH is primarily controlled by the evolution of the ABL thermal structure. Temperature inversions in the winter and summer are intensiﬁed by seasonal radiative cooling and warm-air advection with the surface temperature constrained by melting, respectively, leading to the low ABLH at these times. Meteorological and turbulence variables also play a signiﬁcant role in ABLH variation, including the near-surface potential temperature gradient, friction velocity, and turbulent kinetic energy (TKE) dissipation rate. In addition, the MOSAiC ABLH is more suppressed than the ABLH during the Surface Heat Budget of the Arctic Ocean (SHEBA) experiment in the summer, which indicates that there is large variability in the Arctic ABL structure during the summer melting season.","container-title":"Atmospheric Chemistry and Physics","DOI":"10.5194/acp-23-8683-2023","ISSN":"1680-7324","issue":"15","journalAbbreviation":"Atmos. Chem. Phys.","language":"en","page":"8683-8703","source":"DOI.org (Crossref)","title":"The characteristics of atmospheric boundary layer height over the Arctic Ocean during MOSAiC","volume":"23","author":[{"family":"Peng","given":"Shijie"},{"family":"Yang","given":"Qinghua"},{"family":"Shupe","given":"Matthew D."},{"family":"Xi","given":"Xingya"},{"family":"Han","given":"Bo"},{"family":"Chen","given":"Dake"},{"family":"Dahlke","given":"Sandro"},{"family":"Liu","given":"Changwei"}],"issued":{"date-parts":[["2023",8,8]]},"citation-key":"peng2023_CharacteristicsAtmospheric"}},{"id":6891,"uris":["http://zotero.org/users/6124969/items/R5F4H9Z6"],"itemData":{"id":6891,"type":"article-journal","abstract":"Sea ice thickness is a key parameter in the polar climate and ecosystem. Thermodynamic and dynamic processes alter the sea ice thickness.The Multidisciplinary drifting Observatory for the Study of Arctic Climate (MOSAiC) expedition provided a unique opportunity to study seasonal sea ice thickness changes of the same sea ice. We analyzed 11 large-scale (*50 km) airborne electromagnetic sea thickness and surface roughness surveys from October 2019 to September 2020. Data from ice mass balance and position buoys provided additional information. We found that thermodynamic growth and decay dominated the seasonal cycle with a total mean sea ice thickness increase of 1.4 m (October 2019 to June 2020) and decay of 1.2 m (June 2020 to September 2020). Ice dynamics and deformation-related processes, such as thin ice formation in leads and subsequent ridging, broadened the ice thickness distribution and contributed 30% to the increase in mean thickness. These processes caused a 1-month delay between maximum thermodynamic sea ice thickness and maximum mean ice thickness. The airborne EM measurements bridged the scales from local floe-scale measurements to Arctic-wide satellite observations and model grid cells.The spatial differences in mean sea ice thickness between the Central Observatory (&lt;10 km) of MOSAiC and the Distributed Network (&lt;50 km) were negligible in fall and only 0.2 m in late winter, but the relative abundance of thin and thick ice varied. One unexpected outcome was the large dynamic thickening in a regime where divergence prevailed on average in the western Nansen Basin in spring. We suggest that the large dynamic thickening was due to the mobile, unconsolidated sea ice pack and periodic, sub-daily motion. We demonstrate that this Lagrangian sea ice thickness data set is well suited for validating the existing redistribution theory in sea ice models. Our comprehensive description of seasonal changes of the sea ice thickness distribution is valuable for interpreting MOSAiC time series across disciplines and can be used as a reference to advance sea ice thickness modeling.","container-title":"Elementa: Science of the Anthropocene","DOI":"10.1525/elementa.2021.00074","ISSN":"2325-1026","issue":"1","language":"en","page":"00074","source":"DOI.org (Crossref)","title":"Thermodynamic and dynamic contributions to seasonal Arctic sea ice thickness distributions from airborne observations","volume":"10","author":[{"family":"Albedyll","given":"Luisa","non-dropping-particle":"von"},{"family":"Hendricks","given":"Stefan"},{"family":"Grodofzig","given":"Raphael"},{"family":"Krumpen","given":"Thomas"},{"family":"Arndt","given":"Stefanie"},{"family":"Belter","given":"H. Jakob"},{"family":"Birnbaum","given":"Gerit"},{"family":"Cheng","given":"Bin"},{"family":"Hoppmann","given":"Mario"},{"family":"Hutchings","given":"Jennifer"},{"family":"Itkin","given":"Polona"},{"family":"Lei","given":"Ruibo"},{"family":"Nicolaus","given":"Marcel"},{"family":"Ricker","given":"Robert"},{"family":"Rohde","given":"Jan"},{"family":"Suhrhoff","given":"Mira"},{"family":"Timofeeva","given":"Anna"},{"family":"Watkins","given":"Daniel"},{"family":"Webster","given":"Melinda"},{"family":"Haas","given":"Christian"}],"issued":{"date-parts":[["2022",4,18]]},"citation-key":"vonalbedyll2022_ThermodynamicDynamic"}},{"id":7367,"uris":["http://zotero.org/users/6124969/items/MW47BIAI"],"itemData":{"id":7367,"type":"article-journal","abstract":"Sea ice modulates the energy exchange between the atmosphere and the ocean through its kinematics. Marginal ice zone (MIZ) dynamics are complex and are not well resolved in routine observations. Here, we investigate sea ice dynamics in the Greenland Sea MIZ using in situ and remote sensing Lagrangian drift datasets. These datasets provide a unique view into ice dynamics spanning spatial scales. We find evidence of tidal currents strongly affecting sub-daily ice motion. Velocity anomalies show abrupt transitions aligned with gradients in seafloor topography, indicating changes in ocean currents. Remote-sensed ice floe trajectories derived from moderate resolution satellite imagery provide a view of small-scale variability across the Greenland continental shelf. Ice floe trajectories reveal a west-east increasing velocity gradient imposed by  the East Greenland Current, with maximum velocities aligned along the continental shelf edge. These results highlight the importance of small scale ocean variability for ice dynamics in the MIZ.","container-title":"Geophysical Research Letters","issue":"e2023GL103558","language":"en","page":"1-10","source":"Zotero","title":"Evidence of Abrupt Transitions Between Sea Ice Dynamical Regimes in the East Greenland Marginal Ice Zone","volume":"50","author":[{"family":"Watkins","given":"Daniel M."},{"family":"Bliss","given":"Angela C."},{"family":"Hutchings","given":"Jennifer K."},{"family":"Wilhelmus","given":"Monica M."}],"issued":{"date-parts":[["2023"]]},"citation-key":"watkins2023_EvidenceAbrupt"}}],"schema":"https://github.com/citation-style-language/schema/raw/master/csl-citation.json"} </w:instrText>
      </w:r>
      <w:r w:rsidRPr="005B761F">
        <w:fldChar w:fldCharType="separate"/>
      </w:r>
      <w:r w:rsidRPr="005B761F">
        <w:t>(</w:t>
      </w:r>
      <w:r w:rsidR="00E51EC0">
        <w:t xml:space="preserve">e.g., </w:t>
      </w:r>
      <w:r w:rsidRPr="005B761F">
        <w:t>Fer et al., 2022; Krumpen et al., 2021; Peng et al., 2023; von Albedyll et al., 2022; Watkins et al., 2023)</w:t>
      </w:r>
      <w:r w:rsidRPr="005B761F">
        <w:fldChar w:fldCharType="end"/>
      </w:r>
      <w:r w:rsidRPr="005B761F">
        <w:t>. Figure 1 shows a map of the relative positions of the CO and the DN sites on Jan 31, 2020, at which time the CO was located at 87.5 N, 96.0 E</w:t>
      </w:r>
      <w:r w:rsidR="00510F8D" w:rsidRPr="005B761F">
        <w:t xml:space="preserve"> (</w:t>
      </w:r>
      <w:r w:rsidRPr="005B761F">
        <w:t>275 km from the North Pole</w:t>
      </w:r>
      <w:r w:rsidR="00510F8D" w:rsidRPr="005B761F">
        <w:t>)</w:t>
      </w:r>
      <w:r w:rsidRPr="005B761F">
        <w:t>.</w:t>
      </w:r>
    </w:p>
    <w:p w14:paraId="7FDF63BA" w14:textId="6282C7D3" w:rsidR="1AB51EAA" w:rsidRDefault="1AB51EAA" w:rsidP="1AB51EAA">
      <w:pPr>
        <w:pStyle w:val="Heading-Secondary"/>
        <w:spacing w:line="259" w:lineRule="auto"/>
      </w:pPr>
      <w:r>
        <w:t>2.1 Atmospheric observations</w:t>
      </w:r>
    </w:p>
    <w:p w14:paraId="7FFD865F" w14:textId="590D50A7" w:rsidR="00687D3B" w:rsidRDefault="00C54875" w:rsidP="00687D3B">
      <w:pPr>
        <w:pStyle w:val="Text"/>
      </w:pPr>
      <w:r w:rsidRPr="005B761F">
        <w:t xml:space="preserve">Atmospheric observations used in this study were made at the CO (both on board the R/V </w:t>
      </w:r>
      <w:proofErr w:type="spellStart"/>
      <w:r w:rsidRPr="005B761F">
        <w:t>Polarstern</w:t>
      </w:r>
      <w:proofErr w:type="spellEnd"/>
      <w:r w:rsidRPr="005B761F">
        <w:t xml:space="preserve">, and at the “Met City” site located on the ice approximately 400 m from the ship), and at the three “L” sites located </w:t>
      </w:r>
      <w:r w:rsidR="00510F8D" w:rsidRPr="005B761F">
        <w:t>10-20</w:t>
      </w:r>
      <w:r w:rsidRPr="005B761F">
        <w:t xml:space="preserve"> km from the ship (Figure 1).  Key measurements from the </w:t>
      </w:r>
      <w:r w:rsidR="00510F8D" w:rsidRPr="005B761F">
        <w:t xml:space="preserve">R/V </w:t>
      </w:r>
      <w:proofErr w:type="spellStart"/>
      <w:r w:rsidRPr="005B761F">
        <w:t>Polarstern</w:t>
      </w:r>
      <w:proofErr w:type="spellEnd"/>
      <w:r w:rsidRPr="005B761F">
        <w:t xml:space="preserve"> include the 6-hourly rawinsondes providing profiles of temperature, humidity, and horizontal winds, and the vertically-pointing Ka-band radar providing profiles of radar reflectivity and radial velocity.</w:t>
      </w:r>
      <w:r w:rsidR="00687D3B" w:rsidRPr="005B761F">
        <w:t xml:space="preserve"> </w:t>
      </w:r>
      <w:r w:rsidR="00687D3B">
        <w:t>The 30-s radar data profiles were averaged to 10-min time intervals for this study. A DOE/ARM scanning Ka-band radar provided volumes of radar reflectivity and radial velocity every ~12 minutes, providing data for plane-parallel indicator (PPI) displays (Fig</w:t>
      </w:r>
      <w:r w:rsidR="009A6DAF">
        <w:t>ure</w:t>
      </w:r>
      <w:r w:rsidR="00687D3B">
        <w:t xml:space="preserve"> 4) characterizing clouds and precipitation.  Analyses of fronts and mesoscale features in the time-height cross sections (Fig</w:t>
      </w:r>
      <w:r w:rsidR="009A6DAF">
        <w:t>ure</w:t>
      </w:r>
      <w:r w:rsidR="00687D3B">
        <w:t xml:space="preserve"> 5) and horizontal displays relied on standard subjective analyses of thermodynamic (e.g., temperature, virtual potential temperature </w:t>
      </w:r>
      <w:r w:rsidR="009A6DAF">
        <w:t>(</w:t>
      </w:r>
      <m:oMath>
        <m:sSub>
          <m:sSubPr>
            <m:ctrlPr>
              <w:rPr>
                <w:rFonts w:ascii="Cambria Math" w:hAnsi="Cambria Math"/>
                <w:i/>
              </w:rPr>
            </m:ctrlPr>
          </m:sSubPr>
          <m:e>
            <m:r>
              <w:rPr>
                <w:rFonts w:ascii="Cambria Math" w:hAnsi="Cambria Math"/>
              </w:rPr>
              <m:t>θ</m:t>
            </m:r>
          </m:e>
          <m:sub>
            <m:r>
              <w:rPr>
                <w:rFonts w:ascii="Cambria Math" w:hAnsi="Cambria Math"/>
              </w:rPr>
              <m:t>v</m:t>
            </m:r>
          </m:sub>
        </m:sSub>
      </m:oMath>
      <w:r w:rsidR="00687D3B">
        <w:t xml:space="preserve">), equivalent potential temperature </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e</m:t>
            </m:r>
          </m:sub>
        </m:sSub>
      </m:oMath>
      <w:r w:rsidR="00687D3B">
        <w:t>)), kinematic (e.g., wind speed</w:t>
      </w:r>
      <w:r w:rsidR="009A6DAF">
        <w:t xml:space="preserve"> and </w:t>
      </w:r>
      <w:r w:rsidR="00687D3B">
        <w:t xml:space="preserve">direction), and radar reflectivity observations, not all of which are shown.  Changes in </w:t>
      </w:r>
      <m:oMath>
        <m:sSub>
          <m:sSubPr>
            <m:ctrlPr>
              <w:rPr>
                <w:rFonts w:ascii="Cambria Math" w:hAnsi="Cambria Math"/>
                <w:i/>
              </w:rPr>
            </m:ctrlPr>
          </m:sSubPr>
          <m:e>
            <m:r>
              <w:rPr>
                <w:rFonts w:ascii="Cambria Math" w:hAnsi="Cambria Math"/>
              </w:rPr>
              <m:t>θ</m:t>
            </m:r>
          </m:e>
          <m:sub>
            <m:r>
              <w:rPr>
                <w:rFonts w:ascii="Cambria Math" w:hAnsi="Cambria Math"/>
              </w:rPr>
              <m:t>e</m:t>
            </m:r>
          </m:sub>
        </m:sSub>
      </m:oMath>
      <w:r w:rsidR="009A6DAF">
        <w:t xml:space="preserve"> </w:t>
      </w:r>
      <w:r w:rsidR="00687D3B">
        <w:t>and wind direction and minima in SLP were key markers for determining frontal boundaries. The Arctic inversion (AI) was defined as the height of the maximum temperature in each sounding, and varied distinctly as synoptic conditions changed.  Surface-based layers of constant</w:t>
      </w:r>
      <w:r w:rsidR="009A6DAF">
        <w:t xml:space="preserve"> </w:t>
      </w:r>
      <m:oMath>
        <m:sSub>
          <m:sSubPr>
            <m:ctrlPr>
              <w:rPr>
                <w:rFonts w:ascii="Cambria Math" w:hAnsi="Cambria Math"/>
                <w:i/>
              </w:rPr>
            </m:ctrlPr>
          </m:sSubPr>
          <m:e>
            <m:r>
              <w:rPr>
                <w:rFonts w:ascii="Cambria Math" w:hAnsi="Cambria Math"/>
              </w:rPr>
              <m:t>θ</m:t>
            </m:r>
          </m:e>
          <m:sub>
            <m:r>
              <w:rPr>
                <w:rFonts w:ascii="Cambria Math" w:hAnsi="Cambria Math"/>
              </w:rPr>
              <m:t>v</m:t>
            </m:r>
          </m:sub>
        </m:sSub>
      </m:oMath>
      <w:r w:rsidR="00687D3B">
        <w:t xml:space="preserve"> defined the surface mixed-layer (SML) depth for each sounding.</w:t>
      </w:r>
    </w:p>
    <w:p w14:paraId="39315EF4" w14:textId="054A0709" w:rsidR="00510F8D" w:rsidRPr="005B761F" w:rsidRDefault="00C54875" w:rsidP="005B761F">
      <w:pPr>
        <w:pStyle w:val="Text"/>
      </w:pPr>
      <w:r w:rsidRPr="005B761F">
        <w:t>Sonic anemometers and basic meteorology sensors at Met City provided time series of temperature, humidity, winds, and turbulence (including momentum flux) at 3 different levels (nominally 2, 6, and 10 m). Time series of mean sea</w:t>
      </w:r>
      <w:r w:rsidR="00510F8D" w:rsidRPr="005B761F">
        <w:t xml:space="preserve"> </w:t>
      </w:r>
      <w:r w:rsidRPr="005B761F">
        <w:t xml:space="preserve">level pressure were also available from Met City.  Time series of basic meteorology parameters are also available from the </w:t>
      </w:r>
      <w:r w:rsidRPr="00687D3B">
        <w:rPr>
          <w:i/>
          <w:iCs/>
        </w:rPr>
        <w:t xml:space="preserve">R/V </w:t>
      </w:r>
      <w:proofErr w:type="spellStart"/>
      <w:r w:rsidRPr="00687D3B">
        <w:rPr>
          <w:i/>
          <w:iCs/>
        </w:rPr>
        <w:t>Polarstern</w:t>
      </w:r>
      <w:proofErr w:type="spellEnd"/>
      <w:r w:rsidRPr="005B761F">
        <w:t>, including winds, though the heights of these measurements (25-34 m above the ice</w:t>
      </w:r>
      <w:r w:rsidR="00687D3B">
        <w:t xml:space="preserve"> and</w:t>
      </w:r>
      <w:r w:rsidR="00510F8D" w:rsidRPr="005B761F">
        <w:t xml:space="preserve"> </w:t>
      </w:r>
      <w:r w:rsidRPr="005B761F">
        <w:t xml:space="preserve">flow distortion from the ship superstructure make them different from those nearer the </w:t>
      </w:r>
      <w:r w:rsidR="00510F8D" w:rsidRPr="005B761F">
        <w:t xml:space="preserve">surface at Met City.  The Met City time series used in this study are 10-min mean values.  Atmospheric Surface Flux Stations (ASFS) located at the three L-sites provided measurements of temperature, humidity, pressure, </w:t>
      </w:r>
      <w:r w:rsidR="00687D3B" w:rsidRPr="005B761F">
        <w:t xml:space="preserve">and </w:t>
      </w:r>
      <w:r w:rsidR="00687D3B">
        <w:t xml:space="preserve">4-component broadband </w:t>
      </w:r>
      <w:r w:rsidR="00687D3B" w:rsidRPr="005B761F">
        <w:t xml:space="preserve">radiative </w:t>
      </w:r>
      <w:r w:rsidR="00510F8D" w:rsidRPr="005B761F">
        <w:t>above the sea ice</w:t>
      </w:r>
      <w:r w:rsidR="00687D3B">
        <w:t>,</w:t>
      </w:r>
      <w:r w:rsidR="00510F8D" w:rsidRPr="005B761F">
        <w:t xml:space="preserve"> and winds and </w:t>
      </w:r>
      <w:r w:rsidR="00510F8D" w:rsidRPr="005B761F">
        <w:lastRenderedPageBreak/>
        <w:t xml:space="preserve">turbulence (including momentum flux) at 3.8 m above the ice.  The ASFS data used in this study are also 10-min average values. </w:t>
      </w:r>
    </w:p>
    <w:p w14:paraId="5218D585" w14:textId="3A87AB5B" w:rsidR="00510F8D" w:rsidRPr="005B761F" w:rsidRDefault="00510F8D" w:rsidP="005B761F">
      <w:pPr>
        <w:pStyle w:val="Text"/>
      </w:pPr>
      <w:r w:rsidRPr="005B761F">
        <w:t>Atmospheric stress was obtained through covariance calculations using the 10 Hz three-component (</w:t>
      </w:r>
      <m:oMath>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oMath>
      <w:r w:rsidRPr="005B761F">
        <w:t xml:space="preserve">) measurements from the sonic anemometers at Met City and the ASFS. First, the earth coordinate system is rotated into streamwise coordinates through a double rotation </w:t>
      </w:r>
      <w:r w:rsidRPr="005B761F">
        <w:fldChar w:fldCharType="begin"/>
      </w:r>
      <w:r w:rsidRPr="005B761F">
        <w:instrText xml:space="preserve"> ADDIN ZOTERO_ITEM CSL_CITATION {"citationID":"7MGXHeJv","properties":{"formattedCitation":"(Kaimal &amp; Finnigan, 1994)","plainCitation":"(Kaimal &amp; Finnigan, 1994)","noteIndex":0},"citationItems":[{"id":8190,"uris":["http://zotero.org/users/6124969/items/ELGVE3QE"],"itemData":{"id":8190,"type":"book","abstract":"Boundary layer meteorology is the study of the physical processes that take place in the layer of air that is most influenced by the earth's underlying surface. This text/reference gives an uncomplicated view of the structure of the boundary layer, the instruments available for measuring its mean and turbulent properties, how best to make the measurements, and ways to process and analyze the data. The main applications of the book are in atmospheric modelling, wind engineering, air pollution, and agricultural meteorology. The authors have pioneered research on atmospheric turbulence and flow, and are noted for their contributions to the study of the boundary layer. This important work will interest atmospheric scientists, meteorologists, and students and faculty in these fields.","ISBN":"978-0-19-506239-7","note":"Citation Key: 10.1093/oso/9780195062397.001.0001\nDOI: 10.1093/oso/9780195062397.001.0001","publisher":"Oxford University Press","title":"Atmospheric boundary layer flows: Their structure and measurement","URL":"https://doi.org/10.1093/oso/9780195062397.001.0001","author":[{"family":"Kaimal","given":"J C"},{"family":"Finnigan","given":"J J"}],"issued":{"date-parts":[["1994",3]]},"citation-key":"10.1093/oso/9780195062397.001.0001"}}],"schema":"https://github.com/citation-style-language/schema/raw/master/csl-citation.json"} </w:instrText>
      </w:r>
      <w:r w:rsidRPr="005B761F">
        <w:fldChar w:fldCharType="separate"/>
      </w:r>
      <w:r w:rsidRPr="005B761F">
        <w:t xml:space="preserve">(Kaimal </w:t>
      </w:r>
      <w:r w:rsidR="008B0FCD">
        <w:t>and</w:t>
      </w:r>
      <w:r w:rsidRPr="005B761F">
        <w:t xml:space="preserve"> Finnigan, 1994)</w:t>
      </w:r>
      <w:r w:rsidRPr="005B761F">
        <w:fldChar w:fldCharType="end"/>
      </w:r>
      <w:r w:rsidR="00687D3B">
        <w:t>.</w:t>
      </w:r>
      <w:r w:rsidRPr="005B761F">
        <w:t xml:space="preserve"> The 10</w:t>
      </w:r>
      <w:r w:rsidR="00687D3B">
        <w:t>-</w:t>
      </w:r>
      <w:r w:rsidRPr="005B761F">
        <w:t xml:space="preserve">min values of friction velocity </w:t>
      </w:r>
      <m:oMath>
        <m:sSubSup>
          <m:sSubSupPr>
            <m:ctrlPr>
              <w:rPr>
                <w:rFonts w:ascii="Cambria Math" w:hAnsi="Cambria Math"/>
                <w:i/>
              </w:rPr>
            </m:ctrlPr>
          </m:sSubSupPr>
          <m:e>
            <m:r>
              <w:rPr>
                <w:rFonts w:ascii="Cambria Math" w:hAnsi="Cambria Math"/>
              </w:rPr>
              <m:t>u</m:t>
            </m:r>
          </m:e>
          <m:sub>
            <m:r>
              <w:rPr>
                <w:rFonts w:ascii="Cambria Math" w:hAnsi="Cambria Math"/>
              </w:rPr>
              <m:t>a</m:t>
            </m:r>
          </m:sub>
          <m:sup>
            <m:r>
              <m:rPr>
                <m:sty m:val="p"/>
              </m:rPr>
              <w:rPr>
                <w:rFonts w:ascii="Cambria Math" w:hAnsi="Cambria Math"/>
              </w:rPr>
              <m:t>*</m:t>
            </m:r>
            <m:ctrlPr>
              <w:rPr>
                <w:rFonts w:ascii="Cambria Math" w:hAnsi="Cambria Math"/>
              </w:rPr>
            </m:ctrlPr>
          </m:sup>
        </m:sSub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s</m:t>
                    </m:r>
                  </m:sub>
                  <m:sup>
                    <m:r>
                      <m:rPr>
                        <m:sty m:val="p"/>
                      </m:rPr>
                      <w:rPr>
                        <w:rFonts w:ascii="Cambria Math" w:hAnsi="Cambria Math"/>
                      </w:rPr>
                      <m:t>'</m:t>
                    </m:r>
                  </m:sup>
                </m:sSubSup>
                <m:sSup>
                  <m:sSupPr>
                    <m:ctrlPr>
                      <w:rPr>
                        <w:rFonts w:ascii="Cambria Math" w:hAnsi="Cambria Math"/>
                      </w:rPr>
                    </m:ctrlPr>
                  </m:sSupPr>
                  <m:e>
                    <m:r>
                      <w:rPr>
                        <w:rFonts w:ascii="Cambria Math" w:hAnsi="Cambria Math"/>
                      </w:rPr>
                      <m:t>w</m:t>
                    </m:r>
                  </m:e>
                  <m:sup>
                    <m:r>
                      <m:rPr>
                        <m:sty m:val="p"/>
                      </m:rPr>
                      <w:rPr>
                        <w:rFonts w:ascii="Cambria Math" w:hAnsi="Cambria Math"/>
                      </w:rPr>
                      <m:t>'</m:t>
                    </m:r>
                  </m:sup>
                </m:sSup>
              </m:e>
            </m:d>
          </m:e>
          <m:sup>
            <m:r>
              <m:rPr>
                <m:sty m:val="p"/>
              </m:rPr>
              <w:rPr>
                <w:rFonts w:ascii="Cambria Math" w:hAnsi="Cambria Math"/>
              </w:rPr>
              <m:t>1/2</m:t>
            </m:r>
          </m:sup>
        </m:sSup>
      </m:oMath>
      <w:r w:rsidRPr="005B761F">
        <w:t xml:space="preserve">  were then obtained from the integration of the cross-spectral density for a 13.65 min window centered on the 10 min period. Here, </w:t>
      </w:r>
      <m:oMath>
        <m:sSubSup>
          <m:sSubSupPr>
            <m:ctrlPr>
              <w:rPr>
                <w:rFonts w:ascii="Cambria Math" w:hAnsi="Cambria Math"/>
              </w:rPr>
            </m:ctrlPr>
          </m:sSubSupPr>
          <m:e>
            <m:r>
              <w:rPr>
                <w:rFonts w:ascii="Cambria Math" w:hAnsi="Cambria Math"/>
              </w:rPr>
              <m:t>u</m:t>
            </m:r>
          </m:e>
          <m:sub>
            <m:r>
              <w:rPr>
                <w:rFonts w:ascii="Cambria Math" w:hAnsi="Cambria Math"/>
              </w:rPr>
              <m:t>s</m:t>
            </m:r>
          </m:sub>
          <m:sup>
            <m:r>
              <m:rPr>
                <m:sty m:val="p"/>
              </m:rPr>
              <w:rPr>
                <w:rFonts w:ascii="Cambria Math" w:hAnsi="Cambria Math"/>
              </w:rPr>
              <m:t>'</m:t>
            </m:r>
          </m:sup>
        </m:sSubSup>
      </m:oMath>
      <w:r w:rsidRPr="005B761F">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61F">
        <w:t xml:space="preserve"> are perturbation values of the streamwise and vertical wind speeds, respectively.   The observed atmospheric stress is then calculated by </w:t>
      </w:r>
      <m:oMath>
        <m:sSub>
          <m:sSubPr>
            <m:ctrlPr>
              <w:rPr>
                <w:rFonts w:ascii="Cambria Math" w:hAnsi="Cambria Math"/>
              </w:rPr>
            </m:ctrlPr>
          </m:sSubPr>
          <m:e>
            <m:r>
              <w:rPr>
                <w:rFonts w:ascii="Cambria Math" w:hAnsi="Cambria Math"/>
              </w:rPr>
              <m:t>τ</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a</m:t>
            </m:r>
          </m:sub>
        </m:sSub>
        <m:sSup>
          <m:sSupPr>
            <m:ctrlPr>
              <w:rPr>
                <w:rFonts w:ascii="Cambria Math" w:hAnsi="Cambria Math"/>
              </w:rPr>
            </m:ctrlPr>
          </m:sSupPr>
          <m:e>
            <m:sSubSup>
              <m:sSubSupPr>
                <m:ctrlPr>
                  <w:rPr>
                    <w:rFonts w:ascii="Cambria Math" w:hAnsi="Cambria Math"/>
                    <w:i/>
                  </w:rPr>
                </m:ctrlPr>
              </m:sSubSupPr>
              <m:e>
                <m:r>
                  <w:rPr>
                    <w:rFonts w:ascii="Cambria Math" w:hAnsi="Cambria Math"/>
                  </w:rPr>
                  <m:t>u</m:t>
                </m:r>
              </m:e>
              <m:sub>
                <m:r>
                  <w:rPr>
                    <w:rFonts w:ascii="Cambria Math" w:hAnsi="Cambria Math"/>
                  </w:rPr>
                  <m:t>a</m:t>
                </m:r>
              </m:sub>
              <m:sup>
                <m:r>
                  <m:rPr>
                    <m:sty m:val="p"/>
                  </m:rPr>
                  <w:rPr>
                    <w:rFonts w:ascii="Cambria Math" w:hAnsi="Cambria Math"/>
                  </w:rPr>
                  <m:t>*</m:t>
                </m:r>
                <m:ctrlPr>
                  <w:rPr>
                    <w:rFonts w:ascii="Cambria Math" w:hAnsi="Cambria Math"/>
                  </w:rPr>
                </m:ctrlPr>
              </m:sup>
            </m:sSubSup>
          </m:e>
          <m:sup>
            <m:r>
              <m:rPr>
                <m:sty m:val="p"/>
              </m:rPr>
              <w:rPr>
                <w:rFonts w:ascii="Cambria Math" w:hAnsi="Cambria Math"/>
              </w:rPr>
              <m:t>2</m:t>
            </m:r>
          </m:sup>
        </m:sSup>
      </m:oMath>
      <w:r w:rsidRPr="005B761F">
        <w:t xml:space="preserve">, where </w:t>
      </w:r>
      <m:oMath>
        <m:sSub>
          <m:sSubPr>
            <m:ctrlPr>
              <w:rPr>
                <w:rFonts w:ascii="Cambria Math" w:hAnsi="Cambria Math"/>
              </w:rPr>
            </m:ctrlPr>
          </m:sSubPr>
          <m:e>
            <m:r>
              <w:rPr>
                <w:rFonts w:ascii="Cambria Math" w:hAnsi="Cambria Math"/>
              </w:rPr>
              <m:t>ρ</m:t>
            </m:r>
          </m:e>
          <m:sub>
            <m:r>
              <w:rPr>
                <w:rFonts w:ascii="Cambria Math" w:hAnsi="Cambria Math"/>
              </w:rPr>
              <m:t>a</m:t>
            </m:r>
          </m:sub>
        </m:sSub>
      </m:oMath>
      <w:r w:rsidRPr="005B761F">
        <w:t xml:space="preserve">is the atmospheric density.  </w:t>
      </w:r>
      <w:r w:rsidR="00687D3B">
        <w:t>U</w:t>
      </w:r>
      <w:r w:rsidRPr="005B761F">
        <w:t xml:space="preserve">nless otherwise stated, the Met City </w:t>
      </w:r>
      <w:r w:rsidR="00687D3B">
        <w:t xml:space="preserve">wind and turbulence </w:t>
      </w:r>
      <w:r w:rsidRPr="005B761F">
        <w:t xml:space="preserve">data shown represents the 10 m values while those at the ASFS represent the 3.8 m height.  More detailed descriptions of the data processing, turbulence calculations and the atmospheric measurements on the </w:t>
      </w:r>
      <w:r w:rsidRPr="00687D3B">
        <w:rPr>
          <w:i/>
          <w:iCs/>
        </w:rPr>
        <w:t xml:space="preserve">R/V </w:t>
      </w:r>
      <w:proofErr w:type="spellStart"/>
      <w:r w:rsidRPr="00687D3B">
        <w:rPr>
          <w:i/>
          <w:iCs/>
        </w:rPr>
        <w:t>Polarstern</w:t>
      </w:r>
      <w:proofErr w:type="spellEnd"/>
      <w:r w:rsidRPr="005B761F">
        <w:t xml:space="preserve">, at Met City, and at the ASFS sites are provided by </w:t>
      </w:r>
      <w:r w:rsidRPr="005B761F">
        <w:fldChar w:fldCharType="begin"/>
      </w:r>
      <w:r w:rsidR="001902F1">
        <w:instrText xml:space="preserve"> ADDIN ZOTERO_ITEM CSL_CITATION {"citationID":"RJuVX0Vv","properties":{"formattedCitation":"(Shupe et al., 2022)","plainCitation":"(Shupe et al., 2022)","dontUpdate":true,"noteIndex":0},"citationItems":[{"id":1960,"uris":["http://zotero.org/users/6124969/items/ZZHRL23R"],"itemData":{"id":1960,"type":"article-journal","container-title":"Elementa: Science of the Anthropocene","DOI":"https://doi.org/10.1525/elementa.2021.00060","issue":"1","note":"Citation Key: Shupe2022","page":"1-54","title":"Overview of the MOSAiC expedition-Atmosphere","volume":"10","author":[{"family":"Shupe","given":"Matthew D"},{"family":"Rex","given":"Markus"},{"family":"Blomquist","given":"Byron"},{"family":"Persson","given":"P Ola G"},{"family":"Schmale","given":"Julia"},{"family":"Uttal","given":"Taneil"},{"family":"Buck","given":"Clifton"},{"family":"Boyer","given":"Matt"},{"family":"Hofer","given":"Julian"},{"family":"Hamilton","given":"Jonathan"},{"family":"Posman","given":"Kevin"},{"family":"Powers","given":"Heath"},{"family":"Pratt","given":"Kerri A"},{"family":"Preußer","given":"Andreas"},{"family":"Rabe","given":"Benjamin"},{"family":"Rinke","given":"Annette"}],"issued":{"date-parts":[["2022"]]},"citation-key":"Shupe2022"}}],"schema":"https://github.com/citation-style-language/schema/raw/master/csl-citation.json"} </w:instrText>
      </w:r>
      <w:r w:rsidRPr="005B761F">
        <w:fldChar w:fldCharType="separate"/>
      </w:r>
      <w:r w:rsidRPr="005B761F">
        <w:t xml:space="preserve">Shupe et al. </w:t>
      </w:r>
      <w:r w:rsidR="00687D3B">
        <w:t>(</w:t>
      </w:r>
      <w:r w:rsidRPr="005B761F">
        <w:t>2022</w:t>
      </w:r>
      <w:r w:rsidRPr="005B761F">
        <w:fldChar w:fldCharType="end"/>
      </w:r>
      <w:r w:rsidR="00687D3B">
        <w:t>)</w:t>
      </w:r>
      <w:r w:rsidRPr="005B761F">
        <w:t xml:space="preserve"> and </w:t>
      </w:r>
      <w:r w:rsidRPr="005B761F">
        <w:fldChar w:fldCharType="begin"/>
      </w:r>
      <w:r w:rsidR="001902F1">
        <w:instrText xml:space="preserve"> ADDIN ZOTERO_ITEM CSL_CITATION {"citationID":"QmIoPAty","properties":{"formattedCitation":"(Cox et al., 2023)","plainCitation":"(Cox et al., 2023)","dontUpdate":true,"noteIndex":0},"citationItems":[{"id":8192,"uris":["http://zotero.org/users/6124969/items/NSM9JBVT"],"itemData":{"id":8192,"type":"article-journal","abstract":"Abstract\n            \n              The Multidisciplinary drifting Observatory for the Study of Arctic Climate (MOSAiC) was a yearlong expedition supported by the icebreaker\n              R/V Polarstern\n              , following the Transpolar Drift from October 2019 to October 2020. The campaign documented an annual cycle of physical, biological, and chemical processes impacting the atmosphere-ice-ocean system. Of central importance were measurements of the thermodynamic and dynamic evolution of the sea ice. A multi-agency international team led by the University of Colorado/CIRES and NOAA-PSL observed meteorology and surface-atmosphere energy exchanges, including radiation; turbulent momentum flux; turbulent latent and sensible heat flux; and snow conductive flux. There were four stations on the ice, a 10 m micrometeorological tower paired with a 23/30 m mast and radiation station and three autonomous Atmospheric Surface Flux Stations. Collectively, the four stations acquired ~928 days of data. This manuscript documents the acquisition and post-processing of those measurements and provides a guide for researchers to access and use the data products.","container-title":"Scientific Data","DOI":"10.1038/s41597-023-02415-5","ISSN":"2052-4463","issue":"1","journalAbbreviation":"Sci Data","language":"en","page":"519","source":"DOI.org (Crossref)","title":"Continuous observations of the surface energy budget and meteorology over the Arctic sea ice during MOSAiC","volume":"10","author":[{"family":"Cox","given":"Christopher J."},{"family":"Gallagher","given":"Michael R."},{"family":"Shupe","given":"Matthew D."},{"family":"Persson","given":"P. Ola G."},{"family":"Solomon","given":"Amy"},{"family":"Fairall","given":"Christopher W."},{"family":"Ayers","given":"Thomas"},{"family":"Blomquist","given":"Byron"},{"family":"Brooks","given":"Ian M."},{"family":"Costa","given":"Dave"},{"family":"Grachev","given":"Andrey"},{"family":"Gottas","given":"Daniel"},{"family":"Hutchings","given":"Jennifer K."},{"family":"Kutchenreiter","given":"Mark"},{"family":"Leach","given":"Jesse"},{"family":"Morris","given":"Sara M."},{"family":"Morris","given":"Victor"},{"family":"Osborn","given":"Jackson"},{"family":"Pezoa","given":"Sergio"},{"family":"Preußer","given":"Andreas"},{"family":"Riihimaki","given":"Laura D."},{"family":"Uttal","given":"Taneil"}],"issued":{"date-parts":[["2023",8,4]]},"citation-key":"cox2023_ContinuousObservations"}}],"schema":"https://github.com/citation-style-language/schema/raw/master/csl-citation.json"} </w:instrText>
      </w:r>
      <w:r w:rsidRPr="005B761F">
        <w:fldChar w:fldCharType="separate"/>
      </w:r>
      <w:r w:rsidRPr="005B761F">
        <w:t xml:space="preserve">Cox et al. </w:t>
      </w:r>
      <w:r w:rsidR="00687D3B">
        <w:t>(</w:t>
      </w:r>
      <w:r w:rsidRPr="005B761F">
        <w:t>2023</w:t>
      </w:r>
      <w:r w:rsidRPr="005B761F">
        <w:fldChar w:fldCharType="end"/>
      </w:r>
      <w:r w:rsidR="00687D3B">
        <w:t>)</w:t>
      </w:r>
      <w:r w:rsidRPr="005B761F">
        <w:t xml:space="preserve">.  </w:t>
      </w:r>
    </w:p>
    <w:p w14:paraId="5679B2D3" w14:textId="68DB103D" w:rsidR="005B761F" w:rsidRPr="005B761F" w:rsidRDefault="005B761F" w:rsidP="005B761F">
      <w:pPr>
        <w:pStyle w:val="Text"/>
        <w:rPr>
          <w:rFonts w:eastAsia="Calibri"/>
        </w:rPr>
      </w:pPr>
      <w:r w:rsidRPr="005B761F">
        <w:t xml:space="preserve">Time series of low-level atmospheric divergence are calculated from the winds at the three L-sites using the assumption that the winds vary linearly between the three sites.  With this assumption, the </w:t>
      </w:r>
      <w:r w:rsidR="009A6DAF">
        <w:t xml:space="preserve">area-averaged </w:t>
      </w:r>
      <w:r w:rsidRPr="005B761F">
        <w:t xml:space="preserve">low-level atmospheric divergence </w:t>
      </w:r>
      <m:oMath>
        <m:sSub>
          <m:sSubPr>
            <m:ctrlPr>
              <w:rPr>
                <w:rFonts w:ascii="Cambria Math" w:hAnsi="Cambria Math"/>
                <w:iCs/>
              </w:rPr>
            </m:ctrlPr>
          </m:sSubPr>
          <m:e>
            <m:r>
              <m:rPr>
                <m:sty m:val="p"/>
              </m:rPr>
              <w:rPr>
                <w:rFonts w:ascii="Cambria Math" w:hAnsi="Cambria Math"/>
              </w:rPr>
              <m:t>div</m:t>
            </m:r>
          </m:e>
          <m:sub>
            <m:r>
              <m:rPr>
                <m:sty m:val="p"/>
              </m:rPr>
              <w:rPr>
                <w:rFonts w:ascii="Cambria Math" w:hAnsi="Cambria Math"/>
              </w:rPr>
              <m:t>a</m:t>
            </m:r>
          </m:sub>
        </m:sSub>
      </m:oMath>
      <w:r w:rsidRPr="005B761F">
        <w:t xml:space="preserve"> can be </w:t>
      </w:r>
      <w:proofErr w:type="gramStart"/>
      <w:r w:rsidRPr="005B761F">
        <w:t xml:space="preserve">calculated  </w:t>
      </w:r>
      <w:r w:rsidRPr="005B761F">
        <w:rPr>
          <w:rFonts w:eastAsia="Calibri"/>
        </w:rPr>
        <w:t>using</w:t>
      </w:r>
      <w:proofErr w:type="gramEnd"/>
      <w:r w:rsidRPr="005B761F">
        <w:rPr>
          <w:rFonts w:eastAsia="Calibri"/>
        </w:rPr>
        <w:t xml:space="preserve"> the area-normalized divergence </w:t>
      </w:r>
      <w:r w:rsidR="009A6DAF">
        <w:rPr>
          <w:rFonts w:eastAsia="Calibri"/>
        </w:rPr>
        <w:t>theorem</w:t>
      </w:r>
      <w:r w:rsidRPr="005B761F">
        <w:rPr>
          <w:rFonts w:eastAsia="Calibri"/>
        </w:rPr>
        <w:t xml:space="preserve"> and by integrating the winds normal to the sides of the polygon</w:t>
      </w:r>
      <w:r w:rsidR="009A6DAF">
        <w:rPr>
          <w:rFonts w:eastAsia="Calibri"/>
        </w:rPr>
        <w:t xml:space="preserve"> such that</w:t>
      </w:r>
    </w:p>
    <w:p w14:paraId="2DCA52D5" w14:textId="555D8304" w:rsidR="005B761F" w:rsidRPr="008B0FCD" w:rsidRDefault="00000000" w:rsidP="00510F8D">
      <w:pPr>
        <w:ind w:firstLine="720"/>
        <w:jc w:val="both"/>
        <w:rPr>
          <w:sz w:val="24"/>
          <w:szCs w:val="24"/>
        </w:rPr>
      </w:pPr>
      <m:oMathPara>
        <m:oMath>
          <m:eqArr>
            <m:eqArrPr>
              <m:maxDist m:val="1"/>
              <m:ctrlPr>
                <w:rPr>
                  <w:rFonts w:ascii="Cambria Math" w:hAnsi="Cambria Math"/>
                  <w:i/>
                  <w:sz w:val="24"/>
                  <w:szCs w:val="24"/>
                </w:rPr>
              </m:ctrlPr>
            </m:eqArrPr>
            <m:e>
              <m:r>
                <m:rPr>
                  <m:sty m:val="p"/>
                </m:rPr>
                <w:rPr>
                  <w:rFonts w:ascii="Cambria Math" w:hAnsi="Cambria Math"/>
                  <w:sz w:val="24"/>
                  <w:szCs w:val="24"/>
                </w:rPr>
                <m:t>di</m:t>
              </m:r>
              <m:sSub>
                <m:sSubPr>
                  <m:ctrlPr>
                    <w:rPr>
                      <w:rFonts w:ascii="Cambria Math" w:hAnsi="Cambria Math"/>
                      <w:iCs/>
                      <w:sz w:val="24"/>
                      <w:szCs w:val="24"/>
                    </w:rPr>
                  </m:ctrlPr>
                </m:sSubPr>
                <m:e>
                  <m:r>
                    <m:rPr>
                      <m:sty m:val="p"/>
                    </m:rPr>
                    <w:rPr>
                      <w:rFonts w:ascii="Cambria Math" w:hAnsi="Cambria Math"/>
                      <w:sz w:val="24"/>
                      <w:szCs w:val="24"/>
                    </w:rPr>
                    <m:t>v</m:t>
                  </m:r>
                </m:e>
                <m:sub>
                  <m:r>
                    <m:rPr>
                      <m:sty m:val="p"/>
                    </m:rPr>
                    <w:rPr>
                      <w:rFonts w:ascii="Cambria Math" w:hAnsi="Cambria Math"/>
                      <w:sz w:val="24"/>
                      <w:szCs w:val="24"/>
                    </w:rPr>
                    <m:t>a</m:t>
                  </m:r>
                </m:sub>
              </m:sSub>
              <m:r>
                <w:rPr>
                  <w:rFonts w:ascii="Cambria Math" w:hAnsi="Cambria Math" w:cstheme="minorHAnsi"/>
                  <w:sz w:val="24"/>
                  <w:szCs w:val="24"/>
                </w:rPr>
                <m:t xml:space="preserve">  ≈</m:t>
              </m:r>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A</m:t>
                  </m:r>
                </m:den>
              </m:f>
              <m:d>
                <m:dPr>
                  <m:begChr m:val="["/>
                  <m:endChr m:val="]"/>
                  <m:ctrlPr>
                    <w:rPr>
                      <w:rFonts w:ascii="Cambria Math" w:hAnsi="Cambria Math" w:cstheme="minorHAnsi"/>
                      <w:i/>
                      <w:sz w:val="24"/>
                      <w:szCs w:val="24"/>
                    </w:rPr>
                  </m:ctrlPr>
                </m:dPr>
                <m:e>
                  <m:nary>
                    <m:naryPr>
                      <m:chr m:val="∑"/>
                      <m:limLoc m:val="undOvr"/>
                      <m:ctrlPr>
                        <w:rPr>
                          <w:rFonts w:ascii="Cambria Math" w:hAnsi="Cambria Math" w:cstheme="minorHAnsi"/>
                          <w:i/>
                          <w:sz w:val="24"/>
                          <w:szCs w:val="24"/>
                        </w:rPr>
                      </m:ctrlPr>
                    </m:naryPr>
                    <m:sub>
                      <m:r>
                        <w:rPr>
                          <w:rFonts w:ascii="Cambria Math" w:hAnsi="Cambria Math" w:cstheme="minorHAnsi"/>
                          <w:sz w:val="24"/>
                          <w:szCs w:val="24"/>
                        </w:rPr>
                        <m:t>i=1</m:t>
                      </m:r>
                    </m:sub>
                    <m:sup>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s</m:t>
                          </m:r>
                        </m:sub>
                      </m:sSub>
                    </m:sup>
                    <m:e>
                      <m:d>
                        <m:dPr>
                          <m:ctrlPr>
                            <w:rPr>
                              <w:rFonts w:ascii="Cambria Math" w:hAnsi="Cambria Math" w:cstheme="minorHAnsi"/>
                              <w:i/>
                              <w:sz w:val="24"/>
                              <w:szCs w:val="24"/>
                            </w:rPr>
                          </m:ctrlPr>
                        </m:dPr>
                        <m:e>
                          <w:bookmarkStart w:id="9" w:name="_Hlk148436074"/>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u</m:t>
                                  </m:r>
                                </m:e>
                              </m:acc>
                            </m:e>
                            <m:sub>
                              <m:r>
                                <w:rPr>
                                  <w:rFonts w:ascii="Cambria Math" w:hAnsi="Cambria Math" w:cstheme="minorHAnsi"/>
                                  <w:sz w:val="24"/>
                                  <w:szCs w:val="24"/>
                                </w:rPr>
                                <m:t>i</m:t>
                              </m:r>
                            </m:sub>
                          </m:sSub>
                          <m:sSub>
                            <m:sSubPr>
                              <m:ctrlPr>
                                <w:rPr>
                                  <w:rFonts w:ascii="Cambria Math" w:hAnsi="Cambria Math" w:cstheme="minorHAnsi"/>
                                  <w:i/>
                                  <w:sz w:val="24"/>
                                  <w:szCs w:val="24"/>
                                </w:rPr>
                              </m:ctrlPr>
                            </m:sSubPr>
                            <m:e>
                              <m:box>
                                <m:boxPr>
                                  <m:diff m:val="1"/>
                                  <m:ctrlPr>
                                    <w:rPr>
                                      <w:rFonts w:ascii="Cambria Math" w:hAnsi="Cambria Math" w:cstheme="minorHAnsi"/>
                                      <w:i/>
                                      <w:sz w:val="24"/>
                                      <w:szCs w:val="24"/>
                                    </w:rPr>
                                  </m:ctrlPr>
                                </m:boxPr>
                                <m:e>
                                  <m:r>
                                    <w:rPr>
                                      <w:rFonts w:ascii="Cambria Math" w:hAnsi="Cambria Math" w:cstheme="minorHAnsi"/>
                                      <w:sz w:val="24"/>
                                      <w:szCs w:val="24"/>
                                    </w:rPr>
                                    <m:t>dy</m:t>
                                  </m:r>
                                </m:e>
                              </m:box>
                            </m:e>
                            <m:sub>
                              <m:r>
                                <w:rPr>
                                  <w:rFonts w:ascii="Cambria Math" w:hAnsi="Cambria Math" w:cstheme="minorHAnsi"/>
                                  <w:sz w:val="24"/>
                                  <w:szCs w:val="24"/>
                                </w:rPr>
                                <m:t>i</m:t>
                              </m:r>
                            </m:sub>
                          </m:sSub>
                          <w:bookmarkEnd w:id="9"/>
                          <m:box>
                            <m:boxPr>
                              <m:diff m:val="1"/>
                              <m:ctrlPr>
                                <w:rPr>
                                  <w:rFonts w:ascii="Cambria Math" w:hAnsi="Cambria Math" w:cstheme="minorHAnsi"/>
                                  <w:i/>
                                  <w:sz w:val="24"/>
                                  <w:szCs w:val="24"/>
                                </w:rPr>
                              </m:ctrlPr>
                            </m:boxPr>
                            <m:e>
                              <m:r>
                                <w:rPr>
                                  <w:rFonts w:ascii="Cambria Math" w:hAnsi="Cambria Math" w:cstheme="minorHAnsi"/>
                                  <w:sz w:val="24"/>
                                  <w:szCs w:val="24"/>
                                </w:rPr>
                                <m:t xml:space="preserve">- </m:t>
                              </m:r>
                            </m:e>
                          </m:box>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v</m:t>
                                  </m:r>
                                </m:e>
                              </m:acc>
                            </m:e>
                            <m:sub>
                              <m:r>
                                <w:rPr>
                                  <w:rFonts w:ascii="Cambria Math" w:hAnsi="Cambria Math" w:cstheme="minorHAnsi"/>
                                  <w:sz w:val="24"/>
                                  <w:szCs w:val="24"/>
                                </w:rPr>
                                <m:t>i</m:t>
                              </m:r>
                            </m:sub>
                          </m:sSub>
                          <m:sSub>
                            <m:sSubPr>
                              <m:ctrlPr>
                                <w:rPr>
                                  <w:rFonts w:ascii="Cambria Math" w:hAnsi="Cambria Math" w:cstheme="minorHAnsi"/>
                                  <w:i/>
                                  <w:sz w:val="24"/>
                                  <w:szCs w:val="24"/>
                                </w:rPr>
                              </m:ctrlPr>
                            </m:sSubPr>
                            <m:e>
                              <m:box>
                                <m:boxPr>
                                  <m:diff m:val="1"/>
                                  <m:ctrlPr>
                                    <w:rPr>
                                      <w:rFonts w:ascii="Cambria Math" w:hAnsi="Cambria Math" w:cstheme="minorHAnsi"/>
                                      <w:i/>
                                      <w:sz w:val="24"/>
                                      <w:szCs w:val="24"/>
                                    </w:rPr>
                                  </m:ctrlPr>
                                </m:boxPr>
                                <m:e>
                                  <m:r>
                                    <w:rPr>
                                      <w:rFonts w:ascii="Cambria Math" w:hAnsi="Cambria Math" w:cstheme="minorHAnsi"/>
                                      <w:sz w:val="24"/>
                                      <w:szCs w:val="24"/>
                                    </w:rPr>
                                    <m:t>dx</m:t>
                                  </m:r>
                                </m:e>
                              </m:box>
                            </m:e>
                            <m:sub>
                              <m:r>
                                <w:rPr>
                                  <w:rFonts w:ascii="Cambria Math" w:hAnsi="Cambria Math" w:cstheme="minorHAnsi"/>
                                  <w:sz w:val="24"/>
                                  <w:szCs w:val="24"/>
                                </w:rPr>
                                <m:t>i</m:t>
                              </m:r>
                            </m:sub>
                          </m:sSub>
                        </m:e>
                      </m:d>
                    </m:e>
                  </m:nary>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2</m:t>
                  </m:r>
                </m:e>
              </m:d>
            </m:e>
          </m:eqArr>
        </m:oMath>
      </m:oMathPara>
    </w:p>
    <w:p w14:paraId="7ECF7E9A" w14:textId="77777777" w:rsidR="008B0FCD" w:rsidRPr="008B0FCD" w:rsidRDefault="008B0FCD" w:rsidP="00510F8D">
      <w:pPr>
        <w:ind w:firstLine="720"/>
        <w:jc w:val="both"/>
        <w:rPr>
          <w:sz w:val="24"/>
          <w:szCs w:val="24"/>
        </w:rPr>
      </w:pPr>
    </w:p>
    <w:p w14:paraId="264CBCDE" w14:textId="13510041" w:rsidR="00C54875" w:rsidRDefault="005B761F" w:rsidP="00285ACB">
      <w:pPr>
        <w:pStyle w:val="Text"/>
        <w:ind w:firstLine="0"/>
      </w:pPr>
      <w:r w:rsidRPr="005B761F">
        <w:rPr>
          <w:rFonts w:eastAsia="Calibri"/>
        </w:rPr>
        <w:t xml:space="preserve">where </w:t>
      </w:r>
      <m:oMath>
        <m:sSub>
          <m:sSubPr>
            <m:ctrlPr>
              <w:rPr>
                <w:rFonts w:ascii="Cambria Math" w:eastAsia="Calibri" w:hAnsi="Cambria Math"/>
                <w:i/>
              </w:rPr>
            </m:ctrlPr>
          </m:sSubPr>
          <m:e>
            <m:r>
              <w:rPr>
                <w:rFonts w:ascii="Cambria Math" w:eastAsia="Calibri" w:hAnsi="Cambria Math"/>
              </w:rPr>
              <m:t>n</m:t>
            </m:r>
          </m:e>
          <m:sub>
            <m:r>
              <w:rPr>
                <w:rFonts w:ascii="Cambria Math" w:eastAsia="Calibri" w:hAnsi="Cambria Math"/>
              </w:rPr>
              <m:t>s</m:t>
            </m:r>
          </m:sub>
        </m:sSub>
        <m:r>
          <w:rPr>
            <w:rFonts w:ascii="Cambria Math" w:eastAsia="Calibri" w:hAnsi="Cambria Math"/>
          </w:rPr>
          <m:t>=3</m:t>
        </m:r>
      </m:oMath>
      <w:r>
        <w:rPr>
          <w:rFonts w:eastAsia="Calibri"/>
        </w:rPr>
        <w:t xml:space="preserve"> </w:t>
      </w:r>
      <w:r w:rsidRPr="005B761F">
        <w:rPr>
          <w:rFonts w:eastAsia="Calibri"/>
        </w:rPr>
        <w:t xml:space="preserve">is the number of sides, </w:t>
      </w:r>
      <m:oMath>
        <m:sSub>
          <m:sSubPr>
            <m:ctrlPr>
              <w:rPr>
                <w:rFonts w:ascii="Cambria Math" w:eastAsia="Calibri" w:hAnsi="Cambria Math"/>
                <w:i/>
              </w:rPr>
            </m:ctrlPr>
          </m:sSubPr>
          <m:e>
            <m:bar>
              <m:barPr>
                <m:pos m:val="top"/>
                <m:ctrlPr>
                  <w:rPr>
                    <w:rFonts w:ascii="Cambria Math" w:eastAsia="Calibri" w:hAnsi="Cambria Math"/>
                    <w:i/>
                  </w:rPr>
                </m:ctrlPr>
              </m:barPr>
              <m:e>
                <m:r>
                  <w:rPr>
                    <w:rFonts w:ascii="Cambria Math" w:eastAsia="Calibri" w:hAnsi="Cambria Math"/>
                  </w:rPr>
                  <m:t>u</m:t>
                </m:r>
              </m:e>
            </m:bar>
          </m:e>
          <m:sub>
            <m:r>
              <w:rPr>
                <w:rFonts w:ascii="Cambria Math" w:eastAsia="Calibri" w:hAnsi="Cambria Math"/>
              </w:rPr>
              <m:t>i</m:t>
            </m:r>
          </m:sub>
        </m:sSub>
        <m:r>
          <w:rPr>
            <w:rFonts w:ascii="Cambria Math" w:eastAsia="Calibri" w:hAnsi="Cambria Math"/>
          </w:rPr>
          <m:t xml:space="preserve">, </m:t>
        </m:r>
        <m:bar>
          <m:barPr>
            <m:pos m:val="top"/>
            <m:ctrlPr>
              <w:rPr>
                <w:rFonts w:ascii="Cambria Math" w:eastAsia="Calibri" w:hAnsi="Cambria Math"/>
                <w:i/>
              </w:rPr>
            </m:ctrlPr>
          </m:barPr>
          <m:e>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i</m:t>
                </m:r>
              </m:sub>
            </m:sSub>
          </m:e>
        </m:bar>
      </m:oMath>
      <w:r w:rsidR="00FD417D">
        <w:rPr>
          <w:rFonts w:eastAsia="Calibri"/>
        </w:rPr>
        <w:t xml:space="preserve"> </w:t>
      </w:r>
      <w:r w:rsidRPr="005B761F">
        <w:rPr>
          <w:rFonts w:eastAsia="Calibri"/>
        </w:rPr>
        <w:t xml:space="preserve">are the mean </w:t>
      </w:r>
      <m:oMath>
        <m:r>
          <w:rPr>
            <w:rFonts w:ascii="Cambria Math" w:eastAsia="Calibri" w:hAnsi="Cambria Math"/>
          </w:rPr>
          <m:t>u</m:t>
        </m:r>
      </m:oMath>
      <w:r w:rsidRPr="005B761F">
        <w:rPr>
          <w:rFonts w:eastAsia="Calibri"/>
        </w:rPr>
        <w:t xml:space="preserve"> and </w:t>
      </w:r>
      <m:oMath>
        <m:r>
          <w:rPr>
            <w:rFonts w:ascii="Cambria Math" w:eastAsia="Calibri" w:hAnsi="Cambria Math"/>
          </w:rPr>
          <m:t>v</m:t>
        </m:r>
      </m:oMath>
      <w:r w:rsidRPr="005B761F">
        <w:rPr>
          <w:rFonts w:eastAsia="Calibri"/>
        </w:rPr>
        <w:t xml:space="preserve"> wind components on side </w:t>
      </w:r>
      <w:proofErr w:type="spellStart"/>
      <w:r w:rsidRPr="00FD417D">
        <w:rPr>
          <w:rFonts w:eastAsia="Calibri"/>
          <w:i/>
          <w:iCs/>
        </w:rPr>
        <w:t>i</w:t>
      </w:r>
      <w:proofErr w:type="spellEnd"/>
      <w:r w:rsidRPr="005B761F">
        <w:rPr>
          <w:rFonts w:eastAsia="Calibri"/>
        </w:rPr>
        <w:t>, and (</w:t>
      </w:r>
      <m:oMath>
        <m:r>
          <m:rPr>
            <m:sty m:val="p"/>
          </m:rPr>
          <w:rPr>
            <w:rFonts w:ascii="Cambria Math" w:eastAsia="Calibri" w:hAnsi="Cambria Math"/>
          </w:rPr>
          <m:t>d</m:t>
        </m:r>
        <m:sSub>
          <m:sSubPr>
            <m:ctrlPr>
              <w:rPr>
                <w:rFonts w:ascii="Cambria Math" w:eastAsia="Calibri" w:hAnsi="Cambria Math"/>
                <w:iCs/>
              </w:rPr>
            </m:ctrlPr>
          </m:sSubPr>
          <m:e>
            <m:r>
              <m:rPr>
                <m:sty m:val="p"/>
              </m:rPr>
              <w:rPr>
                <w:rFonts w:ascii="Cambria Math" w:eastAsia="Calibri" w:hAnsi="Cambria Math"/>
              </w:rPr>
              <m:t>x</m:t>
            </m:r>
          </m:e>
          <m:sub>
            <m:r>
              <m:rPr>
                <m:sty m:val="p"/>
              </m:rPr>
              <w:rPr>
                <w:rFonts w:ascii="Cambria Math" w:eastAsia="Calibri" w:hAnsi="Cambria Math"/>
              </w:rPr>
              <m:t>i</m:t>
            </m:r>
          </m:sub>
        </m:sSub>
        <m:r>
          <w:rPr>
            <w:rFonts w:ascii="Cambria Math" w:eastAsia="Calibri" w:hAnsi="Cambria Math"/>
          </w:rPr>
          <m:t xml:space="preserve">, </m:t>
        </m:r>
        <m:r>
          <m:rPr>
            <m:sty m:val="p"/>
          </m:rPr>
          <w:rPr>
            <w:rFonts w:ascii="Cambria Math" w:eastAsia="Calibri" w:hAnsi="Cambria Math"/>
          </w:rPr>
          <m:t>d</m:t>
        </m:r>
        <m:sSub>
          <m:sSubPr>
            <m:ctrlPr>
              <w:rPr>
                <w:rFonts w:ascii="Cambria Math" w:eastAsia="Calibri" w:hAnsi="Cambria Math"/>
                <w:iCs/>
              </w:rPr>
            </m:ctrlPr>
          </m:sSubPr>
          <m:e>
            <m:r>
              <m:rPr>
                <m:sty m:val="p"/>
              </m:rPr>
              <w:rPr>
                <w:rFonts w:ascii="Cambria Math" w:eastAsia="Calibri" w:hAnsi="Cambria Math"/>
              </w:rPr>
              <m:t>y</m:t>
            </m:r>
          </m:e>
          <m:sub>
            <m:r>
              <m:rPr>
                <m:sty m:val="p"/>
              </m:rPr>
              <w:rPr>
                <w:rFonts w:ascii="Cambria Math" w:eastAsia="Calibri" w:hAnsi="Cambria Math"/>
              </w:rPr>
              <m:t>i</m:t>
            </m:r>
          </m:sub>
        </m:sSub>
      </m:oMath>
      <w:r w:rsidR="00FD417D" w:rsidRPr="00FD417D">
        <w:rPr>
          <w:rFonts w:eastAsia="Calibri"/>
          <w:iCs/>
        </w:rPr>
        <w:t>)</w:t>
      </w:r>
      <w:r w:rsidRPr="005B761F">
        <w:rPr>
          <w:rFonts w:eastAsia="Calibri"/>
        </w:rPr>
        <w:t xml:space="preserve"> are the component lengths of each side </w:t>
      </w:r>
      <w:proofErr w:type="spellStart"/>
      <w:r w:rsidRPr="00FD417D">
        <w:rPr>
          <w:rFonts w:eastAsia="Calibri"/>
          <w:i/>
          <w:iCs/>
        </w:rPr>
        <w:t>i</w:t>
      </w:r>
      <w:proofErr w:type="spellEnd"/>
      <w:r w:rsidRPr="005B761F">
        <w:rPr>
          <w:rFonts w:eastAsia="Calibri"/>
        </w:rPr>
        <w:t xml:space="preserve">.  Because this calculation is sensitive to errors in the installation and manual orientation of the sonic anemometers, we assume that the long-term mean divergence between ASFS sensor alignments is zero, and subtract this mean value from each value in the time series.  For this case, the long-term mean divergence was </w:t>
      </w:r>
      <w:r w:rsidRPr="005B761F">
        <w:br/>
      </w:r>
      <m:oMath>
        <m:r>
          <w:rPr>
            <w:rFonts w:ascii="Cambria Math" w:eastAsia="Calibri" w:hAnsi="Cambria Math"/>
          </w:rPr>
          <m:t>-1.1×</m:t>
        </m:r>
        <m:sSup>
          <m:sSupPr>
            <m:ctrlPr>
              <w:rPr>
                <w:rFonts w:ascii="Cambria Math" w:eastAsia="Calibri" w:hAnsi="Cambria Math"/>
                <w:i/>
              </w:rPr>
            </m:ctrlPr>
          </m:sSupPr>
          <m:e>
            <m:r>
              <w:rPr>
                <w:rFonts w:ascii="Cambria Math" w:eastAsia="Calibri" w:hAnsi="Cambria Math"/>
              </w:rPr>
              <m:t>10</m:t>
            </m:r>
          </m:e>
          <m:sup>
            <m:r>
              <w:rPr>
                <w:rFonts w:ascii="Cambria Math" w:eastAsia="Calibri" w:hAnsi="Cambria Math"/>
              </w:rPr>
              <m:t>-5</m:t>
            </m:r>
          </m:sup>
        </m:sSup>
        <m:sSup>
          <m:sSupPr>
            <m:ctrlPr>
              <w:rPr>
                <w:rFonts w:ascii="Cambria Math" w:eastAsia="Calibri" w:hAnsi="Cambria Math"/>
                <w:i/>
              </w:rPr>
            </m:ctrlPr>
          </m:sSupPr>
          <m:e>
            <m:r>
              <m:rPr>
                <m:sty m:val="p"/>
              </m:rPr>
              <w:rPr>
                <w:rFonts w:ascii="Cambria Math" w:eastAsia="Calibri" w:hAnsi="Cambria Math"/>
              </w:rPr>
              <m:t>s</m:t>
            </m:r>
            <m:ctrlPr>
              <w:rPr>
                <w:rFonts w:ascii="Cambria Math" w:eastAsia="Calibri" w:hAnsi="Cambria Math"/>
                <w:iCs/>
              </w:rPr>
            </m:ctrlPr>
          </m:e>
          <m:sup>
            <m:r>
              <w:rPr>
                <w:rFonts w:ascii="Cambria Math" w:eastAsia="Calibri" w:hAnsi="Cambria Math"/>
              </w:rPr>
              <m:t>-1</m:t>
            </m:r>
          </m:sup>
        </m:sSup>
      </m:oMath>
      <w:r w:rsidRPr="005B761F">
        <w:rPr>
          <w:rFonts w:eastAsia="Calibri"/>
        </w:rPr>
        <w:t xml:space="preserve"> calculated between 30</w:t>
      </w:r>
      <w:r w:rsidR="00BA3E67">
        <w:rPr>
          <w:rFonts w:eastAsia="Calibri"/>
        </w:rPr>
        <w:t xml:space="preserve"> November</w:t>
      </w:r>
      <w:r w:rsidRPr="005B761F">
        <w:rPr>
          <w:rFonts w:eastAsia="Calibri"/>
        </w:rPr>
        <w:t xml:space="preserve">, 2019, and </w:t>
      </w:r>
      <w:r w:rsidR="00BA3E67">
        <w:rPr>
          <w:rFonts w:eastAsia="Calibri"/>
        </w:rPr>
        <w:t xml:space="preserve">5 </w:t>
      </w:r>
      <w:r w:rsidRPr="005B761F">
        <w:rPr>
          <w:rFonts w:eastAsia="Calibri"/>
        </w:rPr>
        <w:t>Feb</w:t>
      </w:r>
      <w:r w:rsidR="00BA3E67">
        <w:rPr>
          <w:rFonts w:eastAsia="Calibri"/>
        </w:rPr>
        <w:t>ruary</w:t>
      </w:r>
      <w:r w:rsidRPr="005B761F">
        <w:rPr>
          <w:rFonts w:eastAsia="Calibri"/>
        </w:rPr>
        <w:t xml:space="preserve">, 2020.  Hence, magnitudes of </w:t>
      </w:r>
      <m:oMath>
        <m:r>
          <m:rPr>
            <m:sty m:val="p"/>
          </m:rPr>
          <w:rPr>
            <w:rFonts w:ascii="Cambria Math" w:hAnsi="Cambria Math"/>
          </w:rPr>
          <m:t>di</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a</m:t>
            </m:r>
          </m:sub>
        </m:sSub>
      </m:oMath>
      <w:r w:rsidR="00B56CDF">
        <w:rPr>
          <w:rFonts w:eastAsia="Calibri"/>
          <w:iCs/>
        </w:rPr>
        <w:t xml:space="preserve"> larger than </w:t>
      </w:r>
      <m:oMath>
        <m:r>
          <w:rPr>
            <w:rFonts w:ascii="Cambria Math" w:eastAsia="Calibri" w:hAnsi="Cambria Math"/>
          </w:rPr>
          <m:t>2×</m:t>
        </m:r>
        <m:sSup>
          <m:sSupPr>
            <m:ctrlPr>
              <w:rPr>
                <w:rFonts w:ascii="Cambria Math" w:eastAsia="Calibri" w:hAnsi="Cambria Math"/>
                <w:i/>
              </w:rPr>
            </m:ctrlPr>
          </m:sSupPr>
          <m:e>
            <m:r>
              <w:rPr>
                <w:rFonts w:ascii="Cambria Math" w:eastAsia="Calibri" w:hAnsi="Cambria Math"/>
              </w:rPr>
              <m:t>10</m:t>
            </m:r>
          </m:e>
          <m:sup>
            <m:r>
              <w:rPr>
                <w:rFonts w:ascii="Cambria Math" w:eastAsia="Calibri" w:hAnsi="Cambria Math"/>
              </w:rPr>
              <m:t>-5</m:t>
            </m:r>
          </m:sup>
        </m:sSup>
        <m:sSup>
          <m:sSupPr>
            <m:ctrlPr>
              <w:rPr>
                <w:rFonts w:ascii="Cambria Math" w:eastAsia="Calibri" w:hAnsi="Cambria Math"/>
                <w:i/>
              </w:rPr>
            </m:ctrlPr>
          </m:sSupPr>
          <m:e>
            <m:r>
              <m:rPr>
                <m:sty m:val="p"/>
              </m:rPr>
              <w:rPr>
                <w:rFonts w:ascii="Cambria Math" w:eastAsia="Calibri" w:hAnsi="Cambria Math"/>
              </w:rPr>
              <m:t>s</m:t>
            </m:r>
            <m:ctrlPr>
              <w:rPr>
                <w:rFonts w:ascii="Cambria Math" w:eastAsia="Calibri" w:hAnsi="Cambria Math"/>
                <w:iCs/>
              </w:rPr>
            </m:ctrlPr>
          </m:e>
          <m:sup>
            <m:r>
              <w:rPr>
                <w:rFonts w:ascii="Cambria Math" w:eastAsia="Calibri" w:hAnsi="Cambria Math"/>
              </w:rPr>
              <m:t>-1</m:t>
            </m:r>
          </m:sup>
        </m:sSup>
      </m:oMath>
      <w:r w:rsidR="00B56CDF">
        <w:rPr>
          <w:rFonts w:eastAsia="Calibri"/>
          <w:iCs/>
        </w:rPr>
        <w:t xml:space="preserve"> </w:t>
      </w:r>
      <w:r w:rsidR="00B56CDF">
        <w:rPr>
          <w:rFonts w:eastAsia="Calibri"/>
        </w:rPr>
        <w:t>a</w:t>
      </w:r>
      <w:r w:rsidRPr="005B761F">
        <w:rPr>
          <w:rFonts w:eastAsia="Calibri"/>
        </w:rPr>
        <w:t>re likely significan</w:t>
      </w:r>
      <w:r w:rsidR="009A6DAF">
        <w:rPr>
          <w:rFonts w:eastAsia="Calibri"/>
        </w:rPr>
        <w:t>t</w:t>
      </w:r>
      <w:r w:rsidRPr="005B761F">
        <w:rPr>
          <w:rFonts w:eastAsia="Calibri"/>
        </w:rPr>
        <w:t>.</w:t>
      </w:r>
      <w:r w:rsidRPr="005B761F">
        <w:t xml:space="preserve"> </w:t>
      </w:r>
    </w:p>
    <w:p w14:paraId="418C90CF" w14:textId="1DE58F5E" w:rsidR="1AB51EAA" w:rsidRDefault="1AB51EAA" w:rsidP="1AB51EAA">
      <w:pPr>
        <w:pStyle w:val="FigureorTableCaption"/>
        <w:rPr>
          <w:b/>
          <w:bCs/>
        </w:rPr>
      </w:pPr>
      <w:r>
        <w:rPr>
          <w:noProof/>
        </w:rPr>
        <w:lastRenderedPageBreak/>
        <w:drawing>
          <wp:anchor distT="0" distB="0" distL="114300" distR="114300" simplePos="0" relativeHeight="251658240" behindDoc="0" locked="0" layoutInCell="1" allowOverlap="1" wp14:anchorId="160FFFF6" wp14:editId="6B9AD0C6">
            <wp:simplePos x="0" y="0"/>
            <wp:positionH relativeFrom="column">
              <wp:posOffset>0</wp:posOffset>
            </wp:positionH>
            <wp:positionV relativeFrom="paragraph">
              <wp:posOffset>72390</wp:posOffset>
            </wp:positionV>
            <wp:extent cx="4572000" cy="2295525"/>
            <wp:effectExtent l="0" t="0" r="0" b="3175"/>
            <wp:wrapTopAndBottom/>
            <wp:docPr id="431475386" name="Picture 43147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14:sizeRelH relativeFrom="page">
              <wp14:pctWidth>0</wp14:pctWidth>
            </wp14:sizeRelH>
            <wp14:sizeRelV relativeFrom="page">
              <wp14:pctHeight>0</wp14:pctHeight>
            </wp14:sizeRelV>
          </wp:anchor>
        </w:drawing>
      </w:r>
    </w:p>
    <w:p w14:paraId="36130A56" w14:textId="44B7B4F1" w:rsidR="1AB51EAA" w:rsidRDefault="1AB51EAA" w:rsidP="1AB51EAA">
      <w:pPr>
        <w:pStyle w:val="FigureorTableCaption"/>
      </w:pPr>
      <w:r w:rsidRPr="1AB51EAA">
        <w:rPr>
          <w:b/>
          <w:bCs/>
        </w:rPr>
        <w:t>Figure 1</w:t>
      </w:r>
      <w:r>
        <w:t>.</w:t>
      </w:r>
      <w:r w:rsidR="0037787F">
        <w:t xml:space="preserve"> </w:t>
      </w:r>
      <w:r w:rsidR="0037787F" w:rsidRPr="0037787F">
        <w:t xml:space="preserve">MOSAiC domain and instrument locations </w:t>
      </w:r>
      <w:r w:rsidR="0037787F">
        <w:t>on 1 February 2020 at 00:00 UTC</w:t>
      </w:r>
      <w:r w:rsidR="0037787F" w:rsidRPr="0037787F">
        <w:t>.  Shown are the Central Observatory (red star labeled CO), the 3 “L-sites” with the ASFS, SIMB and AOFB (squares</w:t>
      </w:r>
      <w:r w:rsidR="0037787F">
        <w:t>, right hand panel</w:t>
      </w:r>
      <w:r w:rsidR="0037787F" w:rsidRPr="0037787F">
        <w:t xml:space="preserve">) measuring complete atmospheric, ice and upper-ocean parameters, and the GPS ice buoys (circles) measuring position. Colors of GPS buoys </w:t>
      </w:r>
      <w:r w:rsidR="0037787F">
        <w:t xml:space="preserve">in left panel </w:t>
      </w:r>
      <w:r w:rsidR="0037787F" w:rsidRPr="0037787F">
        <w:t>correspond to groups defined and highlighted in Figures 7 and 9.</w:t>
      </w:r>
    </w:p>
    <w:p w14:paraId="05AE3C42" w14:textId="074B4CCF" w:rsidR="1AB51EAA" w:rsidRDefault="1AB51EAA" w:rsidP="1AB51EAA">
      <w:pPr>
        <w:pStyle w:val="Heading-Secondary"/>
        <w:spacing w:line="259" w:lineRule="auto"/>
      </w:pPr>
    </w:p>
    <w:p w14:paraId="6352BD08" w14:textId="3F8425B2" w:rsidR="1AB51EAA" w:rsidRDefault="1AB51EAA" w:rsidP="1AB51EAA">
      <w:pPr>
        <w:pStyle w:val="Heading-Secondary"/>
        <w:spacing w:line="259" w:lineRule="auto"/>
      </w:pPr>
      <w:r>
        <w:t xml:space="preserve">2.2 </w:t>
      </w:r>
      <w:r w:rsidR="00B56CDF">
        <w:t>ERA5 a</w:t>
      </w:r>
      <w:r>
        <w:t>tmospheric reanalysis</w:t>
      </w:r>
    </w:p>
    <w:p w14:paraId="61F876DE" w14:textId="6FBFEEAA" w:rsidR="00B56CDF" w:rsidRDefault="00B56CDF" w:rsidP="009A6DAF">
      <w:pPr>
        <w:pStyle w:val="Text"/>
      </w:pPr>
      <w:r w:rsidRPr="00B56CDF">
        <w:t xml:space="preserve">We supplement the atmospheric observations with </w:t>
      </w:r>
      <w:r w:rsidR="009A6DAF">
        <w:t>0.25</w:t>
      </w:r>
      <w:r w:rsidR="009A6DAF">
        <w:rPr>
          <w:rFonts w:ascii="degree" w:hAnsi="degree"/>
        </w:rPr>
        <w:t>°</w:t>
      </w:r>
      <w:r w:rsidR="009A6DAF">
        <w:t xml:space="preserve"> resolution</w:t>
      </w:r>
      <w:r w:rsidR="009A6DAF" w:rsidRPr="00B56CDF">
        <w:t xml:space="preserve"> </w:t>
      </w:r>
      <w:r w:rsidRPr="00B56CDF">
        <w:t xml:space="preserve">data from the </w:t>
      </w:r>
      <w:r>
        <w:t>fifth-generation European Center for Medium-range Weather Forecasting reanalysis (</w:t>
      </w:r>
      <w:r w:rsidRPr="00B56CDF">
        <w:t>ERA5</w:t>
      </w:r>
      <w:r w:rsidR="00967C89">
        <w:t>;</w:t>
      </w:r>
      <w:r>
        <w:t xml:space="preserve"> </w:t>
      </w:r>
      <w:r>
        <w:fldChar w:fldCharType="begin"/>
      </w:r>
      <w:r w:rsidR="001902F1">
        <w:instrText xml:space="preserve"> ADDIN ZOTERO_ITEM CSL_CITATION {"citationID":"DwBIbhsY","properties":{"formattedCitation":"(Hersbach et al., 2020)","plainCitation":"(Hersbach et al., 2020)","dontUpdate":true,"noteIndex":0},"citationItems":[{"id":115,"uris":["http://zotero.org/users/6124969/items/HKNRU744"],"itemData":{"id":115,"type":"article-journal","container-title":"Quarterly Journal of the Royal Meteorological Society","DOI":"10.1002/qj.3803","issue":"June","note":"Citation Key: Hersbach2020","page":"1999-2049","title":"The ERA5 global reanalysis","author":[{"family":"Hersbach","given":"Hans"},{"family":"Bell","given":"Bill"},{"family":"Berrisford","given":"Paul"},{"family":"Hirahara","given":"Shoji"},{"family":"Horányi","given":"András"},{"family":"Nicolas","given":"Julien"},{"family":"Peubey","given":"Carole"},{"family":"Radu","given":"Raluca"},{"family":"Bonavita","given":"Massimo"},{"family":"Dee","given":"Dick"},{"family":"Dragani","given":"Rossana"},{"family":"Flemming","given":"Johannes"},{"family":"Forbes","given":"Richard"},{"family":"Geer","given":"Alan"},{"family":"Hogan","given":"Robin J"},{"family":"Janisková","given":"Hólm Marta"},{"family":"Keeley","given":"Sarah"},{"family":"Laloyaux","given":"Patrick"},{"family":"Cristina","given":"Philippe Lopez"},{"family":"Thépaut","given":"Jean-noël"}],"issued":{"date-parts":[["2020"]]},"citation-key":"Hersbach2020"}}],"schema":"https://github.com/citation-style-language/schema/raw/master/csl-citation.json"} </w:instrText>
      </w:r>
      <w:r>
        <w:fldChar w:fldCharType="separate"/>
      </w:r>
      <w:r>
        <w:rPr>
          <w:noProof/>
        </w:rPr>
        <w:t>Hersbach et al., 2020)</w:t>
      </w:r>
      <w:r>
        <w:fldChar w:fldCharType="end"/>
      </w:r>
      <w:r w:rsidR="009A6DAF">
        <w:t xml:space="preserve"> </w:t>
      </w:r>
      <w:r w:rsidR="009A6DAF" w:rsidRPr="00B56CDF">
        <w:t xml:space="preserve">obtained from the Copernicus Data </w:t>
      </w:r>
      <w:r w:rsidR="009A6DAF">
        <w:t xml:space="preserve">Store </w:t>
      </w:r>
      <w:r w:rsidR="009A6DAF">
        <w:fldChar w:fldCharType="begin"/>
      </w:r>
      <w:r w:rsidR="009A6DAF">
        <w:instrText xml:space="preserve"> ADDIN ZOTERO_ITEM CSL_CITATION {"citationID":"GAqmbu2Z","properties":{"formattedCitation":"(Hersbach et al., 2023b, 2023a)","plainCitation":"(Hersbach et al., 2023b, 2023a)","noteIndex":0},"citationItems":[{"id":6790,"uris":["http://zotero.org/users/6124969/items/Y5MZ78BL"],"itemData":{"id":6790,"type":"document","publisher":"Copernicus Climate Change Service (C3S) Climate Data Store (CDS).","title":"ERA5 hourly data on single levels from 1940 to present.","URL":"https://doi.org/10.24381/cds.adbb2d47","author":[{"family":"Hersbach","given":"H."},{"family":"Bell","given":"B."},{"family":"Berrisford","given":"P."},{"family":"Biavati","given":"G."},{"family":"Horányi","given":"András"},{"family":"Muñoz Sabater","given":"J"},{"family":"Nicolas","given":"J"},{"family":"Radu","given":"C."},{"family":"Rozum","given":"I"},{"family":"Schepers","given":"D"},{"family":"Simmons","given":"A."},{"family":"Soci","given":"C."},{"family":"Dee","given":"D."},{"family":"Thépaut","given":"Jean-noël"}],"accessed":{"date-parts":[["2023",10,16]]},"issued":{"date-parts":[["2023"]]},"citation-key":"hersbach2023_ERA5Hourlya"}},{"id":8193,"uris":["http://zotero.org/users/6124969/items/AJH2EL6D"],"itemData":{"id":8193,"type":"document","publisher":"Copernicus Climate Change Service (C3S) Climate Data Store (CDS).","title":"ERA5 hourly data on pressure levels from 1940 to present.","URL":"https://doi.org/10.24381/cds.bd0915c6","author":[{"family":"Hersbach","given":"H."},{"family":"Bell","given":"B."},{"family":"Berrisford","given":"P."},{"family":"Biavati","given":"G."},{"family":"Horányi","given":"András"},{"family":"Muñoz Sabater","given":"J"},{"family":"Nicolas","given":"J"},{"family":"Radu","given":"C."},{"family":"Rozum","given":"I"},{"family":"Schepers","given":"D"},{"family":"Simmons","given":"A."},{"family":"Soci","given":"C."},{"family":"Dee","given":"D."},{"family":"Thépaut","given":"Jean-noël"}],"accessed":{"date-parts":[["2023",10,16]]},"issued":{"date-parts":[["2023"]]},"citation-key":"hersbach2023_ERA5Hourly"}}],"schema":"https://github.com/citation-style-language/schema/raw/master/csl-citation.json"} </w:instrText>
      </w:r>
      <w:r w:rsidR="009A6DAF">
        <w:fldChar w:fldCharType="separate"/>
      </w:r>
      <w:r w:rsidR="009A6DAF">
        <w:rPr>
          <w:noProof/>
        </w:rPr>
        <w:t>(Hersbach et al., 2023b, 2023a)</w:t>
      </w:r>
      <w:r w:rsidR="009A6DAF">
        <w:fldChar w:fldCharType="end"/>
      </w:r>
      <w:r w:rsidR="009A6DAF">
        <w:t xml:space="preserve">. </w:t>
      </w:r>
      <w:r w:rsidR="009A6DAF" w:rsidRPr="00B56CDF">
        <w:t>Prior to analysis, the data was reprojected on a regular 25 km north polar stereographic grid</w:t>
      </w:r>
      <w:r w:rsidR="009A6DAF">
        <w:t xml:space="preserve"> with central longitude 90</w:t>
      </w:r>
      <w:r w:rsidR="009A6DAF">
        <w:rPr>
          <w:rFonts w:ascii="degrees" w:hAnsi="degrees"/>
        </w:rPr>
        <w:t>°</w:t>
      </w:r>
      <w:r w:rsidR="009A6DAF" w:rsidRPr="00B56CDF">
        <w:t xml:space="preserve">. </w:t>
      </w:r>
      <w:r w:rsidRPr="00B56CDF">
        <w:t xml:space="preserve">The ERA5 reanalysis performs well relative to other </w:t>
      </w:r>
      <w:proofErr w:type="spellStart"/>
      <w:r w:rsidRPr="00B56CDF">
        <w:t>reanalyses</w:t>
      </w:r>
      <w:proofErr w:type="spellEnd"/>
      <w:r w:rsidRPr="00B56CDF">
        <w:t xml:space="preserve"> in the Arctic domain </w:t>
      </w:r>
      <w:r>
        <w:fldChar w:fldCharType="begin"/>
      </w:r>
      <w:r>
        <w:instrText xml:space="preserve"> ADDIN ZOTERO_ITEM CSL_CITATION {"citationID":"8xb8Wi2L","properties":{"formattedCitation":"(Graham, Cohen, et al., 2019; Graham, Hudson, et al., 2019)","plainCitation":"(Graham, Cohen, et al., 2019; Graham, Hudson, et al., 2019)","noteIndex":0},"citationItems":[{"id":2083,"uris":["http://zotero.org/users/6124969/items/JP7DTKNA"],"itemData":{"id":2083,"type":"article-journal","abstract":"This study evaluates the performance of six atmospheric reanalyses (ERA-Interim, ERA5, JRA-55, CFSv2, MERRA-2, and ASRv2) over Arctic sea ice from winter to early summer. The reanalyses are evaluated using observations fromtheNorwegian Young Sea Ice campaign (N-ICE2015), a 5-month ice drift in pack ice north of Svalbard. N-ICE2015 observations include surface meteorology, vertical profiles from radiosondes, as well as radiative and turbulent heat fluxes. The reanalyses simulate surface analysis variables well throughout the campaign, but have difficulties with most forecast variables. Wintertime (January-March) correlation coefficients between the reanalyses and observations are above 0.90 for the surface pressure, 2-m temperature, total column water vapor, and downward longwave flux. However, all reanalyses have a positivewintertime 2-m temperature bias, ranging from 1° to 4°C, and negative (i.e., upward) net longwave bias of 3-19Wm-2. These biases are associated with poorly represented surface inversions and are largest during cold-stable periods. Notably, the recent ERA5 and ASRv2 datasets have some of the largest temperature and net longwave biases, respectively. During spring (April-May), reanalyses fail to simulate observed persistent cloud layers. Therefore they overestimate the net shortwave flux (5-79Wm-2) and underestimate the net longwave flux (8-38Wm-2). Promisingly, ERA5 provides the best estimates of downward radiative fluxes in spring and summer, suggesting improved forecasting of Arctic cloud cover. All reanalyses exhibit large negative (upward) residual heat flux biases during winter, and positive (downward) biases during summer. Turbulent heat fluxes over sea ice are simulated poorly in all seasons.","container-title":"Journal of Climate","DOI":"10.1175/JCLI-D-18-0643.1","ISSN":"08948755","issue":"14","note":"Citation Key: Graham2019b","page":"4121-4143","title":"Evaluation of six atmospheric reanalyses over Arctic sea ice from winter to early summer","volume":"32","author":[{"family":"Graham","given":"Robert M."},{"family":"Cohen","given":"Lana"},{"family":"Ritzhaupt","given":"Nicole"},{"family":"Segger","given":"Benjamin"},{"family":"Graversen","given":"Rune G."},{"family":"Rinke","given":"Annette"},{"family":"Walden","given":"Von P."},{"family":"Granskog","given":"Mats A."},{"family":"Hudson","given":"Stephen R."}],"issued":{"date-parts":[["2019"]]},"citation-key":"Graham2019b"}},{"id":2080,"uris":["http://zotero.org/users/6124969/items/253KWYWZ"],"itemData":{"id":2080,"type":"article-journal","abstract":"Here we evaluate five atmospheric reanalyses in an Arctic gateway during late summer. The reanalyses include ERA5, ERA-Interim, Japanese 55 year Re-Analysis (JRA-55), Climate Forecasting System Reanalysis-version 2 (CFSv2), and Modern Era Retrospective analysis for Research and Applications-version 2 (MERRA-2). We use observations from 50 radiosondes launched in the Fram Strait around 79-80°N, between 25 August and 11 September 2017. Crucially, data from 27 radiosondes were not transmitted to the Global Telecommunications System and therefore not assimilated into any reanalysis. In most reanalyses, the magnitude of wind speed and humidity errors is similar for profiles with and without data assimilation. In cases without data assimilation, correlation coefficients (R) exceed 0.88 for temperature, wind speed, and specific humidity, in all reanalyses. Overall, the newly released ERA5 has higher correlation coefficients than any other reanalyses as well as smaller biases and root-mean-square errors, for all three variables. The largest improvements identified in ERA5 are in its representation of the wind field, and temperature profiles over warm water.","container-title":"Geophysical Research Letters","DOI":"10.1029/2019GL082781","ISSN":"19448007","issue":"11","note":"Citation Key: Graham2019a","page":"6138-6147","title":"Improved performance of ERA5 in Arctic gateway relative to four global atmospheric reanalyses","volume":"46","author":[{"family":"Graham","given":"Robert M."},{"family":"Hudson","given":"Stephen R."},{"family":"Maturilli","given":"Marion"}],"issued":{"date-parts":[["2019"]]},"citation-key":"Graham2019a"}}],"schema":"https://github.com/citation-style-language/schema/raw/master/csl-citation.json"} </w:instrText>
      </w:r>
      <w:r>
        <w:fldChar w:fldCharType="separate"/>
      </w:r>
      <w:r>
        <w:rPr>
          <w:noProof/>
        </w:rPr>
        <w:t>(Graham, Cohen, et al., 2019; Graham, Hudson, et al., 2019)</w:t>
      </w:r>
      <w:r>
        <w:fldChar w:fldCharType="end"/>
      </w:r>
      <w:r>
        <w:t>. ERA5 is known to have a surface warm bias in the Arctic</w:t>
      </w:r>
      <w:r w:rsidR="00B477D1">
        <w:t xml:space="preserve"> </w:t>
      </w:r>
      <w:r w:rsidR="00B477D1">
        <w:fldChar w:fldCharType="begin"/>
      </w:r>
      <w:r w:rsidR="00B477D1">
        <w:instrText xml:space="preserve"> ADDIN ZOTERO_ITEM CSL_CITATION {"citationID":"jBDR42mZ","properties":{"formattedCitation":"(Wang et al., 2019; Yu et al., 2021)","plainCitation":"(Wang et al., 2019; Yu et al., 2021)","noteIndex":0},"citationItems":[{"id":9,"uris":["http://zotero.org/users/6124969/items/II7R7UI4"],"itemData":{"id":9,"type":"article-journal","abstract":"\\textlessp\\textgreater\\textlessstrong\\textgreaterAbstract.\\textless/strong\\textgreater Rapid changes are occurring in the Arctic, including a reduction in sea ice thickness and coverage and a shift towards younger and thinner sea ice. Snow and sea ice models are often used to study these ongoing changes in the Arctic, and are typically forced by atmospheric reanalyses in absence of observations. ERA5 is a new global reanalysis that will replace the widely used ERA-Interim (ERA-I). In this study, we compare the 2&amp;thinsp;m air temperature (T2M) and precipitation between ERA I and ERA5, and evaluate these products using buoy observations from Arctic sea ice. We further assess how biases in reanalyses influence the snow and sea ice evolution in the Arctic, when used to force a thermodynamic sea ice model. We find that both reanalyses have a warm bias over Arctic sea ice in relation to the buoy observations. The warm bias is smaller in the warm season, and larger in the cold season, especially when the T2M is lower than &amp;minus;25&amp;thinsp;°C. Interestingly, the warm bias in the new ERA5 is on average 2.1&amp;thinsp;°C (daily mean) larger than ERA-I during the cold season. While ERA-I is drier than most modern reanalyses in the Arctic, the total precipitation along the buoy trajectories is often lower in ERA5 than in ERA-I. Nonetheless, the snowfall products are broadly similar for both ERA I and ERA5. ERA-I had substantial anomalous Arctic rainfall, which is greatly reduced in ERA5. Simulations with a freezing degree days (FDD) model and a 1D thermodynamic sea ice model demonstrate that the warm bias in ERA5 acts to reduce thermodynamic ice growth. However, the lower precipitation in ERA5 results in a thinner snow pack that allows more heat loss to the atmosphere. Thus, the larger warm bias and lower precipitation in ERA5, compared with ERA I, compensate in terms of the effect on winter ice growth. Ultimately, we find slightly thicker ice at the end of growth season when using ERA5 forcing, compared with ERA-I. Thus differences in the precipitation fields of the two reanalyses have a larger influence on the sea ice evolution than the T2M.\\textless/p\\textgreater","container-title":"The Cryosphere","DOI":"10.5194/tc-13-1661-2019","ISSN":"19940424","issue":"6","page":"1661–1679","title":"Comparison of ERA5 and ERA-Interim near-surface air temperature, snowfall and precipitation over Arctic sea ice: effects on sea ice thermodynamics and evolution","volume":"13","author":[{"family":"Wang","given":"Caixin"},{"family":"Graham","given":"Robert M."},{"family":"Wang","given":"Keguang"},{"family":"Gerland","given":"Sebastian"},{"family":"Granskog","given":"Mats A."}],"issued":{"date-parts":[["2019"]]},"citation-key":"wang2019_ComparisonERA5"}},{"id":7087,"uris":["http://zotero.org/users/6124969/items/X8ULTGN5"],"itemData":{"id":7087,"type":"article-journal","abstract":"In data-sparse regions such as the Arctic, atmospheric reanalysis is one of the key tools for understanding rapid climate change at the regional and global scales. The utility of reanalysis datasets based on data assimilation is affected by their accuracy and biases. Therefore, it is important to evaluate their performance. Here, we conduct inter-comparisons of two temperature variables, namely, the 2-m air temperature (Ta) and the surface temperature (Ts), from the widely used ERAI and ERA5 reanalysis datasets provided by the European Centre for Medium-Range Weather Forecasts (ECMWF) against in situ observations from three international buoy programs (i.e., the International Arctic Buoy Programme (IABP), the Multidisciplinary Drifting Observatory for the Study of Arctic Climate (MOSAiC), and the Cold Regions Research and Engineering Laboratory (CRREL)) during 2010–2020 in the Arctic. Overall, the results show that both the ERA-I and ERA5 were well correlated with the buoy observations, with the highest correlation coefﬁcient reaching 0.98. There were generally warm Ta biases for both ERA-I (2.27 ± 3.33 ◦C) and ERA5 (2.34 ± 3.22 ◦C) when compared with more than 3000 matching pairs of daily buoy observations. The warm Ta biases of both reanalysis datasets exhibited seasonal variations, reaching the maximum of 3.73 ± 2.84 ◦C in April and the minimum of 1.36 ± 2.51 ◦C in September. For Ts, both ERA-I and ERA5 exhibited good consistencies with the buoy observations, but have higher amplitude biases compared with those for Ta, with generally negative biases of −4.79 ± 4.86 ◦C for ERA-I and −4.11 ± 3.92 ◦C for ERA5. For both reanalysis datasets, the largest bias of Ts (−11.18 ± 3.08 ◦C) occurred in December, while the biases were rather small (less than −3 ◦C) in the warmer months (April to October). The cold Ts biases for ERA-I and ERA5 were probably overestimated due to the location of the surface temperature sensors on the buoys, which may have been affected by snow cover. Both the Ta and Ts biases varied for different buoy programs and different sea ice concentration conditions, yet they exhibited similar trends.","container-title":"Remote Sensing","DOI":"10.3390/rs13142813","ISSN":"2072-4292","issue":"14","journalAbbreviation":"Remote Sensing","language":"en","page":"2813","source":"DOI.org (Crossref)","title":"Evaluation of 2-m Air Temperature and Surface Temperature from ERA5 and ERA-I Using Buoy Observations in the Arctic during 2010–2020","volume":"13","author":[{"family":"Yu","given":"Yining"},{"family":"Xiao","given":"Wanxin"},{"family":"Zhang","given":"Zhilun"},{"family":"Cheng","given":"Xiao"},{"family":"Hui","given":"Fengming"},{"family":"Zhao","given":"Jiechen"}],"issued":{"date-parts":[["2021",7,17]]},"citation-key":"yu2021_Evaluation2m"}}],"schema":"https://github.com/citation-style-language/schema/raw/master/csl-citation.json"} </w:instrText>
      </w:r>
      <w:r w:rsidR="00B477D1">
        <w:fldChar w:fldCharType="separate"/>
      </w:r>
      <w:r w:rsidR="00B477D1">
        <w:rPr>
          <w:noProof/>
        </w:rPr>
        <w:t>(Wang et al., 2019; Yu et al., 2021)</w:t>
      </w:r>
      <w:r w:rsidR="00B477D1">
        <w:fldChar w:fldCharType="end"/>
      </w:r>
      <w:r>
        <w:t>; here, we use ERA5 mean sea level pressure and 10-m winds</w:t>
      </w:r>
      <w:r w:rsidR="00B477D1">
        <w:t xml:space="preserve">, and 850 </w:t>
      </w:r>
      <w:proofErr w:type="spellStart"/>
      <w:r w:rsidR="00B477D1">
        <w:t>hPa</w:t>
      </w:r>
      <w:proofErr w:type="spellEnd"/>
      <w:r w:rsidR="00B477D1">
        <w:t xml:space="preserve"> temperature and humidity, and we use observational data for near surface temperatures. </w:t>
      </w:r>
      <w:r w:rsidRPr="00B56CDF">
        <w:t>Rawinsonde and surface observations from the MOSAiC central observatory were assimilated by ERA5, as were surface measurements of temperature and air pressure from numerous meteorological buoys from the MOSAiC Distributed Network.</w:t>
      </w:r>
      <w:r w:rsidR="00B477D1">
        <w:t xml:space="preserve"> As such, we consider the ERA5 fields to be a reasonable estimate for describing the structure of the storms analyzed here. </w:t>
      </w:r>
      <w:r w:rsidRPr="00B56CDF">
        <w:t xml:space="preserve"> </w:t>
      </w:r>
    </w:p>
    <w:p w14:paraId="5BD3CC19" w14:textId="35C7E88E" w:rsidR="1AB51EAA" w:rsidRDefault="1AB51EAA" w:rsidP="1AB51EAA">
      <w:pPr>
        <w:pStyle w:val="Heading-Secondary"/>
        <w:spacing w:line="259" w:lineRule="auto"/>
      </w:pPr>
      <w:r>
        <w:t xml:space="preserve">2.3 Sea </w:t>
      </w:r>
      <w:r w:rsidR="00B477D1">
        <w:t>ice observations</w:t>
      </w:r>
    </w:p>
    <w:p w14:paraId="2B845A17" w14:textId="77777777" w:rsidR="009A6DAF" w:rsidRDefault="009A6DAF" w:rsidP="009A6DAF">
      <w:pPr>
        <w:pStyle w:val="Text"/>
      </w:pPr>
      <w:r>
        <w:t>An</w:t>
      </w:r>
      <w:r w:rsidR="00B477D1" w:rsidRPr="0063663F">
        <w:t xml:space="preserve"> array of drifting buoys comprising the </w:t>
      </w:r>
      <w:r>
        <w:t>DN</w:t>
      </w:r>
      <w:r w:rsidR="00CA07F8">
        <w:t xml:space="preserve"> (</w:t>
      </w:r>
      <w:r w:rsidR="00CA07F8">
        <w:fldChar w:fldCharType="begin"/>
      </w:r>
      <w:r w:rsidR="00620828">
        <w:instrText xml:space="preserve"> ADDIN ZOTERO_ITEM CSL_CITATION {"citationID":"4ZgkR3uZ","properties":{"formattedCitation":"(Bliss et al., 2023)","plainCitation":"(Bliss et al., 2023)","noteIndex":0},"citationItems":[{"id":7308,"uris":["http://zotero.org/users/6124969/items/PW9I24PE"],"itemData":{"id":7308,"type":"article-journal","abstract":"Abstract\n            A network of autonomous, ice-tethered buoys was deployed around the Multidisciplinary drifting Observatory for the Study of Arctic Climate (MOSAiC) experiment in late September 2019 for a year-long drift in the Arctic Transpolar Drift Stream. The buoys were deployed as part of the MOSAiC distributed network (DN) which included 12 multi-instrumented ice stations and an additional 116 GPS buoys distributed primarily within a 40 km radius of the MOSAiC Central Observatory. Buoy coverage within the DN was maintained with additional deployments throughout the year-long drift allowing for collection of data over a full sea ice growth and melt cycle. All GPS position data from buoys deployed within the DN have been assembled and processed into the collection of 216 quality-controlled buoy drift tracks presented in this dataset covering the period 26 September 2019 – 23 May 2021. The drift tracks in this collection are ideal for studies of dynamic sea ice motion around the MOSAiC experiment at cascading spatial scales ranging from 100s of meters to 100s of km.","container-title":"Scientific Data","DOI":"10.1038/s41597-023-02311-y","ISSN":"2052-4463","issue":"403","journalAbbreviation":"Sci Data","language":"en","page":"1-10","source":"DOI.org (Crossref)","title":"Sea ice drift tracks from autonomous buoys in the MOSAiC Distributed Network","volume":"10","author":[{"family":"Bliss","given":"Angela C."},{"family":"Hutchings","given":"Jennifer K."},{"family":"Watkins","given":"Daniel M."}],"issued":{"date-parts":[["2023",6,23]]},"citation-key":"bliss2023_SeaIce"}}],"schema":"https://github.com/citation-style-language/schema/raw/master/csl-citation.json"} </w:instrText>
      </w:r>
      <w:r w:rsidR="00CA07F8">
        <w:fldChar w:fldCharType="separate"/>
      </w:r>
      <w:r w:rsidR="00620828">
        <w:rPr>
          <w:noProof/>
        </w:rPr>
        <w:t>Bliss et al., 2023)</w:t>
      </w:r>
      <w:r w:rsidR="00CA07F8">
        <w:fldChar w:fldCharType="end"/>
      </w:r>
      <w:r>
        <w:t xml:space="preserve"> </w:t>
      </w:r>
      <w:r>
        <w:t>track sea ice motion and deformation</w:t>
      </w:r>
      <w:r w:rsidRPr="0063663F">
        <w:t>.</w:t>
      </w:r>
      <w:r w:rsidR="00B477D1" w:rsidRPr="0063663F">
        <w:t xml:space="preserve"> Figure </w:t>
      </w:r>
      <w:r w:rsidR="0063663F" w:rsidRPr="0063663F">
        <w:t>1b</w:t>
      </w:r>
      <w:r w:rsidR="00B477D1" w:rsidRPr="0063663F">
        <w:t xml:space="preserve"> shows the positions of the DN sites on February 1st, 2020 within 60 km of the central observatory. An additional 13 buoys comprise the “extended DN” and provide information on larger-scale ice motion</w:t>
      </w:r>
      <w:r w:rsidR="0063663F" w:rsidRPr="0063663F">
        <w:t xml:space="preserve"> (Figure 1a, colored circles)</w:t>
      </w:r>
      <w:r w:rsidR="00B477D1" w:rsidRPr="0063663F">
        <w:t xml:space="preserve">. </w:t>
      </w:r>
      <w:r w:rsidRPr="0063663F">
        <w:t xml:space="preserve">Each buoy reports positions via the Global Positioning System (GPS) with time resolution ranging from 10 minutes to 4 </w:t>
      </w:r>
      <w:r w:rsidRPr="0063663F">
        <w:lastRenderedPageBreak/>
        <w:t xml:space="preserve">hours; the majority of buoys sampled at least once every hour. </w:t>
      </w:r>
      <w:r>
        <w:t xml:space="preserve">We </w:t>
      </w:r>
      <w:r w:rsidRPr="0063663F">
        <w:t xml:space="preserve">only </w:t>
      </w:r>
      <w:r>
        <w:t xml:space="preserve">use </w:t>
      </w:r>
      <w:r w:rsidRPr="0063663F">
        <w:t xml:space="preserve">buoys with time resolution of three hourly or less. </w:t>
      </w:r>
      <w:r w:rsidR="0063663F" w:rsidRPr="0063663F">
        <w:t>Initial buoy processing</w:t>
      </w:r>
      <w:r>
        <w:t xml:space="preserve"> is</w:t>
      </w:r>
      <w:r w:rsidR="00C22B1D">
        <w:t xml:space="preserve"> </w:t>
      </w:r>
      <w:r w:rsidR="0063663F" w:rsidRPr="0063663F">
        <w:t>described in</w:t>
      </w:r>
      <w:r w:rsidR="00620828">
        <w:t xml:space="preserve"> </w:t>
      </w:r>
      <w:r w:rsidR="00620828">
        <w:fldChar w:fldCharType="begin"/>
      </w:r>
      <w:r w:rsidR="00620828">
        <w:instrText xml:space="preserve"> ADDIN ZOTERO_ITEM CSL_CITATION {"citationID":"gl0UgI3P","properties":{"formattedCitation":"(Bliss et al., 2023)","plainCitation":"(Bliss et al., 2023)","noteIndex":0},"citationItems":[{"id":7308,"uris":["http://zotero.org/users/6124969/items/PW9I24PE"],"itemData":{"id":7308,"type":"article-journal","abstract":"Abstract\n            A network of autonomous, ice-tethered buoys was deployed around the Multidisciplinary drifting Observatory for the Study of Arctic Climate (MOSAiC) experiment in late September 2019 for a year-long drift in the Arctic Transpolar Drift Stream. The buoys were deployed as part of the MOSAiC distributed network (DN) which included 12 multi-instrumented ice stations and an additional 116 GPS buoys distributed primarily within a 40 km radius of the MOSAiC Central Observatory. Buoy coverage within the DN was maintained with additional deployments throughout the year-long drift allowing for collection of data over a full sea ice growth and melt cycle. All GPS position data from buoys deployed within the DN have been assembled and processed into the collection of 216 quality-controlled buoy drift tracks presented in this dataset covering the period 26 September 2019 – 23 May 2021. The drift tracks in this collection are ideal for studies of dynamic sea ice motion around the MOSAiC experiment at cascading spatial scales ranging from 100s of meters to 100s of km.","container-title":"Scientific Data","DOI":"10.1038/s41597-023-02311-y","ISSN":"2052-4463","issue":"403","journalAbbreviation":"Sci Data","language":"en","page":"1-10","source":"DOI.org (Crossref)","title":"Sea ice drift tracks from autonomous buoys in the MOSAiC Distributed Network","volume":"10","author":[{"family":"Bliss","given":"Angela C."},{"family":"Hutchings","given":"Jennifer K."},{"family":"Watkins","given":"Daniel M."}],"issued":{"date-parts":[["2023",6,23]]},"citation-key":"bliss2023_SeaIce"}}],"schema":"https://github.com/citation-style-language/schema/raw/master/csl-citation.json"} </w:instrText>
      </w:r>
      <w:r w:rsidR="00620828">
        <w:fldChar w:fldCharType="separate"/>
      </w:r>
      <w:r w:rsidR="00620828">
        <w:rPr>
          <w:noProof/>
        </w:rPr>
        <w:t>Bliss et al. (2023</w:t>
      </w:r>
      <w:r w:rsidR="00620828">
        <w:fldChar w:fldCharType="end"/>
      </w:r>
      <w:r w:rsidR="00620828">
        <w:t>)</w:t>
      </w:r>
      <w:r>
        <w:t>.</w:t>
      </w:r>
      <w:r w:rsidR="0063663F" w:rsidRPr="0063663F">
        <w:t xml:space="preserve"> In addition, anomalous points due to large random GPS errors were identified and removed by calculating the Z-score of the minimum of velocities estimated by forward and backward differences</w:t>
      </w:r>
      <w:r w:rsidR="0063663F">
        <w:t xml:space="preserve"> relative to a </w:t>
      </w:r>
      <w:proofErr w:type="gramStart"/>
      <w:r w:rsidR="0063663F">
        <w:t>3 day</w:t>
      </w:r>
      <w:proofErr w:type="gramEnd"/>
      <w:r w:rsidR="0063663F">
        <w:t xml:space="preserve"> centered window. O</w:t>
      </w:r>
      <w:r w:rsidR="0063663F" w:rsidRPr="0063663F">
        <w:t xml:space="preserve">bservations were aligned to a 30-minute grid using natural cubic spline interpolation. During the study period, 64 P-sites </w:t>
      </w:r>
      <w:r w:rsidR="00E01778">
        <w:t>were</w:t>
      </w:r>
      <w:r w:rsidR="0063663F" w:rsidRPr="0063663F">
        <w:t xml:space="preserve"> operating, out of which 57 fulfill study criteria.  An additional 11 sites </w:t>
      </w:r>
      <w:r w:rsidR="0063663F">
        <w:t xml:space="preserve">(including the L-sites and the CO) </w:t>
      </w:r>
      <w:r w:rsidR="0063663F" w:rsidRPr="0063663F">
        <w:t xml:space="preserve">contain multiple instruments. </w:t>
      </w:r>
      <w:r w:rsidRPr="0063663F">
        <w:t>We selected a reference buoy from each of these sites</w:t>
      </w:r>
      <w:r>
        <w:t>, preferring those with higher sampling rate and data precision</w:t>
      </w:r>
      <w:r w:rsidRPr="0063663F">
        <w:t xml:space="preserve"> (Table </w:t>
      </w:r>
      <w:r>
        <w:t>S</w:t>
      </w:r>
      <w:r w:rsidRPr="0063663F">
        <w:t xml:space="preserve">1). </w:t>
      </w:r>
      <w:r>
        <w:t>C</w:t>
      </w:r>
      <w:r w:rsidRPr="0063663F">
        <w:t xml:space="preserve">hoice of reference buoys in most cases is arbitrary, as the buoys at </w:t>
      </w:r>
      <w:r>
        <w:t xml:space="preserve">each </w:t>
      </w:r>
      <w:r w:rsidRPr="0063663F">
        <w:t xml:space="preserve">site are closely situated </w:t>
      </w:r>
      <w:r>
        <w:t>typically</w:t>
      </w:r>
      <w:r w:rsidRPr="0063663F">
        <w:t xml:space="preserve"> report</w:t>
      </w:r>
      <w:r>
        <w:t>ed hourly.</w:t>
      </w:r>
      <w:r w:rsidRPr="0063663F">
        <w:t xml:space="preserve"> </w:t>
      </w:r>
    </w:p>
    <w:p w14:paraId="08FE530A" w14:textId="77777777" w:rsidR="009A6DAF" w:rsidRPr="0063663F" w:rsidRDefault="009A6DAF" w:rsidP="009A6DAF">
      <w:pPr>
        <w:pStyle w:val="Text"/>
      </w:pPr>
      <w:r w:rsidRPr="0063663F">
        <w:t>The trajectories of the DN sites provide information about the divergence, shear and vorticity of sea ice inside the Distributed Network. We calculate strain-rate components using a Green’s Theorem method, following</w:t>
      </w:r>
      <w:r>
        <w:t xml:space="preserve"> </w:t>
      </w:r>
      <w:r>
        <w:fldChar w:fldCharType="begin"/>
      </w:r>
      <w:r>
        <w:instrText xml:space="preserve"> ADDIN ZOTERO_ITEM CSL_CITATION {"citationID":"bD6wwAOu","properties":{"formattedCitation":"(Hutchings et al., 2011, 2018)","plainCitation":"(Hutchings et al., 2011, 2018)","dontUpdate":true,"noteIndex":0},"citationItems":[{"id":163,"uris":["http://zotero.org/users/6124969/items/X7CPYK78"],"itemData":{"id":163,"type":"article-journal","abstract":"In late March 2007 an array of GPS ice drifters was deployed in the Beaufort Sea as part of the Sea Ice Experiment: Dynamic Nature of the Arctic (SEDNA). The drifters were deployed in an array designed to resolve four, nested spatial scales of sea-ice deformation, from 10 to 140 km, with the arrays maintaining appropriate shape for strain-rate calculation until mid-June. In this paper, we test whether sea-ice deformation displays fractal properties in the vicinity of SEDNA. We identify that deformation time series have different spectral properties depending on the spatial scale. At the scales around 100 km, deformation is a red-noise process, indicating the importance of the ice-pack surface forcing in determining the deformation rate of sea ice at this scale. At smaller scales, the deformation becomes an increasingly whiter process (it has pink noise properties), which suggests an increasing role of dissipative processes at smaller scales. At spatial scales of 10-100 km, and sub-daily scales, there is no deformation coherence across scales; coherence only becomes apparent at longer scales greater than 100 km. The lack of coherence at small scales aids in understanding previous observations where correlation between 10 km regions adjacent to each other varied widely, with correlation coefficients between -0.3 and 1. This suggests it is not appropriate to think of sea ice as having a decorrelation length scale for deformation. We find that lead scale observations of deformation are required when estimating ice growth in leads and ridging time series. For the two SEDNA arrays, we find coherence between 140 and 20 km scale deformation up to periods of 16 days. This suggests sea-ice deformation displays coherent deformation between 100 km scale and the scale of the Beaufort Sea (of order 1000 km), over synoptic time periods (daily to weekly timescales). Organization of leads at synoptic and larger scales is an emergent feature of the deformation field that is caused by the smooth variation of surface forcing (wind) on the ice pack.","container-title":"Annals of Glaciology","DOI":"10.3189/172756411795931769","ISSN":"02603055","issue":"57 PART 2","note":"Citation Key: Hutchings2011","page":"360-368","title":"Spatial and temporal characterization of sea-ice deformation","volume":"52","author":[{"family":"Hutchings","given":"Jennifer K."},{"family":"Roberts","given":"Andrew"},{"family":"Geiger","given":"Cathleen A."},{"family":"Richter-Menge","given":"Jacqueline"}],"issued":{"date-parts":[["2011"]]},"citation-key":"Hutchings2011"}},{"id":1595,"uris":["http://zotero.org/users/6124969/items/B2P4B3FK"],"itemData":{"id":1595,"type":"article-journal","abstract":"Correcting a sign error results in no changes to the key conclusions of Hutchings and others (2011). However, there is an improved agreement with previous work. Mean total sea-ice deformation scales log linearly with distance and the scaling exponent was found to be dependent on time. We find a linear relationship between the temporal scale and spatial scaling exponent, for timescales of an hour to a day. Extrapolating to the timescales of deformation resolved by RADARSAT, we find total deformation and distance scale with an exponent of between -0.16 and -0.19.","container-title":"Journal of Glaciology","DOI":"10.1017/jog.2018.11","ISSN":"00221430","issue":"244","note":"Citation Key: Hutchings2018","page":"343-346","title":"Corrigendum: Spatial and temporal characterisation of sea-ice deformation","volume":"64","author":[{"family":"Hutchings","given":"Jennifer K."},{"family":"Roberts","given":"Andrew"},{"family":"Geiger","given":"Cathleen A."},{"family":"Richter-Menge","given":"Jacqueline"}],"issued":{"date-parts":[["2018"]]},"citation-key":"Hutchings2018"}}],"schema":"https://github.com/citation-style-language/schema/raw/master/csl-citation.json"} </w:instrText>
      </w:r>
      <w:r>
        <w:fldChar w:fldCharType="separate"/>
      </w:r>
      <w:r>
        <w:rPr>
          <w:noProof/>
        </w:rPr>
        <w:t>Hutchings et al. (2011, errata 2018</w:t>
      </w:r>
      <w:r>
        <w:fldChar w:fldCharType="end"/>
      </w:r>
      <w:r>
        <w:t>).</w:t>
      </w:r>
      <w:r w:rsidRPr="0063663F">
        <w:t xml:space="preserve"> </w:t>
      </w:r>
      <w:r>
        <w:t>T</w:t>
      </w:r>
      <w:r w:rsidRPr="0063663F">
        <w:t xml:space="preserve">he area over which deformation is estimated can be varied depending on sites chosen to surround the region of interest. </w:t>
      </w:r>
      <w:r>
        <w:t>W</w:t>
      </w:r>
      <w:r w:rsidRPr="0063663F">
        <w:t xml:space="preserve">e consider </w:t>
      </w:r>
      <w:r>
        <w:t xml:space="preserve">deformation on a variety of scales including: the </w:t>
      </w:r>
      <w:r w:rsidRPr="0063663F">
        <w:t>triangle with L</w:t>
      </w:r>
      <w:r>
        <w:t>-</w:t>
      </w:r>
      <w:r w:rsidRPr="0063663F">
        <w:t>sites at its vertices</w:t>
      </w:r>
      <w:r>
        <w:t>, a set of 5 polygons with length scales of 15-30 km covering the DN, and a polygon enclosing the full DN with length scale 57 km. Polygons used for deformation calculations are shown in Figure 9d-g.</w:t>
      </w:r>
    </w:p>
    <w:p w14:paraId="1826CFB8" w14:textId="69FBB77D" w:rsidR="1AB51EAA" w:rsidRDefault="1AB51EAA" w:rsidP="1AB51EAA">
      <w:pPr>
        <w:pStyle w:val="Heading-Secondary"/>
        <w:spacing w:line="259" w:lineRule="auto"/>
      </w:pPr>
      <w:r>
        <w:t>2.4 Sea ice radar imaging</w:t>
      </w:r>
    </w:p>
    <w:p w14:paraId="6866C712" w14:textId="06FC0252" w:rsidR="00967C89" w:rsidRDefault="00967C89" w:rsidP="00C22B1D">
      <w:pPr>
        <w:pStyle w:val="Text"/>
      </w:pPr>
      <w:r w:rsidRPr="00967C89">
        <w:t>Local sea ice deformation observations were obtained from a ship radar image digitizing system. The system was connected to the 9.4 GHz X</w:t>
      </w:r>
      <w:r>
        <w:t>-</w:t>
      </w:r>
      <w:r w:rsidRPr="00967C89">
        <w:t xml:space="preserve">band radar mounted at the roof of the </w:t>
      </w:r>
      <w:r w:rsidRPr="00967C89">
        <w:rPr>
          <w:i/>
          <w:iCs/>
        </w:rPr>
        <w:t xml:space="preserve">R/V </w:t>
      </w:r>
      <w:proofErr w:type="spellStart"/>
      <w:r w:rsidRPr="00967C89">
        <w:rPr>
          <w:i/>
          <w:iCs/>
        </w:rPr>
        <w:t>Polarstern</w:t>
      </w:r>
      <w:proofErr w:type="spellEnd"/>
      <w:r w:rsidR="00CA07F8" w:rsidRPr="00CA07F8">
        <w:t xml:space="preserve"> </w:t>
      </w:r>
      <w:r w:rsidR="00CA07F8" w:rsidRPr="00CA07F8">
        <w:fldChar w:fldCharType="begin"/>
      </w:r>
      <w:r w:rsidR="00CA07F8" w:rsidRPr="00CA07F8">
        <w:instrText xml:space="preserve"> ADDIN ZOTERO_ITEM CSL_CITATION {"citationID":"YLwidvFa","properties":{"formattedCitation":"(Hessner et al., 2019)","plainCitation":"(Hessner et al., 2019)","noteIndex":0},"citationItems":[{"id":8261,"uris":["http://zotero.org/users/6124969/items/ESQXII63"],"itemData":{"id":8261,"type":"article-journal","abstract":"Real-time quality-controlled surface current data derived from X-Band marine radar (MR) measurements were evaluated to estimate their operational reliability. The presented data were acquired by the standard commercial oﬀ-the-shelf MR-based sigma s6 WaMoS® II (WaMoS® II) deployed onboard the German Research vessel Polarstern. The measurement reliability is speciﬁed by an IQ value obtained by the WaMoS® II real-time quality control (rtQC). Data which pass the rtQC without objection are assumed to be reliable. For these data sets accuracy and correlation with corresponding vessel-mounted acoustic Doppler current proﬁler (ADCP) measurements are determined. To reduce potential misinterpretation due to short-term oceanic variability/turbulences, the evaluation of the WaMoS® II accuracy was carried out based on sliding means over 20 min of the reliable data only. The associated standard deviation σWaMoS = 0.02 m/s of the mean WaMoS® II measurements reﬂect a high precision of the measurement and the successful rtQC during diﬀerent wave, current and weather conditions. The direct comparison of 7272 WaMoS® II/ADCP northward and eastward velocity data pairs yield a correlation of r ≥ 0.94, with |bias∆| ≤ 0.06 m/s and σS = 0.05 m/s. This conﬁrms that the MR-based surface current measurements are accurate and reliable.","container-title":"Remote Sensing","DOI":"10.3390/rs11091030","ISSN":"2072-4292","issue":"9","journalAbbreviation":"Remote Sensing","language":"en","page":"1030","source":"DOI.org (Crossref)","title":"On the Reliability of Surface Current Measurements by X-band Marine Radar","volume":"11","author":[{"literal":"Hessner"},{"literal":"El Naggar"},{"literal":"Von Appen"},{"literal":"Strass"}],"issued":{"date-parts":[["2019",4,30]]},"citation-key":"hessner2019_ReliabilitySurface"}}],"schema":"https://github.com/citation-style-language/schema/raw/master/csl-citation.json"} </w:instrText>
      </w:r>
      <w:r w:rsidR="00CA07F8" w:rsidRPr="00CA07F8">
        <w:fldChar w:fldCharType="separate"/>
      </w:r>
      <w:r w:rsidR="00CA07F8" w:rsidRPr="00CA07F8">
        <w:rPr>
          <w:noProof/>
        </w:rPr>
        <w:t>(Hessner et al., 2019)</w:t>
      </w:r>
      <w:r w:rsidR="00CA07F8" w:rsidRPr="00CA07F8">
        <w:fldChar w:fldCharType="end"/>
      </w:r>
      <w:r w:rsidRPr="00CA07F8">
        <w:t>.</w:t>
      </w:r>
      <w:r w:rsidRPr="00967C89">
        <w:t xml:space="preserve"> Images of sea ice backscattering were collected with 8.3 </w:t>
      </w:r>
      <w:r>
        <w:t>m</w:t>
      </w:r>
      <w:r w:rsidRPr="00967C89">
        <w:t xml:space="preserve"> resolution every 2.5 seconds. Due to low incidence angle and shadowing effect of sea ice ridges, maximum range of sea ice imaging was about 10 </w:t>
      </w:r>
      <w:r>
        <w:t>km</w:t>
      </w:r>
      <w:r w:rsidRPr="00967C89">
        <w:t xml:space="preserve">. </w:t>
      </w:r>
    </w:p>
    <w:p w14:paraId="5CB12685" w14:textId="46F27283" w:rsidR="1AB51EAA" w:rsidRDefault="1AB51EAA" w:rsidP="1AB51EAA">
      <w:pPr>
        <w:pStyle w:val="Heading-Secondary"/>
        <w:spacing w:line="259" w:lineRule="auto"/>
      </w:pPr>
      <w:r>
        <w:t>2.5 Upper-ocean turbulence and current measurements</w:t>
      </w:r>
    </w:p>
    <w:p w14:paraId="350B6514" w14:textId="54EC6DA8" w:rsidR="005B7B67" w:rsidRPr="00553745" w:rsidRDefault="005B7B67" w:rsidP="005B7B67">
      <w:pPr>
        <w:rPr>
          <w:rStyle w:val="markedcontent"/>
          <w:sz w:val="24"/>
          <w:szCs w:val="24"/>
        </w:rPr>
      </w:pPr>
      <w:r w:rsidRPr="4FD816D2">
        <w:rPr>
          <w:sz w:val="24"/>
          <w:szCs w:val="24"/>
        </w:rPr>
        <w:t>Ocean timeseries observations were made from Autonomous Ocean Flux Buoys (AOFBs</w:t>
      </w:r>
      <w:r w:rsidR="00967C89">
        <w:rPr>
          <w:sz w:val="24"/>
          <w:szCs w:val="24"/>
        </w:rPr>
        <w:t xml:space="preserve">; </w:t>
      </w:r>
      <w:r w:rsidR="00967C89">
        <w:rPr>
          <w:sz w:val="24"/>
          <w:szCs w:val="24"/>
        </w:rPr>
        <w:fldChar w:fldCharType="begin"/>
      </w:r>
      <w:r w:rsidR="001902F1">
        <w:rPr>
          <w:sz w:val="24"/>
          <w:szCs w:val="24"/>
        </w:rPr>
        <w:instrText xml:space="preserve"> ADDIN ZOTERO_ITEM CSL_CITATION {"citationID":"RsGvpOJx","properties":{"formattedCitation":"(Stanton et al., 2012)","plainCitation":"(Stanton et al., 2012)","dontUpdate":true,"noteIndex":0},"citationItems":[{"id":7606,"uris":["http://zotero.org/users/6124969/items/P6GTD7IM"],"itemData":{"id":7606,"type":"article-journal","container-title":"Journal of Geophysical Research: Oceans","DOI":"10.1029/2011JC007871","ISSN":"01480227","issue":"C7","journalAbbreviation":"J. Geophys. Res.","language":"en","page":"n/a-n/a","source":"DOI.org (Crossref)","title":"Observational study of relationships between incoming radiation, open water fraction, and ocean-to-ice heat flux in the Transpolar Drift: 2002-2010: OCEAN/ICE FLUXES IN THE ARCTIC","title-short":"Observational study of relationships between incoming radiation, open water fraction, and ocean-to-ice heat flux in the Transpolar Drift","volume":"117","author":[{"family":"Stanton","given":"Timothy P."},{"family":"Shaw","given":"William J."},{"family":"Hutchings","given":"Jennifer K."}],"issued":{"date-parts":[["2012",7]]},"citation-key":"stanton2012_ObservationalStudy"}}],"schema":"https://github.com/citation-style-language/schema/raw/master/csl-citation.json"} </w:instrText>
      </w:r>
      <w:r w:rsidR="00967C89">
        <w:rPr>
          <w:sz w:val="24"/>
          <w:szCs w:val="24"/>
        </w:rPr>
        <w:fldChar w:fldCharType="separate"/>
      </w:r>
      <w:r w:rsidR="00C22B1D">
        <w:rPr>
          <w:noProof/>
          <w:sz w:val="24"/>
          <w:szCs w:val="24"/>
        </w:rPr>
        <w:t>Stanton et al., 2012</w:t>
      </w:r>
      <w:r w:rsidR="00967C89">
        <w:rPr>
          <w:sz w:val="24"/>
          <w:szCs w:val="24"/>
        </w:rPr>
        <w:fldChar w:fldCharType="end"/>
      </w:r>
      <w:r w:rsidR="00C22B1D">
        <w:rPr>
          <w:sz w:val="24"/>
          <w:szCs w:val="24"/>
        </w:rPr>
        <w:t>)</w:t>
      </w:r>
      <w:r w:rsidRPr="4FD816D2">
        <w:rPr>
          <w:sz w:val="24"/>
          <w:szCs w:val="24"/>
        </w:rPr>
        <w:t xml:space="preserve"> adjacent to the CO Met Tower and from </w:t>
      </w:r>
      <w:r>
        <w:rPr>
          <w:sz w:val="24"/>
          <w:szCs w:val="24"/>
        </w:rPr>
        <w:t>the three L site ice floes</w:t>
      </w:r>
      <w:r w:rsidR="009A6DAF">
        <w:rPr>
          <w:sz w:val="24"/>
          <w:szCs w:val="24"/>
        </w:rPr>
        <w:t xml:space="preserve"> </w:t>
      </w:r>
      <w:r w:rsidR="007F52E0">
        <w:rPr>
          <w:sz w:val="24"/>
          <w:szCs w:val="24"/>
        </w:rPr>
        <w:t>10</w:t>
      </w:r>
      <w:r w:rsidR="009A6DAF">
        <w:rPr>
          <w:sz w:val="24"/>
          <w:szCs w:val="24"/>
        </w:rPr>
        <w:t>-20</w:t>
      </w:r>
      <w:r w:rsidR="00C22B1D">
        <w:rPr>
          <w:sz w:val="24"/>
          <w:szCs w:val="24"/>
        </w:rPr>
        <w:t xml:space="preserve"> </w:t>
      </w:r>
      <w:r w:rsidRPr="4FD816D2">
        <w:rPr>
          <w:sz w:val="24"/>
          <w:szCs w:val="24"/>
        </w:rPr>
        <w:t xml:space="preserve">km out from the CO. </w:t>
      </w:r>
      <w:r w:rsidR="009A6DAF" w:rsidRPr="009A6DAF">
        <w:rPr>
          <w:sz w:val="24"/>
          <w:szCs w:val="24"/>
        </w:rPr>
        <w:t>Data from the buoys were uploaded to a server at the Naval Postgraduate School (NPS) twice a day (</w:t>
      </w:r>
      <w:hyperlink r:id="rId18" w:history="1">
        <w:r w:rsidR="009A6DAF" w:rsidRPr="009A6DAF">
          <w:rPr>
            <w:rStyle w:val="Hyperlink"/>
            <w:sz w:val="24"/>
            <w:szCs w:val="24"/>
          </w:rPr>
          <w:t>https://www.oc.nps.edu/~stanton/fluxbuoy/deploy/deploy.html</w:t>
        </w:r>
      </w:hyperlink>
      <w:r w:rsidR="009A6DAF" w:rsidRPr="009A6DAF">
        <w:rPr>
          <w:sz w:val="24"/>
          <w:szCs w:val="24"/>
        </w:rPr>
        <w:t xml:space="preserve">) providing long term unattended observations until consumed by the dynamic ice floes encountered during the MOSAiC drift. </w:t>
      </w:r>
      <w:r w:rsidRPr="4FD816D2">
        <w:rPr>
          <w:sz w:val="24"/>
          <w:szCs w:val="24"/>
        </w:rPr>
        <w:t xml:space="preserve">Each of these buoys supported a </w:t>
      </w:r>
      <w:r>
        <w:rPr>
          <w:sz w:val="24"/>
          <w:szCs w:val="24"/>
        </w:rPr>
        <w:t>4</w:t>
      </w:r>
      <w:r w:rsidRPr="4FD816D2">
        <w:rPr>
          <w:sz w:val="24"/>
          <w:szCs w:val="24"/>
        </w:rPr>
        <w:t xml:space="preserve"> m depth eddy-correlation turbulence sensor package providing direct heat, salt and momentum fluxes every 2 hours from </w:t>
      </w:r>
      <w:proofErr w:type="gramStart"/>
      <w:r>
        <w:rPr>
          <w:sz w:val="24"/>
          <w:szCs w:val="24"/>
        </w:rPr>
        <w:t>35</w:t>
      </w:r>
      <w:r w:rsidRPr="4FD816D2">
        <w:rPr>
          <w:sz w:val="24"/>
          <w:szCs w:val="24"/>
        </w:rPr>
        <w:t xml:space="preserve"> minute</w:t>
      </w:r>
      <w:proofErr w:type="gramEnd"/>
      <w:r w:rsidRPr="4FD816D2">
        <w:rPr>
          <w:sz w:val="24"/>
          <w:szCs w:val="24"/>
        </w:rPr>
        <w:t xml:space="preserve"> ensemble co-spectra of the 2 Hz sampled 3-component velocity, temperature and conductivity timeseries. Ocean friction velocit</w:t>
      </w:r>
      <w:r w:rsidR="009A6DAF">
        <w:rPr>
          <w:sz w:val="24"/>
          <w:szCs w:val="24"/>
        </w:rPr>
        <w:t>ies</w:t>
      </w:r>
      <w:r w:rsidRPr="4FD816D2">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o</m:t>
            </m:r>
          </m:sub>
          <m:sup>
            <m:r>
              <w:rPr>
                <w:rFonts w:ascii="Cambria Math" w:hAnsi="Cambria Math"/>
                <w:sz w:val="24"/>
                <w:szCs w:val="24"/>
              </w:rPr>
              <m:t>*</m:t>
            </m:r>
          </m:sup>
        </m:sSub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m:t>
                            </m:r>
                          </m:sup>
                        </m:sSup>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m:t>
                            </m:r>
                          </m:sup>
                        </m:sSup>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m:t>
                            </m:r>
                          </m:sup>
                        </m:sSup>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m:t>
                            </m:r>
                          </m:sup>
                        </m:sSup>
                      </m:e>
                    </m:d>
                  </m:e>
                  <m:sup>
                    <m:r>
                      <w:rPr>
                        <w:rFonts w:ascii="Cambria Math" w:hAnsi="Cambria Math"/>
                        <w:sz w:val="24"/>
                        <w:szCs w:val="24"/>
                      </w:rPr>
                      <m:t>2</m:t>
                    </m:r>
                  </m:sup>
                </m:sSup>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up>
        </m:sSup>
      </m:oMath>
      <w:r w:rsidRPr="4FD816D2">
        <w:rPr>
          <w:sz w:val="24"/>
          <w:szCs w:val="24"/>
        </w:rPr>
        <w:t xml:space="preserve"> </w:t>
      </w:r>
      <w:r>
        <w:rPr>
          <w:sz w:val="24"/>
          <w:szCs w:val="24"/>
        </w:rPr>
        <w:t>from these co-spectra are</w:t>
      </w:r>
      <w:r w:rsidRPr="4FD816D2">
        <w:rPr>
          <w:sz w:val="24"/>
          <w:szCs w:val="24"/>
        </w:rPr>
        <w:t xml:space="preserve"> used to infer the upper ocean stre</w:t>
      </w:r>
      <w:r>
        <w:rPr>
          <w:sz w:val="24"/>
          <w:szCs w:val="24"/>
        </w:rPr>
        <w:t>ss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o</m:t>
            </m:r>
          </m:sub>
        </m:sSub>
        <m:sSup>
          <m:sSupPr>
            <m:ctrlPr>
              <w:rPr>
                <w:rFonts w:ascii="Cambria Math" w:hAnsi="Cambria Math"/>
                <w:i/>
                <w:sz w:val="24"/>
                <w:szCs w:val="24"/>
              </w:rPr>
            </m:ctrlPr>
          </m:sSup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o</m:t>
                </m:r>
              </m:sub>
              <m:sup>
                <m:r>
                  <w:rPr>
                    <w:rFonts w:ascii="Cambria Math" w:hAnsi="Cambria Math"/>
                    <w:sz w:val="24"/>
                    <w:szCs w:val="24"/>
                  </w:rPr>
                  <m:t>*</m:t>
                </m:r>
              </m:sup>
            </m:sSubSup>
          </m:e>
          <m:sup>
            <m:r>
              <w:rPr>
                <w:rFonts w:ascii="Cambria Math" w:hAnsi="Cambria Math"/>
                <w:sz w:val="24"/>
                <w:szCs w:val="24"/>
              </w:rPr>
              <m:t>2</m:t>
            </m:r>
          </m:sup>
        </m:sSup>
      </m:oMath>
      <w:r>
        <w:rPr>
          <w:sz w:val="24"/>
          <w:szCs w:val="24"/>
        </w:rPr>
        <w:t>) at 4 m</w:t>
      </w:r>
      <w:r w:rsidRPr="4FD816D2">
        <w:rPr>
          <w:sz w:val="24"/>
          <w:szCs w:val="24"/>
        </w:rPr>
        <w:t xml:space="preserve">. A co-located Acoustic Doppler Current Profiler (ADCP) measured current profiles from 6 m to 80 m depth sampling every at 2.5 s and every 2 m in depth, and reporting </w:t>
      </w:r>
      <w:proofErr w:type="gramStart"/>
      <w:r w:rsidRPr="4FD816D2">
        <w:rPr>
          <w:sz w:val="24"/>
          <w:szCs w:val="24"/>
        </w:rPr>
        <w:t>15 minute</w:t>
      </w:r>
      <w:proofErr w:type="gramEnd"/>
      <w:r w:rsidRPr="4FD816D2">
        <w:rPr>
          <w:sz w:val="24"/>
          <w:szCs w:val="24"/>
        </w:rPr>
        <w:t xml:space="preserve"> ensembles with &lt;1 cm s</w:t>
      </w:r>
      <w:r w:rsidRPr="4FD816D2">
        <w:rPr>
          <w:rStyle w:val="markedcontent"/>
          <w:sz w:val="24"/>
          <w:szCs w:val="24"/>
          <w:vertAlign w:val="superscript"/>
        </w:rPr>
        <w:t>-1</w:t>
      </w:r>
      <w:r w:rsidRPr="4FD816D2">
        <w:rPr>
          <w:rStyle w:val="markedcontent"/>
          <w:sz w:val="24"/>
          <w:szCs w:val="24"/>
        </w:rPr>
        <w:t xml:space="preserve"> noise levels. Earth-referenced absolute current profiles were calculated from the instrument-coordinate ADCP measurements by first rotating the component profiles into true north coordinates using declination-corrected flux gate compass measurements in the ADCP and flux package, and</w:t>
      </w:r>
      <w:r w:rsidR="009A6DAF">
        <w:rPr>
          <w:rStyle w:val="markedcontent"/>
          <w:sz w:val="24"/>
          <w:szCs w:val="24"/>
        </w:rPr>
        <w:t>,</w:t>
      </w:r>
      <w:r w:rsidRPr="4FD816D2">
        <w:rPr>
          <w:rStyle w:val="markedcontent"/>
          <w:sz w:val="24"/>
          <w:szCs w:val="24"/>
        </w:rPr>
        <w:t xml:space="preserve"> where possible, comparison with shipboard </w:t>
      </w:r>
      <w:r>
        <w:rPr>
          <w:rStyle w:val="markedcontent"/>
          <w:sz w:val="24"/>
          <w:szCs w:val="24"/>
        </w:rPr>
        <w:t xml:space="preserve">and ASFS </w:t>
      </w:r>
      <w:r w:rsidRPr="4FD816D2">
        <w:rPr>
          <w:rStyle w:val="markedcontent"/>
          <w:sz w:val="24"/>
          <w:szCs w:val="24"/>
        </w:rPr>
        <w:t xml:space="preserve">GPS-based heading observations. The AOFB / ice floe horizontal motion was then removed using the AOFB GPS timeseries to form absolute u/v vector current profiles.     </w:t>
      </w:r>
    </w:p>
    <w:p w14:paraId="3A9372AB" w14:textId="736545BC" w:rsidR="005B7B67" w:rsidRDefault="005B7B67" w:rsidP="00662F3A">
      <w:pPr>
        <w:pStyle w:val="Text"/>
      </w:pPr>
      <w:r w:rsidRPr="05214AC5">
        <w:lastRenderedPageBreak/>
        <w:t>In this study</w:t>
      </w:r>
      <w:r w:rsidR="009A6DAF">
        <w:t xml:space="preserve"> we use</w:t>
      </w:r>
      <w:r w:rsidRPr="05214AC5">
        <w:t xml:space="preserve"> ocean measurements from</w:t>
      </w:r>
      <w:r w:rsidR="00B24C5F">
        <w:t xml:space="preserve"> the</w:t>
      </w:r>
      <w:r w:rsidRPr="05214AC5">
        <w:t xml:space="preserve"> </w:t>
      </w:r>
      <w:r>
        <w:t xml:space="preserve">CO </w:t>
      </w:r>
      <w:r w:rsidR="00B24C5F">
        <w:t>s</w:t>
      </w:r>
      <w:r w:rsidRPr="05214AC5">
        <w:t xml:space="preserve">ite </w:t>
      </w:r>
      <w:r>
        <w:t>adjacent to the main Met Tower.</w:t>
      </w:r>
      <w:r w:rsidRPr="05214AC5">
        <w:t xml:space="preserve"> </w:t>
      </w:r>
      <w:r>
        <w:t>Water density profiles were calculated from the intermittent ships CTD and microstructure profiling program at the CO. D</w:t>
      </w:r>
      <w:r>
        <w:rPr>
          <w:rStyle w:val="markedcontent"/>
        </w:rPr>
        <w:t>ifficult operating conditions during this period of very high winds limited CTD sampling at the CO to as little as once per day. Seasonal mixed layer depths are estimated from the depth in each profile where there is a 0.2 Kg</w:t>
      </w:r>
      <w:r w:rsidR="00B24C5F">
        <w:rPr>
          <w:rStyle w:val="markedcontent"/>
        </w:rPr>
        <w:t xml:space="preserve"> </w:t>
      </w:r>
      <w:r>
        <w:rPr>
          <w:rStyle w:val="markedcontent"/>
        </w:rPr>
        <w:t>m</w:t>
      </w:r>
      <w:r w:rsidRPr="00DB11E3">
        <w:rPr>
          <w:rStyle w:val="markedcontent"/>
          <w:vertAlign w:val="superscript"/>
        </w:rPr>
        <w:t>-3</w:t>
      </w:r>
      <w:r>
        <w:rPr>
          <w:rStyle w:val="markedcontent"/>
        </w:rPr>
        <w:t xml:space="preserve"> potential density increase from the 8</w:t>
      </w:r>
      <w:r w:rsidR="00B24C5F">
        <w:rPr>
          <w:rStyle w:val="markedcontent"/>
        </w:rPr>
        <w:t xml:space="preserve"> </w:t>
      </w:r>
      <w:r>
        <w:rPr>
          <w:rStyle w:val="markedcontent"/>
        </w:rPr>
        <w:t>m near surface values. These sparse</w:t>
      </w:r>
      <w:r w:rsidR="00B24C5F">
        <w:rPr>
          <w:rStyle w:val="markedcontent"/>
        </w:rPr>
        <w:t>-</w:t>
      </w:r>
      <w:r>
        <w:rPr>
          <w:rStyle w:val="markedcontent"/>
        </w:rPr>
        <w:t>in</w:t>
      </w:r>
      <w:r w:rsidR="00B24C5F">
        <w:rPr>
          <w:rStyle w:val="markedcontent"/>
        </w:rPr>
        <w:t>-</w:t>
      </w:r>
      <w:r>
        <w:rPr>
          <w:rStyle w:val="markedcontent"/>
        </w:rPr>
        <w:t xml:space="preserve">time mixed layer depths are linearly interpolated depths and smoothed with a </w:t>
      </w:r>
      <w:r w:rsidR="009A6DAF">
        <w:rPr>
          <w:rStyle w:val="markedcontent"/>
        </w:rPr>
        <w:t xml:space="preserve">12 </w:t>
      </w:r>
      <w:proofErr w:type="spellStart"/>
      <w:r w:rsidR="009A6DAF">
        <w:rPr>
          <w:rStyle w:val="markedcontent"/>
        </w:rPr>
        <w:t>hr</w:t>
      </w:r>
      <w:proofErr w:type="spellEnd"/>
      <w:r>
        <w:rPr>
          <w:rStyle w:val="markedcontent"/>
        </w:rPr>
        <w:t xml:space="preserve"> period filter to estimate the depth of the top of the strong halocline observed across much of the Arctic. A much more sensitive density threshold of 0.01 Kg</w:t>
      </w:r>
      <w:r w:rsidR="00B24C5F">
        <w:rPr>
          <w:rStyle w:val="markedcontent"/>
        </w:rPr>
        <w:t xml:space="preserve"> </w:t>
      </w:r>
      <w:r>
        <w:rPr>
          <w:rStyle w:val="markedcontent"/>
        </w:rPr>
        <w:t>m</w:t>
      </w:r>
      <w:r w:rsidRPr="00DB11E3">
        <w:rPr>
          <w:rStyle w:val="markedcontent"/>
          <w:vertAlign w:val="superscript"/>
        </w:rPr>
        <w:t>-3</w:t>
      </w:r>
      <w:r>
        <w:rPr>
          <w:rStyle w:val="markedcontent"/>
        </w:rPr>
        <w:t xml:space="preserve"> is used as an indicator of the base of the active surface boundary layer in the analysis in section 5.    </w:t>
      </w:r>
    </w:p>
    <w:p w14:paraId="3009B092" w14:textId="1A5CCE20" w:rsidR="1AB51EAA" w:rsidRDefault="1AB51EAA" w:rsidP="1AB51EAA">
      <w:pPr>
        <w:pStyle w:val="Heading-Main"/>
        <w:spacing w:line="259" w:lineRule="auto"/>
      </w:pPr>
      <w:r>
        <w:t>3 Atmospheric structure and evolution</w:t>
      </w:r>
    </w:p>
    <w:p w14:paraId="47480D33" w14:textId="1B4ABFB4" w:rsidR="1AB51EAA" w:rsidRDefault="000C0A99" w:rsidP="1AB51EAA">
      <w:pPr>
        <w:pStyle w:val="Heading-Secondary"/>
        <w:spacing w:line="259" w:lineRule="auto"/>
      </w:pPr>
      <w:r>
        <w:rPr>
          <w:noProof/>
        </w:rPr>
        <w:drawing>
          <wp:anchor distT="0" distB="0" distL="114300" distR="114300" simplePos="0" relativeHeight="251659264" behindDoc="0" locked="0" layoutInCell="1" allowOverlap="1" wp14:anchorId="5EA5C801" wp14:editId="48E036BD">
            <wp:simplePos x="0" y="0"/>
            <wp:positionH relativeFrom="column">
              <wp:posOffset>461010</wp:posOffset>
            </wp:positionH>
            <wp:positionV relativeFrom="paragraph">
              <wp:posOffset>448310</wp:posOffset>
            </wp:positionV>
            <wp:extent cx="5943600" cy="4331335"/>
            <wp:effectExtent l="0" t="0" r="0" b="0"/>
            <wp:wrapTopAndBottom/>
            <wp:docPr id="2906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3813" name="Picture 1"/>
                    <pic:cNvPicPr/>
                  </pic:nvPicPr>
                  <pic:blipFill>
                    <a:blip r:embed="rId19"/>
                    <a:stretch>
                      <a:fillRect/>
                    </a:stretch>
                  </pic:blipFill>
                  <pic:spPr>
                    <a:xfrm>
                      <a:off x="0" y="0"/>
                      <a:ext cx="5943600" cy="4331335"/>
                    </a:xfrm>
                    <a:prstGeom prst="rect">
                      <a:avLst/>
                    </a:prstGeom>
                  </pic:spPr>
                </pic:pic>
              </a:graphicData>
            </a:graphic>
            <wp14:sizeRelH relativeFrom="page">
              <wp14:pctWidth>0</wp14:pctWidth>
            </wp14:sizeRelH>
            <wp14:sizeRelV relativeFrom="page">
              <wp14:pctHeight>0</wp14:pctHeight>
            </wp14:sizeRelV>
          </wp:anchor>
        </w:drawing>
      </w:r>
      <w:r w:rsidR="1AB51EAA">
        <w:t>3.1 Synoptic evolution</w:t>
      </w:r>
    </w:p>
    <w:p w14:paraId="5669A023" w14:textId="04AA7B59" w:rsidR="00E36D5B" w:rsidRDefault="00E36D5B" w:rsidP="1AB51EAA">
      <w:pPr>
        <w:pStyle w:val="Heading-Secondary"/>
        <w:spacing w:line="259" w:lineRule="auto"/>
      </w:pPr>
    </w:p>
    <w:p w14:paraId="134A14E3" w14:textId="45CEF704" w:rsidR="1AB51EAA" w:rsidRDefault="0ADCA794" w:rsidP="1AB51EAA">
      <w:pPr>
        <w:pStyle w:val="FigureorTableCaption"/>
      </w:pPr>
      <w:r w:rsidRPr="0ADCA794">
        <w:rPr>
          <w:b/>
          <w:bCs/>
        </w:rPr>
        <w:t>Figure 2</w:t>
      </w:r>
      <w:r>
        <w:t>. Sequence of ERA5 mean sea-level pressure (SLP) analyses at 6-hour intervals from 30 January 00:00 UTC to 1 February 18:00 UTC centered on the North Pole. The red star indicates the location of the CO, and the black dots show the buoys in the DN. The position of the ice edge from the daily NSIDC 12.5 km AMSR2 sea ice concentration</w:t>
      </w:r>
      <w:r w:rsidR="00E01778">
        <w:t xml:space="preserve"> (SIC)</w:t>
      </w:r>
      <w:r>
        <w:t xml:space="preserve">, defined as the 15% </w:t>
      </w:r>
      <w:r w:rsidR="00E01778">
        <w:t>SIC</w:t>
      </w:r>
      <w:r>
        <w:t xml:space="preserve"> </w:t>
      </w:r>
      <w:r>
        <w:lastRenderedPageBreak/>
        <w:t>isoline, is indicated with a purple line.</w:t>
      </w:r>
      <w:r w:rsidR="009A6DAF">
        <w:br/>
      </w:r>
    </w:p>
    <w:p w14:paraId="3B9D044D" w14:textId="1FC6DEFA" w:rsidR="0ADCA794" w:rsidRDefault="0ADCA794" w:rsidP="0ADCA794">
      <w:pPr>
        <w:ind w:firstLine="720"/>
        <w:rPr>
          <w:rFonts w:eastAsia="Times New Roman"/>
          <w:color w:val="000000" w:themeColor="text1"/>
          <w:sz w:val="24"/>
          <w:szCs w:val="24"/>
        </w:rPr>
      </w:pPr>
      <w:r w:rsidRPr="0ADCA794">
        <w:rPr>
          <w:rFonts w:eastAsia="Times New Roman"/>
          <w:color w:val="000000" w:themeColor="text1"/>
          <w:sz w:val="24"/>
          <w:szCs w:val="24"/>
        </w:rPr>
        <w:t xml:space="preserve">The MOSAiC observatory was impacted by numerous cyclones during the winter of 2019-2020 (Rinke et al., 2021). Two cyclones </w:t>
      </w:r>
      <w:r w:rsidR="009A6DAF">
        <w:rPr>
          <w:rFonts w:eastAsia="Times New Roman"/>
          <w:color w:val="000000" w:themeColor="text1"/>
          <w:sz w:val="24"/>
          <w:szCs w:val="24"/>
        </w:rPr>
        <w:t>crossed</w:t>
      </w:r>
      <w:r w:rsidRPr="0ADCA794">
        <w:rPr>
          <w:rFonts w:eastAsia="Times New Roman"/>
          <w:color w:val="000000" w:themeColor="text1"/>
          <w:sz w:val="24"/>
          <w:szCs w:val="24"/>
        </w:rPr>
        <w:t xml:space="preserve"> the MOSAiC domain in short succession between January 29th and February 1st, 2020 (Figure 2). The first low (</w:t>
      </w:r>
      <w:r w:rsidR="00E01778">
        <w:rPr>
          <w:rFonts w:eastAsia="Times New Roman"/>
          <w:color w:val="000000" w:themeColor="text1"/>
          <w:sz w:val="24"/>
          <w:szCs w:val="24"/>
        </w:rPr>
        <w:t>C</w:t>
      </w:r>
      <w:r w:rsidRPr="0ADCA794">
        <w:rPr>
          <w:rFonts w:eastAsia="Times New Roman"/>
          <w:color w:val="000000" w:themeColor="text1"/>
          <w:sz w:val="24"/>
          <w:szCs w:val="24"/>
          <w:vertAlign w:val="subscript"/>
        </w:rPr>
        <w:t>1</w:t>
      </w:r>
      <w:r w:rsidRPr="0ADCA794">
        <w:rPr>
          <w:rFonts w:eastAsia="Times New Roman"/>
          <w:color w:val="000000" w:themeColor="text1"/>
          <w:sz w:val="24"/>
          <w:szCs w:val="24"/>
        </w:rPr>
        <w:t xml:space="preserve">) developed along the NE coast of Greenland </w:t>
      </w:r>
      <w:r w:rsidR="009A6DAF">
        <w:rPr>
          <w:rFonts w:eastAsia="Times New Roman"/>
          <w:color w:val="000000" w:themeColor="text1"/>
          <w:sz w:val="24"/>
          <w:szCs w:val="24"/>
        </w:rPr>
        <w:t>on</w:t>
      </w:r>
      <w:r w:rsidRPr="0ADCA794">
        <w:rPr>
          <w:rFonts w:eastAsia="Times New Roman"/>
          <w:color w:val="000000" w:themeColor="text1"/>
          <w:sz w:val="24"/>
          <w:szCs w:val="24"/>
        </w:rPr>
        <w:t xml:space="preserve"> 29 January, </w:t>
      </w:r>
      <w:r w:rsidR="009A6DAF">
        <w:rPr>
          <w:rFonts w:eastAsia="Times New Roman"/>
          <w:color w:val="000000" w:themeColor="text1"/>
          <w:sz w:val="24"/>
          <w:szCs w:val="24"/>
        </w:rPr>
        <w:t>strengthening</w:t>
      </w:r>
      <w:r w:rsidRPr="0ADCA794">
        <w:rPr>
          <w:rFonts w:eastAsia="Times New Roman"/>
          <w:color w:val="000000" w:themeColor="text1"/>
          <w:sz w:val="24"/>
          <w:szCs w:val="24"/>
        </w:rPr>
        <w:t xml:space="preserve"> slightly as it moved northward over the North Pole. Soundings at the </w:t>
      </w:r>
      <w:r w:rsidRPr="0ADCA794">
        <w:rPr>
          <w:rFonts w:eastAsia="Times New Roman"/>
          <w:i/>
          <w:iCs/>
          <w:color w:val="000000" w:themeColor="text1"/>
          <w:sz w:val="24"/>
          <w:szCs w:val="24"/>
        </w:rPr>
        <w:t xml:space="preserve">R/V </w:t>
      </w:r>
      <w:proofErr w:type="spellStart"/>
      <w:r w:rsidRPr="0ADCA794">
        <w:rPr>
          <w:rFonts w:eastAsia="Times New Roman"/>
          <w:i/>
          <w:iCs/>
          <w:color w:val="000000" w:themeColor="text1"/>
          <w:sz w:val="24"/>
          <w:szCs w:val="24"/>
        </w:rPr>
        <w:t>Polarstern</w:t>
      </w:r>
      <w:proofErr w:type="spellEnd"/>
      <w:r w:rsidRPr="0ADCA794">
        <w:rPr>
          <w:rFonts w:eastAsia="Times New Roman"/>
          <w:color w:val="000000" w:themeColor="text1"/>
          <w:sz w:val="24"/>
          <w:szCs w:val="24"/>
        </w:rPr>
        <w:t xml:space="preserve"> suggest that a warm front/cold front couplet developed with the system </w:t>
      </w:r>
      <w:r w:rsidR="009A6DAF">
        <w:rPr>
          <w:rFonts w:eastAsia="Times New Roman"/>
          <w:color w:val="000000" w:themeColor="text1"/>
          <w:sz w:val="24"/>
          <w:szCs w:val="24"/>
        </w:rPr>
        <w:t>(</w:t>
      </w:r>
      <w:r w:rsidRPr="0ADCA794">
        <w:rPr>
          <w:rFonts w:eastAsia="Times New Roman"/>
          <w:color w:val="000000" w:themeColor="text1"/>
          <w:sz w:val="24"/>
          <w:szCs w:val="24"/>
        </w:rPr>
        <w:t>Figure 5</w:t>
      </w:r>
      <w:r w:rsidR="009A6DAF">
        <w:rPr>
          <w:rFonts w:eastAsia="Times New Roman"/>
          <w:color w:val="000000" w:themeColor="text1"/>
          <w:sz w:val="24"/>
          <w:szCs w:val="24"/>
        </w:rPr>
        <w:t>)</w:t>
      </w:r>
      <w:r w:rsidRPr="0ADCA794">
        <w:rPr>
          <w:rFonts w:eastAsia="Times New Roman"/>
          <w:color w:val="000000" w:themeColor="text1"/>
          <w:sz w:val="24"/>
          <w:szCs w:val="24"/>
        </w:rPr>
        <w:t xml:space="preserve"> and that the warm sector passed over the MOSAiC domain.  As this first cyclone was passing the MOSAiC domain, a second cyclone (</w:t>
      </w:r>
      <w:r w:rsidR="00E01778">
        <w:rPr>
          <w:rFonts w:eastAsia="Times New Roman"/>
          <w:color w:val="000000" w:themeColor="text1"/>
          <w:sz w:val="24"/>
          <w:szCs w:val="24"/>
        </w:rPr>
        <w:t>C</w:t>
      </w:r>
      <w:r w:rsidRPr="0ADCA794">
        <w:rPr>
          <w:rFonts w:eastAsia="Times New Roman"/>
          <w:color w:val="000000" w:themeColor="text1"/>
          <w:sz w:val="24"/>
          <w:szCs w:val="24"/>
          <w:vertAlign w:val="subscript"/>
        </w:rPr>
        <w:t>2</w:t>
      </w:r>
      <w:r w:rsidRPr="0ADCA794">
        <w:rPr>
          <w:rFonts w:eastAsia="Times New Roman"/>
          <w:color w:val="000000" w:themeColor="text1"/>
          <w:sz w:val="24"/>
          <w:szCs w:val="24"/>
        </w:rPr>
        <w:t xml:space="preserve">) developed along the west coast of Svalbard on 30 January and strengthened along Svalbard’s north coastline as it moved northward.  While the first cyclone only deepened by about 7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along its track, the second cyclone deepened by nearly 20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becoming one of the deepest cyclones to pass over the MOSAiC domain during the year, resulting in large surface pressure gradients and hence strong winds.  The observed SLP minimum in the MOSAiC domain (974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was 4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lower than the minimum central pressure in the </w:t>
      </w:r>
      <w:r w:rsidR="009A6DAF">
        <w:rPr>
          <w:rFonts w:eastAsia="Times New Roman"/>
          <w:color w:val="000000" w:themeColor="text1"/>
          <w:sz w:val="24"/>
          <w:szCs w:val="24"/>
        </w:rPr>
        <w:t>ERA5</w:t>
      </w:r>
      <w:r w:rsidRPr="0ADCA794">
        <w:rPr>
          <w:rFonts w:eastAsia="Times New Roman"/>
          <w:color w:val="000000" w:themeColor="text1"/>
          <w:sz w:val="24"/>
          <w:szCs w:val="24"/>
        </w:rPr>
        <w:t xml:space="preserve"> fields, indicating that the observed cyclone was slightly stronger </w:t>
      </w:r>
      <w:r w:rsidR="009A6DAF">
        <w:rPr>
          <w:rFonts w:eastAsia="Times New Roman"/>
          <w:color w:val="000000" w:themeColor="text1"/>
          <w:sz w:val="24"/>
          <w:szCs w:val="24"/>
        </w:rPr>
        <w:t>than in the reanalysis</w:t>
      </w:r>
      <w:r w:rsidRPr="0ADCA794">
        <w:rPr>
          <w:rFonts w:eastAsia="Times New Roman"/>
          <w:color w:val="000000" w:themeColor="text1"/>
          <w:sz w:val="24"/>
          <w:szCs w:val="24"/>
        </w:rPr>
        <w:t xml:space="preserve">.  This second cyclone center passed much closer to the MOSAiC domain than the first one.  Soundings from the </w:t>
      </w:r>
      <w:r w:rsidRPr="0ADCA794">
        <w:rPr>
          <w:rFonts w:eastAsia="Times New Roman"/>
          <w:i/>
          <w:iCs/>
          <w:color w:val="000000" w:themeColor="text1"/>
          <w:sz w:val="24"/>
          <w:szCs w:val="24"/>
        </w:rPr>
        <w:t xml:space="preserve">R/V </w:t>
      </w:r>
      <w:proofErr w:type="spellStart"/>
      <w:r w:rsidRPr="0ADCA794">
        <w:rPr>
          <w:rFonts w:eastAsia="Times New Roman"/>
          <w:i/>
          <w:iCs/>
          <w:color w:val="000000" w:themeColor="text1"/>
          <w:sz w:val="24"/>
          <w:szCs w:val="24"/>
        </w:rPr>
        <w:t>Polarstern</w:t>
      </w:r>
      <w:proofErr w:type="spellEnd"/>
      <w:r w:rsidRPr="0ADCA794">
        <w:rPr>
          <w:rFonts w:eastAsia="Times New Roman"/>
          <w:color w:val="000000" w:themeColor="text1"/>
          <w:sz w:val="24"/>
          <w:szCs w:val="24"/>
        </w:rPr>
        <w:t xml:space="preserve"> also showed that a warm front/cold front couplet developed with this system, and that both the warm front and cold front passed over the MOSAiC observatory.</w:t>
      </w:r>
    </w:p>
    <w:p w14:paraId="46CF78A5" w14:textId="5F6C1537" w:rsidR="1AB51EAA" w:rsidRDefault="1AB51EAA" w:rsidP="00C00961">
      <w:pPr>
        <w:pStyle w:val="Text"/>
      </w:pPr>
      <w:r>
        <w:t>3.2 Key mesoscale structures</w:t>
      </w:r>
    </w:p>
    <w:p w14:paraId="5BFB84E5" w14:textId="676E16C0" w:rsidR="00E36D5B" w:rsidRDefault="0048317D" w:rsidP="009A6DAF">
      <w:pPr>
        <w:pStyle w:val="Text"/>
      </w:pPr>
      <w:commentRangeStart w:id="10"/>
      <w:r w:rsidRPr="009A6DAF">
        <w:t>Figure 3</w:t>
      </w:r>
      <w:commentRangeEnd w:id="10"/>
      <w:r w:rsidR="009A6DAF">
        <w:rPr>
          <w:rStyle w:val="CommentReference"/>
          <w:rFonts w:asciiTheme="minorHAnsi" w:eastAsiaTheme="minorHAnsi" w:hAnsiTheme="minorHAnsi" w:cstheme="minorBidi"/>
        </w:rPr>
        <w:commentReference w:id="10"/>
      </w:r>
      <w:r w:rsidRPr="009A6DAF">
        <w:t xml:space="preserve"> shows an atmospheric frontal analysis </w:t>
      </w:r>
      <w:r w:rsidR="009A6DAF">
        <w:t xml:space="preserve">of </w:t>
      </w:r>
      <w:r w:rsidR="009A6DAF">
        <w:rPr>
          <w:color w:val="000000" w:themeColor="text1"/>
        </w:rPr>
        <w:t>C</w:t>
      </w:r>
      <w:r w:rsidR="009A6DAF" w:rsidRPr="0ADCA794">
        <w:rPr>
          <w:color w:val="000000" w:themeColor="text1"/>
          <w:vertAlign w:val="subscript"/>
        </w:rPr>
        <w:t>2</w:t>
      </w:r>
      <w:r w:rsidR="009A6DAF">
        <w:rPr>
          <w:color w:val="000000" w:themeColor="text1"/>
          <w:vertAlign w:val="subscript"/>
        </w:rPr>
        <w:t xml:space="preserve"> </w:t>
      </w:r>
      <w:r w:rsidRPr="009A6DAF">
        <w:t xml:space="preserve">based on the 6-hourly ERA-5 mean sea-level pressure and 925 </w:t>
      </w:r>
      <w:proofErr w:type="spellStart"/>
      <w:r w:rsidRPr="009A6DAF">
        <w:t>hPa</w:t>
      </w:r>
      <w:proofErr w:type="spellEnd"/>
      <w:r w:rsidRPr="009A6DAF">
        <w:t xml:space="preserve"> equivalent potential temperature (</w:t>
      </w:r>
      <m:oMath>
        <m:sSub>
          <m:sSubPr>
            <m:ctrlPr>
              <w:rPr>
                <w:rFonts w:ascii="Cambria Math" w:hAnsi="Cambria Math"/>
              </w:rPr>
            </m:ctrlPr>
          </m:sSubPr>
          <m:e>
            <m:r>
              <w:rPr>
                <w:rFonts w:ascii="Cambria Math" w:hAnsi="Cambria Math"/>
              </w:rPr>
              <m:t>θ</m:t>
            </m:r>
          </m:e>
          <m:sub>
            <m:r>
              <w:rPr>
                <w:rFonts w:ascii="Cambria Math" w:hAnsi="Cambria Math"/>
              </w:rPr>
              <m:t>e</m:t>
            </m:r>
          </m:sub>
        </m:sSub>
      </m:oMath>
      <w:r w:rsidRPr="009A6DAF">
        <w:t xml:space="preserve">) and winds. </w:t>
      </w:r>
      <w:r w:rsidR="00142E6A" w:rsidRPr="009A6DAF">
        <w:t xml:space="preserve">In this and following figures, references to cardinal directions are relative to the CO. The maps are oriented so that north from the CO is in the positive y direction and east is in the positive x direction; note that the North Pole is 267 km north of the CO, so the direction of true north will vary substantially throughout the figure. The </w:t>
      </w:r>
      <w:r w:rsidR="004A0754" w:rsidRPr="009A6DAF">
        <w:t>storm has clear spatial structure, with a cold sector to the left of the storm track and a warm sector to the right.</w:t>
      </w:r>
      <w:r w:rsidR="009A6DAF">
        <w:t xml:space="preserve"> </w:t>
      </w:r>
      <w:proofErr w:type="gramStart"/>
      <w:r w:rsidRPr="009A6DAF">
        <w:t>The</w:t>
      </w:r>
      <w:proofErr w:type="gramEnd"/>
      <w:r w:rsidRPr="009A6DAF">
        <w:t xml:space="preserve"> surface warm front passes over the CO (red star) on 31 January between 14 UTC and 16 UTC, </w:t>
      </w:r>
      <w:r w:rsidR="004A0754" w:rsidRPr="009A6DAF">
        <w:t xml:space="preserve">while </w:t>
      </w:r>
      <w:r w:rsidRPr="009A6DAF">
        <w:t xml:space="preserve">the cold front passes over the CO on 1 February near 00 UTC (aloft) and near 02 UTC (surface).  The surface low passes very close to the CO but just to its west and north, </w:t>
      </w:r>
      <w:r w:rsidR="00BF7EC2" w:rsidRPr="009A6DAF">
        <w:t>such that</w:t>
      </w:r>
      <w:r w:rsidRPr="009A6DAF">
        <w:t xml:space="preserve"> the </w:t>
      </w:r>
      <w:r w:rsidR="00BF7EC2" w:rsidRPr="009A6DAF">
        <w:t xml:space="preserve">CO is initially in </w:t>
      </w:r>
      <w:r w:rsidR="009A6DAF">
        <w:t>the</w:t>
      </w:r>
      <w:r w:rsidRPr="009A6DAF">
        <w:t xml:space="preserve"> warm sector</w:t>
      </w:r>
      <w:r w:rsidR="004A0754" w:rsidRPr="009A6DAF">
        <w:t>.</w:t>
      </w:r>
      <w:r w:rsidRPr="009A6DAF">
        <w:t xml:space="preserve"> </w:t>
      </w:r>
      <w:r w:rsidR="009A6DAF" w:rsidRPr="009A6DAF">
        <w:t>S</w:t>
      </w:r>
      <w:r w:rsidRPr="009A6DAF">
        <w:t xml:space="preserve">trong low-level wind speeds </w:t>
      </w:r>
      <w:r w:rsidR="009A6DAF" w:rsidRPr="009A6DAF">
        <w:t xml:space="preserve">indicating a </w:t>
      </w:r>
      <w:proofErr w:type="gramStart"/>
      <w:r w:rsidR="009A6DAF">
        <w:t>low level</w:t>
      </w:r>
      <w:proofErr w:type="gramEnd"/>
      <w:r w:rsidR="009A6DAF">
        <w:t xml:space="preserve"> jet (</w:t>
      </w:r>
      <w:r w:rsidRPr="009A6DAF">
        <w:t>LLJ</w:t>
      </w:r>
      <w:r w:rsidR="009A6DAF">
        <w:t>)</w:t>
      </w:r>
      <w:r w:rsidRPr="009A6DAF">
        <w:t xml:space="preserve"> initially occur in the warm sector between the warm front and the cold front aloft. </w:t>
      </w:r>
      <w:r w:rsidR="004A0754" w:rsidRPr="009A6DAF">
        <w:t>By 1 February</w:t>
      </w:r>
      <w:r w:rsidRPr="009A6DAF">
        <w:t xml:space="preserve"> 00 UTC (Fig</w:t>
      </w:r>
      <w:r w:rsidR="004A0754" w:rsidRPr="009A6DAF">
        <w:t xml:space="preserve">ure </w:t>
      </w:r>
      <w:r w:rsidRPr="009A6DAF">
        <w:t xml:space="preserve">3b), </w:t>
      </w:r>
      <w:r w:rsidR="009A6DAF" w:rsidRPr="009A6DAF">
        <w:t>a</w:t>
      </w:r>
      <w:r w:rsidRPr="009A6DAF">
        <w:t xml:space="preserve"> LLJ (</w:t>
      </w:r>
      <w:r w:rsidR="004A0754" w:rsidRPr="009A6DAF">
        <w:t xml:space="preserve">indicated here by the </w:t>
      </w:r>
      <w:r w:rsidRPr="009A6DAF">
        <w:t xml:space="preserve">16 m/s </w:t>
      </w:r>
      <w:proofErr w:type="spellStart"/>
      <w:r w:rsidRPr="009A6DAF">
        <w:t>isotach</w:t>
      </w:r>
      <w:proofErr w:type="spellEnd"/>
      <w:r w:rsidRPr="009A6DAF">
        <w:t>) encircles the surface low</w:t>
      </w:r>
      <w:r w:rsidR="004A0754" w:rsidRPr="009A6DAF">
        <w:t xml:space="preserve"> a</w:t>
      </w:r>
      <w:r w:rsidRPr="009A6DAF">
        <w:t>nd remains as a nearly axisymmetric annulus through the rest of the time period as the system occludes with bands of warm and cold air wrapping around the low center.</w:t>
      </w:r>
      <w:commentRangeStart w:id="11"/>
      <w:r w:rsidRPr="0048317D">
        <w:t xml:space="preserve"> </w:t>
      </w:r>
      <w:commentRangeEnd w:id="11"/>
      <w:r w:rsidR="009A6DAF">
        <w:rPr>
          <w:rStyle w:val="CommentReference"/>
          <w:rFonts w:asciiTheme="minorHAnsi" w:eastAsiaTheme="minorHAnsi" w:hAnsiTheme="minorHAnsi" w:cstheme="minorBidi"/>
        </w:rPr>
        <w:commentReference w:id="11"/>
      </w:r>
      <w:commentRangeStart w:id="12"/>
      <w:r w:rsidR="009A6DAF" w:rsidRPr="009A6DAF">
        <w:t>Figure 2 suggests that C</w:t>
      </w:r>
      <w:r w:rsidR="009A6DAF" w:rsidRPr="009A6DAF">
        <w:rPr>
          <w:vertAlign w:val="subscript"/>
        </w:rPr>
        <w:t>2</w:t>
      </w:r>
      <w:r w:rsidR="009A6DAF" w:rsidRPr="009A6DAF">
        <w:t xml:space="preserve"> was more axisymmetric (circular) than C</w:t>
      </w:r>
      <w:r w:rsidR="009A6DAF" w:rsidRPr="009A6DAF">
        <w:rPr>
          <w:vertAlign w:val="subscript"/>
        </w:rPr>
        <w:t>1</w:t>
      </w:r>
      <w:r w:rsidR="009A6DAF" w:rsidRPr="009A6DAF">
        <w:t xml:space="preserve">. While the second cyclone is quasi-symmetric initially and becomes even more symmetric as it strengthens, the first cyclone starts out more elongated and becomes even more so with time.  The first cyclone appears eventually to be absorbed into the second cyclone.  We hypothesize that the circularity of the storm is an important </w:t>
      </w:r>
      <w:r w:rsidR="009A6DAF">
        <w:t>factor</w:t>
      </w:r>
      <w:r w:rsidR="009A6DAF" w:rsidRPr="009A6DAF">
        <w:t xml:space="preserve"> in the development of the mesoscale </w:t>
      </w:r>
      <w:r w:rsidR="009A6DAF">
        <w:t>LLJ.</w:t>
      </w:r>
      <w:commentRangeEnd w:id="12"/>
      <w:r w:rsidR="009A6DAF">
        <w:rPr>
          <w:rStyle w:val="CommentReference"/>
          <w:rFonts w:asciiTheme="minorHAnsi" w:eastAsiaTheme="minorHAnsi" w:hAnsiTheme="minorHAnsi" w:cstheme="minorBidi"/>
        </w:rPr>
        <w:commentReference w:id="12"/>
      </w:r>
    </w:p>
    <w:p w14:paraId="2AAA8668" w14:textId="64C99DE2" w:rsidR="00FF6E3B" w:rsidRDefault="00FF6E3B" w:rsidP="1AB51EAA">
      <w:pPr>
        <w:pStyle w:val="Heading-Secondary"/>
        <w:spacing w:line="259" w:lineRule="auto"/>
      </w:pPr>
      <w:r>
        <w:rPr>
          <w:noProof/>
        </w:rPr>
        <w:lastRenderedPageBreak/>
        <w:drawing>
          <wp:anchor distT="0" distB="0" distL="114300" distR="114300" simplePos="0" relativeHeight="251661312" behindDoc="0" locked="0" layoutInCell="1" allowOverlap="1" wp14:anchorId="25BADE3D" wp14:editId="1E22EAC0">
            <wp:simplePos x="0" y="0"/>
            <wp:positionH relativeFrom="column">
              <wp:posOffset>0</wp:posOffset>
            </wp:positionH>
            <wp:positionV relativeFrom="paragraph">
              <wp:posOffset>341630</wp:posOffset>
            </wp:positionV>
            <wp:extent cx="5486400" cy="5054600"/>
            <wp:effectExtent l="0" t="0" r="0" b="0"/>
            <wp:wrapTopAndBottom/>
            <wp:docPr id="74036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3235" name="Picture 2"/>
                    <pic:cNvPicPr/>
                  </pic:nvPicPr>
                  <pic:blipFill>
                    <a:blip r:embed="rId20"/>
                    <a:stretch>
                      <a:fillRect/>
                    </a:stretch>
                  </pic:blipFill>
                  <pic:spPr>
                    <a:xfrm>
                      <a:off x="0" y="0"/>
                      <a:ext cx="5486400" cy="5054600"/>
                    </a:xfrm>
                    <a:prstGeom prst="rect">
                      <a:avLst/>
                    </a:prstGeom>
                  </pic:spPr>
                </pic:pic>
              </a:graphicData>
            </a:graphic>
            <wp14:sizeRelH relativeFrom="page">
              <wp14:pctWidth>0</wp14:pctWidth>
            </wp14:sizeRelH>
            <wp14:sizeRelV relativeFrom="page">
              <wp14:pctHeight>0</wp14:pctHeight>
            </wp14:sizeRelV>
          </wp:anchor>
        </w:drawing>
      </w:r>
    </w:p>
    <w:p w14:paraId="5E9573D3" w14:textId="694E7E7E" w:rsidR="00285ACB" w:rsidRPr="00285ACB" w:rsidRDefault="1AB51EAA" w:rsidP="00285ACB">
      <w:pPr>
        <w:pStyle w:val="FigureorTableCaption"/>
      </w:pPr>
      <w:r w:rsidRPr="1AB51EAA">
        <w:rPr>
          <w:b/>
          <w:bCs/>
        </w:rPr>
        <w:t>Figure 3</w:t>
      </w:r>
      <w:r>
        <w:t xml:space="preserve">. </w:t>
      </w:r>
      <w:r w:rsidR="00285ACB" w:rsidRPr="00285ACB">
        <w:t xml:space="preserve">ERA5 </w:t>
      </w:r>
      <w:proofErr w:type="spellStart"/>
      <w:r w:rsidR="00285ACB" w:rsidRPr="00285ACB">
        <w:t>reanalyses</w:t>
      </w:r>
      <w:proofErr w:type="spellEnd"/>
      <w:r w:rsidR="00285ACB" w:rsidRPr="00285ACB">
        <w:t xml:space="preserve"> centered on the </w:t>
      </w:r>
      <w:r w:rsidR="003D0AFA">
        <w:t>SLP</w:t>
      </w:r>
      <w:r w:rsidR="00285ACB" w:rsidRPr="00285ACB">
        <w:t xml:space="preserve"> minimum. Shown are </w:t>
      </w:r>
      <w:r w:rsidR="003D0AFA">
        <w:t>SLP</w:t>
      </w:r>
      <w:r w:rsidR="00285ACB" w:rsidRPr="00285ACB">
        <w:t xml:space="preserve"> (</w:t>
      </w:r>
      <w:proofErr w:type="spellStart"/>
      <w:r w:rsidR="00285ACB" w:rsidRPr="00285ACB">
        <w:t>hPa</w:t>
      </w:r>
      <w:proofErr w:type="spellEnd"/>
      <w:r w:rsidR="00285ACB" w:rsidRPr="00285ACB">
        <w:t xml:space="preserve">; black isopleths), 925 </w:t>
      </w:r>
      <w:proofErr w:type="spellStart"/>
      <w:r w:rsidR="00285ACB" w:rsidRPr="00285ACB">
        <w:t>hPa</w:t>
      </w:r>
      <w:proofErr w:type="spellEnd"/>
      <w:r w:rsidR="00285ACB" w:rsidRPr="00285ACB">
        <w:t xml:space="preserve"> equivalent</w:t>
      </w:r>
      <w:r w:rsidR="00285ACB">
        <w:t xml:space="preserve"> </w:t>
      </w:r>
      <w:r w:rsidR="00285ACB" w:rsidRPr="00285ACB">
        <w:t>potential temperature</w:t>
      </w:r>
      <w:r w:rsidR="003D0AFA">
        <w:t xml:space="preserve"> </w:t>
      </w:r>
      <m:oMath>
        <m:sSub>
          <m:sSubPr>
            <m:ctrlPr>
              <w:rPr>
                <w:rFonts w:ascii="Cambria Math" w:hAnsi="Cambria Math"/>
                <w:i/>
              </w:rPr>
            </m:ctrlPr>
          </m:sSubPr>
          <m:e>
            <m:r>
              <w:rPr>
                <w:rFonts w:ascii="Cambria Math" w:hAnsi="Cambria Math"/>
              </w:rPr>
              <m:t>θ</m:t>
            </m:r>
          </m:e>
          <m:sub>
            <m:r>
              <w:rPr>
                <w:rFonts w:ascii="Cambria Math" w:hAnsi="Cambria Math"/>
              </w:rPr>
              <m:t>e</m:t>
            </m:r>
          </m:sub>
        </m:sSub>
      </m:oMath>
      <w:r w:rsidR="00285ACB" w:rsidRPr="00285ACB">
        <w:t xml:space="preserve"> (K; colors), 10 m wind vectors, select 925 hPa isotachs (16 </w:t>
      </w:r>
      <w:r w:rsidR="008B0FCD">
        <w:t>and</w:t>
      </w:r>
      <w:r w:rsidR="00285ACB" w:rsidRPr="00285ACB">
        <w:t xml:space="preserve"> 20 m/s; green).  The heavy red </w:t>
      </w:r>
      <w:r w:rsidR="009A6DAF">
        <w:t>and blue</w:t>
      </w:r>
      <w:r w:rsidR="00285ACB" w:rsidRPr="00285ACB">
        <w:t xml:space="preserve"> lines show </w:t>
      </w:r>
      <w:r w:rsidR="009A6DAF">
        <w:t xml:space="preserve">respectively </w:t>
      </w:r>
      <w:r w:rsidR="00285ACB" w:rsidRPr="00285ACB">
        <w:t xml:space="preserve">the positions of the warm </w:t>
      </w:r>
      <w:r w:rsidR="009A6DAF">
        <w:t>and cold</w:t>
      </w:r>
      <w:r w:rsidR="00285ACB" w:rsidRPr="00285ACB">
        <w:t xml:space="preserve"> fronts.  </w:t>
      </w:r>
      <w:r w:rsidR="009A6DAF">
        <w:t>Dashed</w:t>
      </w:r>
      <w:r w:rsidR="00285ACB" w:rsidRPr="00285ACB">
        <w:t xml:space="preserve"> fronts are thermal features aloft, while the solid </w:t>
      </w:r>
      <w:r w:rsidR="009A6DAF">
        <w:t>fronts</w:t>
      </w:r>
      <w:r w:rsidR="00285ACB" w:rsidRPr="00285ACB">
        <w:t xml:space="preserve"> are surface-</w:t>
      </w:r>
      <w:r w:rsidR="009A6DAF">
        <w:t>based</w:t>
      </w:r>
      <w:r w:rsidR="00285ACB" w:rsidRPr="00285ACB">
        <w:t xml:space="preserve">.  The light gray line shows the track of the low center within the domain, while the colored circles </w:t>
      </w:r>
      <w:r w:rsidR="009A6DAF">
        <w:t>buoy positions</w:t>
      </w:r>
      <w:r w:rsidR="00285ACB" w:rsidRPr="00285ACB">
        <w:t xml:space="preserve">.  Colors for DN and </w:t>
      </w:r>
      <w:r w:rsidR="009A6DAF">
        <w:t>Ex</w:t>
      </w:r>
      <w:r w:rsidR="00285ACB" w:rsidRPr="00285ACB">
        <w:t xml:space="preserve"> DN sites are as in Figure 1.</w:t>
      </w:r>
    </w:p>
    <w:p w14:paraId="73F94102" w14:textId="77777777" w:rsidR="00FF6E3B" w:rsidRDefault="00FF6E3B" w:rsidP="00FF6E3B">
      <w:pPr>
        <w:pStyle w:val="Text"/>
      </w:pPr>
      <w:r w:rsidRPr="0048623B">
        <w:t>Utilizing the near-surface observations at the three ASFS sites and at the CO, rough observational surface analyses are possible on the ~50 km scale of the DN.  Figure 4 shows isotherm analyses centered on the CO between 31 January 14:05 UTC, just prior to the passage of the surface warm front, and 1 February 06:41 UTC, nearly 5 hours after the passage of the surface cold front. These are overlaid on a low-elevation radar-reflectivity PPI scan from the scanning Ka-band radar to provide some indication of the spatial distribution and structure of the clouds and precipitation.</w:t>
      </w:r>
    </w:p>
    <w:p w14:paraId="7E1C94FA" w14:textId="22D7468B" w:rsidR="1AB51EAA" w:rsidRPr="00FF6E3B" w:rsidRDefault="00751148" w:rsidP="00C84322">
      <w:pPr>
        <w:pStyle w:val="Text"/>
      </w:pPr>
      <w:r w:rsidRPr="00751148">
        <w:lastRenderedPageBreak/>
        <w:t xml:space="preserve">Moderate (5-10 m/s) southeasterly </w:t>
      </w:r>
      <w:r>
        <w:t xml:space="preserve">surface winds </w:t>
      </w:r>
      <w:r w:rsidR="00FF6E3B" w:rsidRPr="0048623B">
        <w:t>were present throughout the domain as the air temperatures warmed with the approach</w:t>
      </w:r>
      <w:r>
        <w:t>ing</w:t>
      </w:r>
      <w:r w:rsidR="00FF6E3B" w:rsidRPr="0048623B">
        <w:t xml:space="preserve"> surface warm </w:t>
      </w:r>
      <w:r w:rsidR="00FF6E3B">
        <w:t>front</w:t>
      </w:r>
      <w:r w:rsidR="009A6DAF">
        <w:t xml:space="preserve"> </w:t>
      </w:r>
      <w:r w:rsidR="00FF6E3B" w:rsidRPr="0048623B">
        <w:t>(Fig</w:t>
      </w:r>
      <w:r w:rsidR="00FF6E3B">
        <w:t>ure</w:t>
      </w:r>
      <w:r w:rsidR="00FF6E3B" w:rsidRPr="0048623B">
        <w:t xml:space="preserve"> 4b). </w:t>
      </w:r>
      <w:r w:rsidR="00FF6E3B">
        <w:t>Within</w:t>
      </w:r>
      <w:r w:rsidR="00FF6E3B" w:rsidRPr="0048623B">
        <w:t xml:space="preserve"> the warm sector, temperatures gradually warmed to -12 °C</w:t>
      </w:r>
      <w:r w:rsidR="009A6DAF">
        <w:t>. W</w:t>
      </w:r>
      <w:r w:rsidR="00FF6E3B" w:rsidRPr="0048623B">
        <w:t xml:space="preserve">inds were initially moderate from the SSW but decreased in magnitude as the CO </w:t>
      </w:r>
      <w:r w:rsidR="00FF6E3B">
        <w:t>neared</w:t>
      </w:r>
      <w:r w:rsidR="00FF6E3B" w:rsidRPr="0048623B">
        <w:t xml:space="preserve"> the low-pressure center, particularly after the cold-front aloft passed overhead.  The more cellular nature of the clouds and precipitation after the cold front aloft passed can be seen in comparing </w:t>
      </w:r>
      <w:r w:rsidR="00FF6E3B">
        <w:t>Figure</w:t>
      </w:r>
      <w:r w:rsidR="00FF6E3B" w:rsidRPr="0048623B">
        <w:t xml:space="preserve"> 4c and 4d.  The trailing surface cold front entered the DN from the </w:t>
      </w:r>
      <w:r w:rsidR="00FF6E3B">
        <w:t>NW</w:t>
      </w:r>
      <w:r w:rsidR="00FF6E3B" w:rsidRPr="0048623B">
        <w:t>, marked by a sudden wind shift to the N and a trailing, very strong temperature gradient (Fig</w:t>
      </w:r>
      <w:r w:rsidR="00FF6E3B">
        <w:t>ure</w:t>
      </w:r>
      <w:r w:rsidR="00FF6E3B" w:rsidRPr="0048623B">
        <w:t xml:space="preserve"> 4e</w:t>
      </w:r>
      <w:r>
        <w:t>-</w:t>
      </w:r>
      <w:r w:rsidR="00FF6E3B" w:rsidRPr="0048623B">
        <w:t>g).</w:t>
      </w:r>
      <w:r w:rsidR="00FF6E3B">
        <w:t xml:space="preserve"> Air temperatures dropped to between </w:t>
      </w:r>
      <w:r w:rsidR="00FF6E3B" w:rsidRPr="0048623B">
        <w:t>-27</w:t>
      </w:r>
      <w:r w:rsidR="00FF6E3B">
        <w:t xml:space="preserve"> </w:t>
      </w:r>
      <w:r w:rsidR="00FF6E3B" w:rsidRPr="0048623B">
        <w:t xml:space="preserve">°C </w:t>
      </w:r>
      <w:r w:rsidR="00FF6E3B">
        <w:t>and</w:t>
      </w:r>
      <w:r w:rsidR="00FF6E3B" w:rsidRPr="0048623B">
        <w:t xml:space="preserve"> -30</w:t>
      </w:r>
      <w:r w:rsidR="00FF6E3B">
        <w:t xml:space="preserve"> </w:t>
      </w:r>
      <w:r w:rsidR="00FF6E3B" w:rsidRPr="0048623B">
        <w:t>°</w:t>
      </w:r>
      <w:r w:rsidR="00FF6E3B">
        <w:t>C</w:t>
      </w:r>
      <w:r>
        <w:t>.</w:t>
      </w:r>
      <w:r w:rsidR="00FF6E3B" w:rsidRPr="0048623B">
        <w:t xml:space="preserve">   The cold front took about 1.5 h to traverse the </w:t>
      </w:r>
      <w:r w:rsidR="009A6DAF">
        <w:t>L-site triangle</w:t>
      </w:r>
      <w:r w:rsidR="00FF6E3B" w:rsidRPr="0048623B">
        <w:t xml:space="preserve">.  The northerly winds increased throughout this frontal zone, reaching near-surface speeds of 12-15 m/s </w:t>
      </w:r>
      <w:r>
        <w:t>as the LLJ</w:t>
      </w:r>
      <w:r w:rsidR="00FF6E3B" w:rsidRPr="0048623B">
        <w:t xml:space="preserve"> behind the front</w:t>
      </w:r>
      <w:r>
        <w:t xml:space="preserve"> passed overhead</w:t>
      </w:r>
      <w:r w:rsidR="00FF6E3B" w:rsidRPr="0048623B">
        <w:t xml:space="preserve"> (</w:t>
      </w:r>
      <w:r>
        <w:t>Figure 4 panels</w:t>
      </w:r>
      <w:r w:rsidR="00FF6E3B" w:rsidRPr="0048623B">
        <w:t xml:space="preserve"> h</w:t>
      </w:r>
      <w:r>
        <w:t>-</w:t>
      </w:r>
      <w:proofErr w:type="spellStart"/>
      <w:r>
        <w:t>i</w:t>
      </w:r>
      <w:proofErr w:type="spellEnd"/>
      <w:r w:rsidR="00FF6E3B" w:rsidRPr="0048623B">
        <w:t xml:space="preserve">).  </w:t>
      </w:r>
      <w:r w:rsidR="009A6DAF">
        <w:t>High wind speeds</w:t>
      </w:r>
      <w:r w:rsidR="00FF6E3B" w:rsidRPr="0048623B">
        <w:t xml:space="preserve"> combined with strong cold-air advection</w:t>
      </w:r>
      <w:r w:rsidR="009A6DAF">
        <w:t xml:space="preserve"> </w:t>
      </w:r>
      <w:r w:rsidR="00FF6E3B" w:rsidRPr="0048623B">
        <w:t xml:space="preserve">leads to strong mixing near the surface, producing what appears to be horizontal roll vortices in the atmospheric boundary layer (suggested by the linear, along-wind, cloud features).  Horizontal roll vortices are an effective mechanism for vertical mixing in the atmospheric boundary layer </w:t>
      </w:r>
      <w:r>
        <w:fldChar w:fldCharType="begin"/>
      </w:r>
      <w:r>
        <w:instrText xml:space="preserve"> ADDIN ZOTERO_ITEM CSL_CITATION {"citationID":"jjVTBR1g","properties":{"formattedCitation":"(Etling &amp; Brown, 1993; LeMone, 1973)","plainCitation":"(Etling &amp; Brown, 1993; LeMone, 1973)","noteIndex":0},"citationItems":[{"id":8203,"uris":["http://zotero.org/users/6124969/items/KUQDUTA7"],"itemData":{"id":8203,"type":"article-journal","container-title":"Boundary-Layer Meteorology","DOI":"10.1007/BF00705527","ISSN":"0006-8314, 1573-1472","issue":"3","journalAbbreviation":"Boundary-Layer Meteorol","language":"en","page":"215-248","source":"DOI.org (Crossref)","title":"Roll vortices in the planetary boundary layer: A review","title-short":"Roll vortices in the planetary boundary layer","volume":"65","author":[{"family":"Etling","given":"D."},{"family":"Brown","given":"R. A."}],"issued":{"date-parts":[["1993",8]]},"citation-key":"etling1993_RollVortices"}},{"id":8204,"uris":["http://zotero.org/users/6124969/items/4PRZ8VFK"],"itemData":{"id":8204,"type":"article-journal","container-title":"Journal of the Atmospheric Sciences","DOI":"https://doi.org/10.1175/1520-0469(1973)030&lt;1077:TSADOH&gt;2.0.CO;2","page":"1077-1091","title":"The Structure and Dynamics of Horizontal Roll Vortices in the Planetary Boundary Layer","volume":"30","author":[{"family":"LeMone","given":"Margaret Anne"}],"issued":{"date-parts":[["1973",9]]},"citation-key":"lemone1973_StructureDynamics"}}],"schema":"https://github.com/citation-style-language/schema/raw/master/csl-citation.json"} </w:instrText>
      </w:r>
      <w:r>
        <w:fldChar w:fldCharType="separate"/>
      </w:r>
      <w:r>
        <w:rPr>
          <w:noProof/>
        </w:rPr>
        <w:t xml:space="preserve">(Etling </w:t>
      </w:r>
      <w:r w:rsidR="008B0FCD">
        <w:rPr>
          <w:noProof/>
        </w:rPr>
        <w:t>and</w:t>
      </w:r>
      <w:r>
        <w:rPr>
          <w:noProof/>
        </w:rPr>
        <w:t xml:space="preserve"> Brown, 1993; LeMone, 1973)</w:t>
      </w:r>
      <w:r>
        <w:fldChar w:fldCharType="end"/>
      </w:r>
      <w:r>
        <w:t>.</w:t>
      </w:r>
    </w:p>
    <w:p w14:paraId="10D30098" w14:textId="5FFEFE59" w:rsidR="00285ACB" w:rsidRDefault="00285ACB" w:rsidP="1AB51EAA">
      <w:pPr>
        <w:pStyle w:val="FigureorTableCaption"/>
        <w:spacing w:line="259" w:lineRule="auto"/>
        <w:rPr>
          <w:b/>
          <w:bCs/>
        </w:rPr>
      </w:pPr>
      <w:r>
        <w:rPr>
          <w:noProof/>
        </w:rPr>
        <w:lastRenderedPageBreak/>
        <w:drawing>
          <wp:inline distT="0" distB="0" distL="0" distR="0" wp14:anchorId="547090EB" wp14:editId="7D74797C">
            <wp:extent cx="5650992" cy="5888736"/>
            <wp:effectExtent l="0" t="0" r="6985" b="0"/>
            <wp:docPr id="1072663423" name="Picture 3"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63423" name="Picture 3" descr="A screenshot of a computer generated im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50992" cy="5888736"/>
                    </a:xfrm>
                    <a:prstGeom prst="rect">
                      <a:avLst/>
                    </a:prstGeom>
                  </pic:spPr>
                </pic:pic>
              </a:graphicData>
            </a:graphic>
          </wp:inline>
        </w:drawing>
      </w:r>
    </w:p>
    <w:p w14:paraId="77E66D67" w14:textId="70BF7B0E" w:rsidR="00DE3D03" w:rsidRPr="00285ACB" w:rsidRDefault="1AB51EAA" w:rsidP="007F52E0">
      <w:pPr>
        <w:pStyle w:val="FigureorTableCaption"/>
        <w:spacing w:line="259" w:lineRule="auto"/>
      </w:pPr>
      <w:commentRangeStart w:id="13"/>
      <w:r w:rsidRPr="1AB51EAA">
        <w:rPr>
          <w:b/>
          <w:bCs/>
        </w:rPr>
        <w:t>Figure 4</w:t>
      </w:r>
      <w:commentRangeEnd w:id="13"/>
      <w:r w:rsidR="00AE3EE6">
        <w:rPr>
          <w:rStyle w:val="CommentReference"/>
          <w:rFonts w:asciiTheme="minorHAnsi" w:eastAsiaTheme="minorHAnsi" w:hAnsiTheme="minorHAnsi" w:cstheme="minorBidi"/>
          <w:kern w:val="0"/>
        </w:rPr>
        <w:commentReference w:id="13"/>
      </w:r>
      <w:r>
        <w:t xml:space="preserve">. </w:t>
      </w:r>
      <w:r w:rsidR="00285ACB" w:rsidRPr="00285ACB">
        <w:t xml:space="preserve">Near-surface meteorological observations </w:t>
      </w:r>
      <w:r w:rsidR="007F52E0">
        <w:t>of air temperature (°C), SLP (</w:t>
      </w:r>
      <w:proofErr w:type="spellStart"/>
      <w:r w:rsidR="007F52E0">
        <w:t>hPa</w:t>
      </w:r>
      <w:proofErr w:type="spellEnd"/>
      <w:r w:rsidR="007F52E0">
        <w:t xml:space="preserve">), downwelling longwave radiation (W/m2) and wind barbs </w:t>
      </w:r>
      <w:r w:rsidR="00AE3EE6" w:rsidRPr="00285ACB">
        <w:t xml:space="preserve">from the </w:t>
      </w:r>
      <w:r w:rsidR="007F52E0">
        <w:t>three</w:t>
      </w:r>
      <w:r w:rsidR="00AE3EE6" w:rsidRPr="00285ACB">
        <w:t xml:space="preserve"> L-site</w:t>
      </w:r>
      <w:r w:rsidR="007F52E0">
        <w:t xml:space="preserve"> ASFSs (3.8 m)</w:t>
      </w:r>
      <w:r w:rsidR="00AE3EE6" w:rsidRPr="00285ACB">
        <w:t xml:space="preserve"> and </w:t>
      </w:r>
      <w:r w:rsidR="007F52E0">
        <w:t xml:space="preserve">at </w:t>
      </w:r>
      <w:r w:rsidR="00AE3EE6" w:rsidRPr="00285ACB">
        <w:t>Met City</w:t>
      </w:r>
      <w:r w:rsidR="007F52E0">
        <w:t xml:space="preserve"> (6 m</w:t>
      </w:r>
      <w:proofErr w:type="gramStart"/>
      <w:r w:rsidR="007F52E0">
        <w:t xml:space="preserve">) </w:t>
      </w:r>
      <w:r w:rsidR="007F52E0" w:rsidRPr="007F52E0">
        <w:t>)</w:t>
      </w:r>
      <w:proofErr w:type="gramEnd"/>
      <w:r w:rsidR="007F52E0" w:rsidRPr="007F52E0">
        <w:t xml:space="preserve"> during the warm-frontal (heavy red, lobed line) passage on 31 </w:t>
      </w:r>
      <w:r w:rsidR="007F52E0">
        <w:t xml:space="preserve">January </w:t>
      </w:r>
      <w:r w:rsidR="007F52E0" w:rsidRPr="007F52E0">
        <w:t xml:space="preserve">(a-b), cold frontal (heavy blue toothed line) passage on </w:t>
      </w:r>
      <w:r w:rsidR="007F52E0">
        <w:t xml:space="preserve">1 </w:t>
      </w:r>
      <w:r w:rsidR="007F52E0" w:rsidRPr="007F52E0">
        <w:t>Feb</w:t>
      </w:r>
      <w:r w:rsidR="007F52E0">
        <w:t>ruary</w:t>
      </w:r>
      <w:r w:rsidR="007F52E0" w:rsidRPr="007F52E0">
        <w:t xml:space="preserve"> (e-g), and in the post-cold-frontal sector (h-</w:t>
      </w:r>
      <w:proofErr w:type="spellStart"/>
      <w:r w:rsidR="007F52E0" w:rsidRPr="007F52E0">
        <w:t>i</w:t>
      </w:r>
      <w:proofErr w:type="spellEnd"/>
      <w:r w:rsidR="007F52E0" w:rsidRPr="007F52E0">
        <w:t>).</w:t>
      </w:r>
      <w:r w:rsidR="007F52E0">
        <w:t xml:space="preserve"> M</w:t>
      </w:r>
      <w:r w:rsidR="00AE3EE6">
        <w:t xml:space="preserve">anual analysis of air temperature </w:t>
      </w:r>
      <w:r w:rsidR="007F52E0">
        <w:t>is shown in</w:t>
      </w:r>
      <w:r w:rsidR="00AE3EE6">
        <w:t xml:space="preserve"> red lines</w:t>
      </w:r>
      <w:r w:rsidR="007F52E0">
        <w:t xml:space="preserve"> with 1°C separation interval.</w:t>
      </w:r>
      <w:r w:rsidR="007F52E0" w:rsidRPr="007F52E0">
        <w:t xml:space="preserve"> Panels with only one isotherm represent times when the </w:t>
      </w:r>
      <w:proofErr w:type="spellStart"/>
      <w:r w:rsidR="007F52E0" w:rsidRPr="007F52E0">
        <w:t>sptial</w:t>
      </w:r>
      <w:proofErr w:type="spellEnd"/>
      <w:r w:rsidR="007F52E0" w:rsidRPr="007F52E0">
        <w:t xml:space="preserve"> temperature difference between sites is less than 1</w:t>
      </w:r>
      <w:r w:rsidR="007F52E0" w:rsidRPr="007F52E0">
        <w:rPr>
          <w:rFonts w:eastAsiaTheme="minorHAnsi"/>
        </w:rPr>
        <w:t>°</w:t>
      </w:r>
      <w:r w:rsidR="007F52E0" w:rsidRPr="007F52E0">
        <w:t>C</w:t>
      </w:r>
      <w:r w:rsidR="007F52E0">
        <w:t xml:space="preserve">. </w:t>
      </w:r>
      <w:r w:rsidR="00DE3D03">
        <w:t>I</w:t>
      </w:r>
      <w:r w:rsidR="00285ACB" w:rsidRPr="00285ACB">
        <w:t>sobar analysis</w:t>
      </w:r>
      <w:r w:rsidR="00DE3D03">
        <w:t xml:space="preserve"> is depicted </w:t>
      </w:r>
      <w:r w:rsidR="007F52E0">
        <w:t>with black lines</w:t>
      </w:r>
      <w:r w:rsidR="00DE3D03">
        <w:t xml:space="preserve"> in</w:t>
      </w:r>
      <w:r w:rsidR="00285ACB" w:rsidRPr="00285ACB">
        <w:t xml:space="preserve"> </w:t>
      </w:r>
      <w:r w:rsidR="0048623B">
        <w:t xml:space="preserve">panel </w:t>
      </w:r>
      <w:r w:rsidR="00285ACB" w:rsidRPr="00285ACB">
        <w:t xml:space="preserve">g. The background shows the low-elevation scanning Ka-band radar reflectivity (color, </w:t>
      </w:r>
      <w:proofErr w:type="spellStart"/>
      <w:r w:rsidR="00285ACB" w:rsidRPr="00285ACB">
        <w:t>dBz</w:t>
      </w:r>
      <w:proofErr w:type="spellEnd"/>
      <w:r w:rsidR="00285ACB" w:rsidRPr="00285ACB">
        <w:t xml:space="preserve">). Range </w:t>
      </w:r>
      <w:r w:rsidR="00285ACB" w:rsidRPr="00285ACB">
        <w:lastRenderedPageBreak/>
        <w:t xml:space="preserve">rings show distance in kilometers (black) and radar-beam height above local surface (red, m). The thin black </w:t>
      </w:r>
      <w:commentRangeStart w:id="14"/>
      <w:r w:rsidR="00285ACB" w:rsidRPr="00285ACB">
        <w:t xml:space="preserve">radii </w:t>
      </w:r>
      <w:commentRangeEnd w:id="14"/>
      <w:r w:rsidR="007F52E0">
        <w:rPr>
          <w:rStyle w:val="CommentReference"/>
          <w:rFonts w:asciiTheme="minorHAnsi" w:eastAsiaTheme="minorHAnsi" w:hAnsiTheme="minorHAnsi" w:cstheme="minorBidi"/>
          <w:kern w:val="0"/>
        </w:rPr>
        <w:commentReference w:id="14"/>
      </w:r>
      <w:r w:rsidR="00285ACB" w:rsidRPr="00285ACB">
        <w:t xml:space="preserve">bracket the region not scanned by the radar. </w:t>
      </w:r>
      <w:commentRangeStart w:id="15"/>
      <w:r w:rsidR="00DE3D03" w:rsidRPr="00285ACB">
        <w:t>North is upwards for each panel</w:t>
      </w:r>
      <w:commentRangeEnd w:id="15"/>
      <w:r w:rsidR="00DE3D03">
        <w:rPr>
          <w:rStyle w:val="CommentReference"/>
          <w:rFonts w:asciiTheme="minorHAnsi" w:eastAsiaTheme="minorHAnsi" w:hAnsiTheme="minorHAnsi" w:cstheme="minorBidi"/>
          <w:kern w:val="0"/>
        </w:rPr>
        <w:commentReference w:id="15"/>
      </w:r>
      <w:r w:rsidR="00DE3D03" w:rsidRPr="00285ACB">
        <w:t>.</w:t>
      </w:r>
    </w:p>
    <w:p w14:paraId="33D10030" w14:textId="43ADD5AD" w:rsidR="00C84322" w:rsidRPr="00C84322" w:rsidRDefault="00C84322" w:rsidP="00DE3D03">
      <w:pPr>
        <w:pStyle w:val="FigureorTableCaption"/>
        <w:spacing w:line="259" w:lineRule="auto"/>
      </w:pPr>
      <w:r w:rsidRPr="00751148">
        <w:t>The time-height sections of serial rawinsondes and near-surface time series of various parameters (Figure 5) confirm the features passing over the MOSAiC domain discussed above.  The passage of the first low (</w:t>
      </w:r>
      <w:r w:rsidR="00E01778">
        <w:t>C</w:t>
      </w:r>
      <w:r w:rsidRPr="00751148">
        <w:rPr>
          <w:vertAlign w:val="subscript"/>
        </w:rPr>
        <w:t>1</w:t>
      </w:r>
      <w:r w:rsidRPr="00751148">
        <w:t>) and its associated narrow warm-sector are clearly seen, with the brief but distinct warm air peak in the warm sector, and the cooling and veering of the surface wind with the passage of the cold front.  A LLJ is present at approximately 250 m above the surface near the time of the warm-frontal passage and extending into the warm sector ahead of the cold front.  The second cyclone (</w:t>
      </w:r>
      <w:r w:rsidR="00E01778">
        <w:t>C</w:t>
      </w:r>
      <w:r w:rsidRPr="00751148">
        <w:rPr>
          <w:vertAlign w:val="subscript"/>
        </w:rPr>
        <w:t>2</w:t>
      </w:r>
      <w:r w:rsidRPr="00751148">
        <w:t xml:space="preserve">) is deeper with a broader warm sector over the CO. The air only warms slightly in the warm sector between the warm front and the cold front, but the thermal wind effect of this thermal gradient, with the warmest air closest to the cold front, is the likely cause for the observed LLJ within the warm sector at 250-300 m height.  The rawinsondes show the warm-sector LLJ </w:t>
      </w:r>
      <w:r w:rsidR="009A6DAF">
        <w:t xml:space="preserve">wind speed maximum near </w:t>
      </w:r>
      <w:r w:rsidRPr="00751148">
        <w:t>15 m/s</w:t>
      </w:r>
      <w:r w:rsidR="009A6DAF">
        <w:t xml:space="preserve"> just above the surface mixed layer (SML)</w:t>
      </w:r>
      <w:r w:rsidRPr="00751148">
        <w:t xml:space="preserve">, with associated near-surface wind </w:t>
      </w:r>
      <w:r w:rsidR="009A6DAF">
        <w:t>speeds of</w:t>
      </w:r>
      <w:r w:rsidRPr="00751148">
        <w:t xml:space="preserve"> 7-8 m/s (see also Figure 4c).  </w:t>
      </w:r>
    </w:p>
    <w:p w14:paraId="74010A60" w14:textId="6C50B052" w:rsidR="00C84322" w:rsidRDefault="00C84322" w:rsidP="00C84322">
      <w:pPr>
        <w:pStyle w:val="Text"/>
      </w:pPr>
      <w:r w:rsidRPr="00C84322">
        <w:t xml:space="preserve">The passage of the cold front with the second cyclone near 02 UTC on 1 February marks the time of the lowest observed central pressure (974 </w:t>
      </w:r>
      <w:proofErr w:type="spellStart"/>
      <w:r w:rsidRPr="00C84322">
        <w:t>hPa</w:t>
      </w:r>
      <w:proofErr w:type="spellEnd"/>
      <w:r w:rsidRPr="00C84322">
        <w:t>), a very sharp drop in surface temperature (-11°C to -38°C in only 12 h), a minimum in surface winds, and a rapid change in surface wind direction (see also Figure 4e-g).  A second LLJ is observed at ~350-400 m height just behind the cold front with a core speed of 21-22 m/s, with again a</w:t>
      </w:r>
      <w:r w:rsidR="007A43D9">
        <w:t xml:space="preserve"> deeper </w:t>
      </w:r>
      <w:r w:rsidRPr="00C84322">
        <w:t xml:space="preserve">SML as indicated by the constant </w:t>
      </w:r>
      <m:oMath>
        <m:sSub>
          <m:sSubPr>
            <m:ctrlPr>
              <w:rPr>
                <w:rFonts w:ascii="Cambria Math" w:hAnsi="Cambria Math"/>
              </w:rPr>
            </m:ctrlPr>
          </m:sSubPr>
          <m:e>
            <m:r>
              <w:rPr>
                <w:rFonts w:ascii="Cambria Math" w:hAnsi="Cambria Math"/>
              </w:rPr>
              <m:t>θ</m:t>
            </m:r>
          </m:e>
          <m:sub>
            <m:r>
              <w:rPr>
                <w:rFonts w:ascii="Cambria Math" w:hAnsi="Cambria Math"/>
              </w:rPr>
              <m:t>v</m:t>
            </m:r>
          </m:sub>
        </m:sSub>
      </m:oMath>
      <w:r w:rsidRPr="00C84322">
        <w:t xml:space="preserve"> with height.  Just after the cold-frontal passage, the near-surface wind speed increases with the arrival of the LLJ above, reaching speeds of 14-16 m/s across the four observational sites between 04 and 05 UTC on 1 February (see also Figure 4h-i).  The timing differences in the wind direction shifts and wind speed increases (Figure 5d-e) and temperature decreases</w:t>
      </w:r>
      <w:r w:rsidR="009A6DAF" w:rsidRPr="00C84322">
        <w:t xml:space="preserve"> </w:t>
      </w:r>
      <w:r w:rsidR="009A6DAF">
        <w:t>b</w:t>
      </w:r>
      <w:r w:rsidRPr="00C84322">
        <w:t>etween sites represent the progression of the cold front across the DN from the northwest.  Stability differences in the sub-jet layers may cause the higher surface wind speed relative to its core strength for this second post-cold-frontal LLJ when compared to the warm-sector LLJ.  A peak in the observed covariance surface stress at Met City (Fig</w:t>
      </w:r>
      <w:r>
        <w:t>ure</w:t>
      </w:r>
      <w:r w:rsidRPr="00C84322">
        <w:t xml:space="preserve"> 5f) occurs just after the cold frontal passage, and is coincident with the deepening of the SML just below the LLJ (Fig</w:t>
      </w:r>
      <w:r>
        <w:t>ure</w:t>
      </w:r>
      <w:r w:rsidRPr="00C84322">
        <w:t xml:space="preserve"> 5a)</w:t>
      </w:r>
      <w:r>
        <w:t xml:space="preserve"> </w:t>
      </w:r>
      <w:r w:rsidRPr="00C84322">
        <w:t>and the appearance of the likely horizontal roll vortices (</w:t>
      </w:r>
      <w:r>
        <w:t>Figure 4i</w:t>
      </w:r>
      <w:r w:rsidRPr="00C84322">
        <w:t xml:space="preserve">).  </w:t>
      </w:r>
      <w:r w:rsidR="007A43D9" w:rsidRPr="00751148">
        <w:t xml:space="preserve">It is unclear whether enhanced turbulence caused by the LLJ or the apparent roll vortices have </w:t>
      </w:r>
      <w:r w:rsidR="007A43D9">
        <w:t>deepened</w:t>
      </w:r>
      <w:r w:rsidR="007A43D9" w:rsidRPr="00751148">
        <w:t xml:space="preserve"> the SML, or if the </w:t>
      </w:r>
      <w:r w:rsidR="007A43D9">
        <w:t>deeper</w:t>
      </w:r>
      <w:r w:rsidR="007A43D9" w:rsidRPr="00751148">
        <w:t xml:space="preserve"> SML has </w:t>
      </w:r>
      <w:r w:rsidR="007A43D9">
        <w:t>weakened</w:t>
      </w:r>
      <w:r w:rsidR="007A43D9" w:rsidRPr="00751148">
        <w:t xml:space="preserve"> the </w:t>
      </w:r>
      <w:r w:rsidR="007A43D9">
        <w:t>near-surface</w:t>
      </w:r>
      <w:r w:rsidR="007A43D9" w:rsidRPr="00751148">
        <w:t xml:space="preserve"> winds t</w:t>
      </w:r>
      <w:r w:rsidR="007A43D9" w:rsidRPr="00C84322">
        <w:t xml:space="preserve">hereby producing a LLJ just above the SML. </w:t>
      </w:r>
      <w:r w:rsidRPr="00C84322">
        <w:t>All of these features indicate significant, efficient, vertical momentum transport at this time.</w:t>
      </w:r>
    </w:p>
    <w:p w14:paraId="41C26FC0" w14:textId="0A784ABC" w:rsidR="00C84322" w:rsidRPr="00C84322" w:rsidRDefault="00C84322" w:rsidP="00C84322">
      <w:pPr>
        <w:pStyle w:val="Text"/>
      </w:pPr>
      <w:r w:rsidRPr="00C84322">
        <w:t>The presence of the LLJ behind the cold front is likely due to the LLJ being quasi-axisymmetric around this second low. That is, it is a “wrap-around” LLJ that is likely an extension of the LLJ observed in the warm sector as this warm air wraps around the strong but compact cyclone center, as seen in Fig</w:t>
      </w:r>
      <w:r>
        <w:t>ure</w:t>
      </w:r>
      <w:r w:rsidRPr="00C84322">
        <w:t xml:space="preserve"> 3.  Note that there is not much of the warm air </w:t>
      </w:r>
      <w:commentRangeStart w:id="16"/>
      <w:r w:rsidRPr="00C84322">
        <w:t xml:space="preserve">remaining </w:t>
      </w:r>
      <w:commentRangeEnd w:id="16"/>
      <w:r>
        <w:rPr>
          <w:rStyle w:val="CommentReference"/>
          <w:rFonts w:asciiTheme="minorHAnsi" w:eastAsiaTheme="minorHAnsi" w:hAnsiTheme="minorHAnsi" w:cstheme="minorBidi"/>
        </w:rPr>
        <w:commentReference w:id="16"/>
      </w:r>
      <w:r w:rsidRPr="00C84322">
        <w:t>with this wrap-around LLJ, and that it is at a slightly higher altitude, consistent with some lifting as the LLJ has wrapped itself around the cyclone center.  The 6-h soundings do suggest a thermal wind contribution over a ~100 m deep layer at the core of this second LLJ; it is beyond the scope of this paper to examine whether this brief reversal in horizontal temperature gradient is sufficient to fully support this LLJ structure</w:t>
      </w:r>
      <w:r>
        <w:t>. We</w:t>
      </w:r>
      <w:r w:rsidRPr="00C84322">
        <w:t xml:space="preserve"> </w:t>
      </w:r>
      <w:r>
        <w:t>infer</w:t>
      </w:r>
      <w:r w:rsidRPr="00C84322">
        <w:t xml:space="preserve"> that the presence of two LLJs in fairly rapid succession, or alternatively, a wrap-around LLJ within a rapidly moving storm system, produces strong, rapid surface wind speed and wind direction changes as the cyclone </w:t>
      </w:r>
      <w:r w:rsidRPr="00C84322">
        <w:lastRenderedPageBreak/>
        <w:t xml:space="preserve">translates across the MOSAiC domain, and is key for forcing the significant ice motion, ice deformation and upper-ocean current changes observed during the passage of </w:t>
      </w:r>
      <w:r w:rsidR="009A6DAF">
        <w:t>the</w:t>
      </w:r>
      <w:r w:rsidRPr="00C84322">
        <w:t xml:space="preserve"> second cyclone.  This double LLJ (wrap-around LLJ) was observed in other MOSAiC cyclones with significant ice deformation</w:t>
      </w:r>
      <w:r w:rsidR="009A6DAF">
        <w:t xml:space="preserve"> (not shown)</w:t>
      </w:r>
      <w:r w:rsidRPr="00C84322">
        <w:t>.</w:t>
      </w:r>
    </w:p>
    <w:p w14:paraId="7C93542B" w14:textId="212F3554" w:rsidR="00C84322" w:rsidRDefault="00DA2D8D" w:rsidP="00C84322">
      <w:pPr>
        <w:pStyle w:val="Text"/>
      </w:pPr>
      <w:r w:rsidRPr="00DA2D8D">
        <w:t>Low-level atmospheric divergence is one way to quantify these wind transitions</w:t>
      </w:r>
      <w:r w:rsidR="009A6DAF">
        <w:t>. Indeed, we observe</w:t>
      </w:r>
      <w:r w:rsidRPr="00DA2D8D">
        <w:t xml:space="preserve"> significant atmospheric convergence with the passage of the warm and cold fronts of low </w:t>
      </w:r>
      <w:r w:rsidR="003D0AFA">
        <w:t>C</w:t>
      </w:r>
      <w:r w:rsidRPr="00DA2D8D">
        <w:rPr>
          <w:vertAlign w:val="subscript"/>
        </w:rPr>
        <w:t>2</w:t>
      </w:r>
      <w:r w:rsidRPr="00DA2D8D">
        <w:t>, with the strongest convergence (~3</w:t>
      </w:r>
      <w:r w:rsidR="007A43D9">
        <w:t>0</w:t>
      </w:r>
      <w:r w:rsidRPr="00DA2D8D">
        <w:t xml:space="preserve"> x 10</w:t>
      </w:r>
      <w:r w:rsidRPr="00DA2D8D">
        <w:rPr>
          <w:vertAlign w:val="superscript"/>
        </w:rPr>
        <w:t>-</w:t>
      </w:r>
      <w:r w:rsidR="007A43D9">
        <w:rPr>
          <w:vertAlign w:val="superscript"/>
        </w:rPr>
        <w:t>5</w:t>
      </w:r>
      <w:r w:rsidRPr="00DA2D8D">
        <w:t xml:space="preserve"> s</w:t>
      </w:r>
      <w:r w:rsidRPr="00DA2D8D">
        <w:rPr>
          <w:vertAlign w:val="superscript"/>
        </w:rPr>
        <w:t>-1</w:t>
      </w:r>
      <w:r w:rsidRPr="00DA2D8D">
        <w:t>) occurring with the cold-frontal passage (Fig</w:t>
      </w:r>
      <w:r w:rsidR="007A43D9">
        <w:t>ure</w:t>
      </w:r>
      <w:r w:rsidRPr="00DA2D8D">
        <w:t xml:space="preserve"> 5g).  Ice convergence and shearing show significant peaks in association with this atmospheric convergence near the cold front.  </w:t>
      </w:r>
      <w:commentRangeStart w:id="17"/>
      <w:r w:rsidRPr="00DA2D8D">
        <w:t>There is no appreciable ice divergence/ convergence</w:t>
      </w:r>
      <w:r w:rsidR="009A6DAF">
        <w:t xml:space="preserve"> within the L-site triangle</w:t>
      </w:r>
      <w:r w:rsidRPr="00DA2D8D">
        <w:t xml:space="preserve"> with the warm frontal passage, though there is significant shearing of the ice.  Note that other wind transition events for which wind speeds are appreciable also show some atmospheric divergence/convergence and some ice deformation (e.g., near 08 UTC </w:t>
      </w:r>
      <w:r>
        <w:t>on 3 February,</w:t>
      </w:r>
      <w:r w:rsidRPr="00DA2D8D">
        <w:t xml:space="preserve"> also associated with </w:t>
      </w:r>
      <w:proofErr w:type="gramStart"/>
      <w:r w:rsidRPr="00DA2D8D">
        <w:t>a</w:t>
      </w:r>
      <w:proofErr w:type="gramEnd"/>
      <w:r w:rsidRPr="00DA2D8D">
        <w:t xml:space="preserve"> LLJ). </w:t>
      </w:r>
      <w:r>
        <w:t xml:space="preserve">Nevertheless, ice deformation events can have multiple local and nonlocal causes, and therefore often are not associated with </w:t>
      </w:r>
      <w:r w:rsidR="009A6DAF">
        <w:t xml:space="preserve">local </w:t>
      </w:r>
      <w:r>
        <w:t>atmospheric divergence.</w:t>
      </w:r>
      <w:commentRangeEnd w:id="17"/>
      <w:r w:rsidR="009A6DAF">
        <w:rPr>
          <w:rStyle w:val="CommentReference"/>
          <w:rFonts w:asciiTheme="minorHAnsi" w:eastAsiaTheme="minorHAnsi" w:hAnsiTheme="minorHAnsi" w:cstheme="minorBidi"/>
        </w:rPr>
        <w:commentReference w:id="17"/>
      </w:r>
    </w:p>
    <w:p w14:paraId="21309E11" w14:textId="11F9DCE3" w:rsidR="1AB51EAA" w:rsidRDefault="009A6DAF" w:rsidP="1AB51EAA">
      <w:pPr>
        <w:pStyle w:val="FigureorTableCaption"/>
        <w:spacing w:line="259" w:lineRule="auto"/>
      </w:pPr>
      <w:ins w:id="18" w:author="Ola Persson" w:date="2023-11-14T07:24:00Z">
        <w:r>
          <w:rPr>
            <w:noProof/>
          </w:rPr>
          <w:lastRenderedPageBreak/>
          <w:drawing>
            <wp:inline distT="0" distB="0" distL="0" distR="0" wp14:anchorId="399BAE0E" wp14:editId="247134C4">
              <wp:extent cx="5074920" cy="6784848"/>
              <wp:effectExtent l="0" t="0" r="0" b="0"/>
              <wp:docPr id="3872159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15983" name="Picture 1" descr="A screenshot of a grap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4920" cy="6784848"/>
                      </a:xfrm>
                      <a:prstGeom prst="rect">
                        <a:avLst/>
                      </a:prstGeom>
                    </pic:spPr>
                  </pic:pic>
                </a:graphicData>
              </a:graphic>
            </wp:inline>
          </w:drawing>
        </w:r>
      </w:ins>
    </w:p>
    <w:p w14:paraId="262E8F37" w14:textId="04BC6367" w:rsidR="009A6DAF" w:rsidRPr="009A6DAF" w:rsidRDefault="1AB51EAA" w:rsidP="009A6DAF">
      <w:pPr>
        <w:pStyle w:val="FigureorTableCaption"/>
        <w:spacing w:line="259" w:lineRule="auto"/>
      </w:pPr>
      <w:r w:rsidRPr="1AB51EAA">
        <w:rPr>
          <w:b/>
          <w:bCs/>
        </w:rPr>
        <w:t>Figure 5</w:t>
      </w:r>
      <w:r>
        <w:t xml:space="preserve">. </w:t>
      </w:r>
      <w:r w:rsidR="009A6DAF" w:rsidRPr="009A6DAF">
        <w:t xml:space="preserve">a) Time-height section of virtual potential temperature </w:t>
      </w:r>
      <w:r w:rsidR="009A6DAF">
        <w:t>(</w:t>
      </w:r>
      <m:oMath>
        <m:sSub>
          <m:sSubPr>
            <m:ctrlPr>
              <w:rPr>
                <w:rFonts w:ascii="Cambria Math" w:hAnsi="Cambria Math"/>
                <w:i/>
              </w:rPr>
            </m:ctrlPr>
          </m:sSubPr>
          <m:e>
            <m:r>
              <w:rPr>
                <w:rFonts w:ascii="Cambria Math" w:hAnsi="Cambria Math"/>
              </w:rPr>
              <m:t>θ</m:t>
            </m:r>
          </m:e>
          <m:sub>
            <m:r>
              <w:rPr>
                <w:rFonts w:ascii="Cambria Math" w:hAnsi="Cambria Math"/>
              </w:rPr>
              <m:t>v</m:t>
            </m:r>
          </m:sub>
        </m:sSub>
      </m:oMath>
      <w:r w:rsidR="009A6DAF" w:rsidRPr="009A6DAF">
        <w:t xml:space="preserve"> </w:t>
      </w:r>
      <w:commentRangeStart w:id="19"/>
      <w:r w:rsidR="009A6DAF" w:rsidRPr="009A6DAF">
        <w:t>colors</w:t>
      </w:r>
      <w:commentRangeEnd w:id="19"/>
      <w:r w:rsidR="009A6DAF">
        <w:rPr>
          <w:rStyle w:val="CommentReference"/>
          <w:rFonts w:asciiTheme="minorHAnsi" w:eastAsiaTheme="minorHAnsi" w:hAnsiTheme="minorHAnsi" w:cstheme="minorBidi"/>
          <w:kern w:val="0"/>
        </w:rPr>
        <w:commentReference w:id="19"/>
      </w:r>
      <w:r w:rsidR="009A6DAF" w:rsidRPr="009A6DAF">
        <w:t xml:space="preserve">), </w:t>
      </w:r>
      <w:proofErr w:type="spellStart"/>
      <w:r w:rsidR="009A6DAF" w:rsidRPr="009A6DAF">
        <w:t>isotachs</w:t>
      </w:r>
      <w:proofErr w:type="spellEnd"/>
      <w:r w:rsidR="009A6DAF" w:rsidRPr="009A6DAF">
        <w:t xml:space="preserve"> (red), and select wind barbs from serial rawinsondes at the R/V </w:t>
      </w:r>
      <w:proofErr w:type="spellStart"/>
      <w:r w:rsidR="009A6DAF" w:rsidRPr="009A6DAF">
        <w:t>Polarstern</w:t>
      </w:r>
      <w:proofErr w:type="spellEnd"/>
      <w:r w:rsidR="009A6DAF" w:rsidRPr="009A6DAF">
        <w:t xml:space="preserve">.  Heavy (red, blue, black) lines mark warm and cold fronts and the top of the Arctic inversion (base of the free troposphere), respectively.  The thin yellow line marks the top of the surface mixed-layer. Low-level jets (LLJ) are also marked.  </w:t>
      </w:r>
      <w:commentRangeStart w:id="20"/>
      <w:r w:rsidR="009A6DAF" w:rsidRPr="009A6DAF">
        <w:t xml:space="preserve">The 6-hourly rawinsonde times are shown at the bottom of the panel (red*).  </w:t>
      </w:r>
      <w:commentRangeEnd w:id="20"/>
      <w:r w:rsidR="009A6DAF">
        <w:rPr>
          <w:rStyle w:val="CommentReference"/>
          <w:rFonts w:asciiTheme="minorHAnsi" w:eastAsiaTheme="minorHAnsi" w:hAnsiTheme="minorHAnsi" w:cstheme="minorBidi"/>
          <w:kern w:val="0"/>
        </w:rPr>
        <w:commentReference w:id="20"/>
      </w:r>
      <w:r w:rsidR="009A6DAF" w:rsidRPr="009A6DAF">
        <w:t>Lower 6 panels: Time-series from the Met City tower and the ASFG of b) SLP; c) T</w:t>
      </w:r>
      <w:r w:rsidR="009A6DAF" w:rsidRPr="009A6DAF">
        <w:rPr>
          <w:vertAlign w:val="subscript"/>
        </w:rPr>
        <w:t>a</w:t>
      </w:r>
      <w:r w:rsidR="009A6DAF" w:rsidRPr="009A6DAF">
        <w:t xml:space="preserve">; d) 10-m </w:t>
      </w:r>
      <w:r w:rsidR="009A6DAF" w:rsidRPr="009A6DAF">
        <w:lastRenderedPageBreak/>
        <w:t>and 4-m wind speed; e) 10-m and 4-m wind direction; f) 10-m atmospheric stress (red), stress vector change (black) at MC; and g</w:t>
      </w:r>
      <w:commentRangeStart w:id="21"/>
      <w:r w:rsidR="009A6DAF" w:rsidRPr="009A6DAF">
        <w:t>) 4-m atmospheric divergence (red), ice divergence (blue), and ice shear (green).</w:t>
      </w:r>
      <w:commentRangeEnd w:id="21"/>
      <w:r w:rsidR="009A6DAF">
        <w:rPr>
          <w:rStyle w:val="CommentReference"/>
          <w:rFonts w:asciiTheme="minorHAnsi" w:eastAsiaTheme="minorHAnsi" w:hAnsiTheme="minorHAnsi" w:cstheme="minorBidi"/>
          <w:kern w:val="0"/>
        </w:rPr>
        <w:commentReference w:id="21"/>
      </w:r>
      <w:r w:rsidR="009A6DAF" w:rsidRPr="009A6DAF">
        <w:t xml:space="preserve"> The vertical dashed lines show the times when the warm (red) and cold (blue) fronts with the second cyclone pass over. </w:t>
      </w:r>
    </w:p>
    <w:p w14:paraId="29A5BE12" w14:textId="6338FC0F" w:rsidR="1AB51EAA" w:rsidRDefault="1AB51EAA" w:rsidP="009A6DAF">
      <w:pPr>
        <w:pStyle w:val="FigureorTableCaption"/>
        <w:spacing w:line="259" w:lineRule="auto"/>
      </w:pPr>
      <w:r>
        <w:t>4 Sea ice dynamics</w:t>
      </w:r>
    </w:p>
    <w:p w14:paraId="318ED94E" w14:textId="47480DDD" w:rsidR="00661BBD" w:rsidRPr="00F47B9C" w:rsidRDefault="00661BBD" w:rsidP="00F47B9C">
      <w:pPr>
        <w:pStyle w:val="Text"/>
      </w:pPr>
      <w:r w:rsidRPr="00F47B9C">
        <w:t>Sea ice motion at during the passage of the storm</w:t>
      </w:r>
      <w:r w:rsidR="007A43D9">
        <w:t>s</w:t>
      </w:r>
      <w:r w:rsidRPr="00F47B9C">
        <w:t xml:space="preserve"> is broadly coherent with time-varying wind forcing. We examine the sea ice response first in terms of the relationship with the local wind forcing, then examine the differential motion of the ice pack.</w:t>
      </w:r>
      <w:r w:rsidR="00B52E5A">
        <w:t xml:space="preserve"> For brevity, we focus primarily on the second storm.</w:t>
      </w:r>
    </w:p>
    <w:p w14:paraId="7AFECF33" w14:textId="5F322598" w:rsidR="1AB51EAA" w:rsidRPr="00F47B9C" w:rsidRDefault="1AB51EAA" w:rsidP="00C00961">
      <w:pPr>
        <w:pStyle w:val="Heading-Secondary"/>
      </w:pPr>
      <w:r w:rsidRPr="00F47B9C">
        <w:t>4.1 Atmosphere-ice interaction</w:t>
      </w:r>
    </w:p>
    <w:p w14:paraId="79424FD3" w14:textId="65411303" w:rsidR="00F47B9C" w:rsidRDefault="00661BBD" w:rsidP="00F47B9C">
      <w:pPr>
        <w:pStyle w:val="Text"/>
      </w:pPr>
      <w:r w:rsidRPr="00F47B9C">
        <w:t xml:space="preserve">Drift trajectories of the three L-sites and the CO (Figure 6a-d) generally illustrate the expected right hand turning rule first noted by </w:t>
      </w:r>
      <w:r w:rsidR="00C40C4D" w:rsidRPr="00F47B9C">
        <w:fldChar w:fldCharType="begin"/>
      </w:r>
      <w:r w:rsidR="001902F1">
        <w:instrText xml:space="preserve"> ADDIN ZOTERO_ITEM CSL_CITATION {"citationID":"AtlN8AL0","properties":{"formattedCitation":"(Nansen, 1902)","plainCitation":"(Nansen, 1902)","dontUpdate":true,"noteIndex":0},"citationItems":[{"id":6187,"uris":["http://zotero.org/users/6124969/items/FDTWSNDX"],"itemData":{"id":6187,"type":"book","publisher":"London ; New York : Longmans, Green and Co. ; Christiania : J. Dybwad, 1900-1906","title":"The Norwegian North polar expedition, 1893-1896 : Scientific Results","author":[{"family":"Nansen","given":"Fridtjof"}],"issued":{"date-parts":[["1902"]]},"citation-key":"nansen1902_NorwegianNorth"}}],"schema":"https://github.com/citation-style-language/schema/raw/master/csl-citation.json"} </w:instrText>
      </w:r>
      <w:r w:rsidR="00C40C4D" w:rsidRPr="00F47B9C">
        <w:fldChar w:fldCharType="separate"/>
      </w:r>
      <w:r w:rsidR="00C40C4D" w:rsidRPr="00F47B9C">
        <w:t xml:space="preserve">Nansen </w:t>
      </w:r>
      <w:r w:rsidR="00E51EC0">
        <w:t>(</w:t>
      </w:r>
      <w:r w:rsidR="00C40C4D" w:rsidRPr="00F47B9C">
        <w:t>1902)</w:t>
      </w:r>
      <w:r w:rsidR="00C40C4D" w:rsidRPr="00F47B9C">
        <w:fldChar w:fldCharType="end"/>
      </w:r>
      <w:r w:rsidRPr="00F47B9C">
        <w:t xml:space="preserve">. At all four sites, the ice drift arcs to the right and slows as the </w:t>
      </w:r>
      <w:r w:rsidR="005D1626">
        <w:t xml:space="preserve">29 </w:t>
      </w:r>
      <w:r w:rsidRPr="00F47B9C">
        <w:t>January cyclone moves away from the MOSAiC site. At the sea level pressure maximum between the two depressions, the wind direction abruptly reverses. This reversal occurs at 23 UTC on 30</w:t>
      </w:r>
      <w:r w:rsidR="005D1626">
        <w:t xml:space="preserve"> January</w:t>
      </w:r>
      <w:r w:rsidRPr="00F47B9C">
        <w:t xml:space="preserve"> at all sites</w:t>
      </w:r>
      <w:r w:rsidR="00F75F39" w:rsidRPr="00F47B9C">
        <w:t xml:space="preserve">, marked by the </w:t>
      </w:r>
      <w:proofErr w:type="gramStart"/>
      <w:r w:rsidR="00F75F39" w:rsidRPr="00F47B9C">
        <w:t>red letter</w:t>
      </w:r>
      <w:proofErr w:type="gramEnd"/>
      <w:r w:rsidR="00F75F39" w:rsidRPr="00F47B9C">
        <w:t xml:space="preserve"> A. As the sea level pressure decreases and the second cyclone approaches the CO, the ice drifts northward until slowing to a halt and again reversing direction. The cusp in the trajectory marking the reversal is indicated by the letter B. Notably, this reversal </w:t>
      </w:r>
      <w:proofErr w:type="spellStart"/>
      <w:r w:rsidR="00F75F39" w:rsidRPr="00F47B9C">
        <w:t>preceeds</w:t>
      </w:r>
      <w:proofErr w:type="spellEnd"/>
      <w:r w:rsidR="00F75F39" w:rsidRPr="00F47B9C">
        <w:t xml:space="preserve"> a rapid acceleration, and occurs at different times at each site: first at 22:30 UTC on </w:t>
      </w:r>
      <w:r w:rsidR="005D1626">
        <w:t xml:space="preserve">31 </w:t>
      </w:r>
      <w:r w:rsidR="00F75F39" w:rsidRPr="00F47B9C">
        <w:t>Jan</w:t>
      </w:r>
      <w:r w:rsidR="005D1626">
        <w:t>uary</w:t>
      </w:r>
      <w:r w:rsidR="00F75F39" w:rsidRPr="00F47B9C">
        <w:t xml:space="preserve"> at L3, next at 0 UTC on </w:t>
      </w:r>
      <w:r w:rsidR="005D1626">
        <w:t>1 February</w:t>
      </w:r>
      <w:r w:rsidR="00F75F39" w:rsidRPr="00F47B9C">
        <w:t xml:space="preserve"> at sites L1 and at the CO, and last at 0:30 UTC on </w:t>
      </w:r>
      <w:r w:rsidR="005D1626">
        <w:t>1 February</w:t>
      </w:r>
      <w:r w:rsidR="00F75F39" w:rsidRPr="00F47B9C">
        <w:t xml:space="preserve"> at site L2. The difference in directions</w:t>
      </w:r>
      <w:r w:rsidR="005D1626">
        <w:t xml:space="preserve"> before and after the cusp</w:t>
      </w:r>
      <w:r w:rsidR="00F75F39" w:rsidRPr="00F47B9C">
        <w:t xml:space="preserve"> varies</w:t>
      </w:r>
      <w:r w:rsidR="00F47B9C">
        <w:t xml:space="preserve"> spatially</w:t>
      </w:r>
      <w:r w:rsidR="00F75F39" w:rsidRPr="00F47B9C">
        <w:t xml:space="preserve"> as well, indicating that deformation of the ice between the sites has taken place. </w:t>
      </w:r>
    </w:p>
    <w:p w14:paraId="7FE2CA18" w14:textId="64937F1A" w:rsidR="00661BBD" w:rsidRDefault="00F75F39" w:rsidP="00F47B9C">
      <w:pPr>
        <w:pStyle w:val="Text"/>
      </w:pPr>
      <w:r w:rsidRPr="00F47B9C">
        <w:t xml:space="preserve">In the lower two panels of Figure 6, we see that the drift speed ratio </w:t>
      </w:r>
      <m:oMath>
        <m:r>
          <w:rPr>
            <w:rFonts w:ascii="Cambria Math" w:hAnsi="Cambria Math"/>
          </w:rPr>
          <m:t>α</m:t>
        </m:r>
      </m:oMath>
      <w:r w:rsidR="00E92CAF" w:rsidRPr="00F47B9C">
        <w:t xml:space="preserve"> </w:t>
      </w:r>
      <w:r w:rsidRPr="00F47B9C">
        <w:t>(the ratio between the drift speed and the wind speed) and net turning angle</w:t>
      </w:r>
      <w:r w:rsidR="00E92CAF" w:rsidRPr="00F47B9C">
        <w:t xml:space="preserve"> </w:t>
      </w:r>
      <m:oMath>
        <m:r>
          <w:rPr>
            <w:rFonts w:ascii="Cambria Math" w:hAnsi="Cambria Math"/>
          </w:rPr>
          <m:t>θ</m:t>
        </m:r>
      </m:oMath>
      <w:r w:rsidRPr="00F47B9C">
        <w:t xml:space="preserve"> </w:t>
      </w:r>
      <w:r w:rsidR="00E92CAF" w:rsidRPr="00F47B9C">
        <w:t xml:space="preserve"> </w:t>
      </w:r>
      <w:r w:rsidRPr="00F47B9C">
        <w:t>(the difference between the wind direction and the drift direction) vary significantly over time. These parameters are empirical measures of the relationship between the ice drift and the wind speed.</w:t>
      </w:r>
      <w:r w:rsidR="00E92CAF" w:rsidRPr="00F47B9C">
        <w:t xml:space="preserve"> </w:t>
      </w:r>
      <w:r w:rsidRPr="00F47B9C">
        <w:t xml:space="preserve">In steady state free drift (i.e., in the absence of internal ice stresses), the turning angle is a function of the boundary layer structure and the ice surface roughness, and the drift speed ratio is the Nansen number, a function of the air-ice and ice-ocean drag coefficients and the densities of each medium. </w:t>
      </w:r>
      <w:r w:rsidR="00E92CAF" w:rsidRPr="00F47B9C">
        <w:rPr>
          <w:rFonts w:eastAsia="Calibri"/>
        </w:rPr>
        <w:t>At MOSAiC, we can calculate these directly from the three ASFS sites and Met City using the measured winds and the measured motion of the local ice floe on which these sensors are located.</w:t>
      </w:r>
      <w:r w:rsidR="00E92CAF" w:rsidRPr="00F47B9C">
        <w:t xml:space="preserve"> For the </w:t>
      </w:r>
      <w:r w:rsidR="005D1626">
        <w:t>January</w:t>
      </w:r>
      <w:r w:rsidR="00E92CAF" w:rsidRPr="00F47B9C">
        <w:t xml:space="preserve"> 30-</w:t>
      </w:r>
      <w:r w:rsidR="005D1626">
        <w:t>February</w:t>
      </w:r>
      <w:r w:rsidR="00E92CAF" w:rsidRPr="00F47B9C">
        <w:t xml:space="preserve"> 4 period shown in Figure 6e-f, average values of </w:t>
      </w:r>
      <m:oMath>
        <m:r>
          <w:rPr>
            <w:rFonts w:ascii="Cambria Math" w:hAnsi="Cambria Math"/>
          </w:rPr>
          <m:t>α</m:t>
        </m:r>
      </m:oMath>
      <w:r w:rsidR="00E92CAF" w:rsidRPr="00F47B9C">
        <w:t xml:space="preserve"> and </w:t>
      </w:r>
      <m:oMath>
        <m:r>
          <w:rPr>
            <w:rFonts w:ascii="Cambria Math" w:hAnsi="Cambria Math"/>
          </w:rPr>
          <m:t>θ</m:t>
        </m:r>
      </m:oMath>
      <w:r w:rsidR="00E92CAF" w:rsidRPr="00F47B9C">
        <w:t xml:space="preserve"> are 0.021 and 35, respectively, consistent with previous studies </w:t>
      </w:r>
      <w:r w:rsidR="00C40C4D" w:rsidRPr="00F47B9C">
        <w:fldChar w:fldCharType="begin"/>
      </w:r>
      <w:r w:rsidR="00C40C4D" w:rsidRPr="00F47B9C">
        <w:instrText xml:space="preserve"> ADDIN ZOTERO_ITEM CSL_CITATION {"citationID":"A2fnPbxl","properties":{"formattedCitation":"(Lepp\\uc0\\u228{}ranta, 2007; Schweiger &amp; Zhang, 2015; Womack et al., 2022)","plainCitation":"(Leppäranta, 2007; Schweiger &amp; Zhang, 2015; Womack et al., 2022)","noteIndex":0},"citationItems":[{"id":7173,"uris":["http://zotero.org/users/6124969/items/BY8ABJGG"],"itemData":{"id":7173,"type":"book","collection-title":"Springer praxis books","ISBN":"978-3-540-26970-0","note":"Citation Key: leppäranta2007drift\ntex.lccn: 2004110445","publisher":"Springer Berlin Heidelberg","title":"The drift of sea ice","URL":"https://books.google.com/books?id=MMIXaOl1jxwC","author":[{"family":"Leppäranta","given":"M."}],"issued":{"date-parts":[["2007"]]},"citation-key":"leppäranta2007drift"}},{"id":5949,"uris":["http://zotero.org/users/6124969/items/8BWYD68P"],"itemData":{"id":5949,"type":"article-journal","abstract":"Arctic sea ice drift forecasts of 6 h–9 days for the summer of 2014 are generated using the Marginal Ice Zone Modeling and Assimilation System (MIZMAS); the model is driven by 6 h atmospheric forecasts from the Climate Forecast System (CFSv2). Forecast ice drift speed is compared to drifting buoys and other observational platforms. Forecast positions are compared with actual positions 24 h–8 days since forecast. Forecast results are further compared to those from the forecasts generated using an ice velocity climatology driven by multiyear integrations of the same model. The results are presented in the context of scheduling the acquisition of high-resolution images that need to follow buoys or scientiﬁc research platforms. RMS errors for ice speed are on the order of 5 km/d for 24–48 h since forecast using the sea ice model compared with 9 km/d using climatology. Predicted buoy position RMS errors are 6.3 km for 24 h and 14 km for 72 h since forecast. Model biases in ice speed and direction can be reduced by adjusting the air drag coefﬁcient and water turning angle, but the adjustments do not affect veriﬁcation statistics. This suggests that improved atmospheric forecast forcing may further reduce the forecast errors. The model remains skillful for 8 days. Using the forecast model increases the probability of tracking a target drifting in sea ice with a 10 km 3 10 km image from 60 to 95% for a 24 h forecast and from 27 to 73% for a 48 h forecast.","container-title":"Journal of Geophysical Research","language":"en","page":"15","source":"Zotero","title":"Accuracy of short‐term sea ice drift forecasts using a coupled ice‐ocean model","author":[{"family":"Schweiger","given":"Axel J"},{"family":"Zhang","given":"Jinlun"}],"issued":{"date-parts":[["2015"]]},"citation-key":"schweiger2015_AccuracyShort"}},{"id":44,"uris":["http://zotero.org/users/6124969/items/APLYHGKE"],"itemData":{"id":44,"type":"article-journal","abstract":"Sea-ice drift in the Antarctic marginal ice zone (MIZ) is discussed using data from a 4-month-long drift of a buoy deployed on a pancake ice floe during the winter sea-ice expansion. We demonstrate increased meandering and drift speeds, and changes in the dynamical regimes of the absolute dispersion during cyclone activity, together with high correlations between drift velocities and wind from atmospheric reanalyses. This indicates a dominant physical control of wind forcing on ice drift and the persistence of free-drift conditions. These conditions occurred despite the buoy remaining largely in &gt;80% ice concentrations and at distances &gt;200 km from the estimated ice edge. The drift is additionally characterised by a strong inertial signature at 13.47 h, which appears initiated by passing cyclones. A wavelet analysis of the buoy's velocity confirms that the momentum transfer from winds at the multi-day frequencies is due to atmospheric forcing, while the initiation of inertial oscillations of sea ice has been identified as the secondary effect. Propagating storm-generated waves may initiate inertial oscillations by increasing the mobility of floes and enhance the drag of the inertial current. This analysis indicates that the Antarctic MIZ in the Indian Ocean sector remains much wider and mobile, during austral winter-to-spring, than defined by sea-ice concentration.","container-title":"Journal of Glaciology","DOI":"10.1017/jog.2022.14","ISSN":"00221430","title":"Atmospheric drivers of a winter-to-spring Lagrangian sea-ice drift in the Eastern Antarctic marginal ice zone","author":[{"family":"Womack","given":"Ashleigh"},{"family":"Vichi","given":"Marcello"},{"family":"Alberello","given":"Alberto"},{"family":"Toffoli","given":"Alessandro"}],"issued":{"date-parts":[["2022"]]},"citation-key":"womack2022_AtmosphericDrivers"}}],"schema":"https://github.com/citation-style-language/schema/raw/master/csl-citation.json"} </w:instrText>
      </w:r>
      <w:r w:rsidR="00C40C4D" w:rsidRPr="00F47B9C">
        <w:fldChar w:fldCharType="separate"/>
      </w:r>
      <w:r w:rsidR="00C40C4D" w:rsidRPr="00F47B9C">
        <w:t xml:space="preserve">(Leppäranta, 2007; Schweiger </w:t>
      </w:r>
      <w:r w:rsidR="008B0FCD">
        <w:t>and</w:t>
      </w:r>
      <w:r w:rsidR="00C40C4D" w:rsidRPr="00F47B9C">
        <w:t xml:space="preserve"> Zhang, 2015; Womack et al., 2022)</w:t>
      </w:r>
      <w:r w:rsidR="00C40C4D" w:rsidRPr="00F47B9C">
        <w:fldChar w:fldCharType="end"/>
      </w:r>
      <w:r w:rsidR="00E92CAF" w:rsidRPr="00F47B9C">
        <w:t xml:space="preserve">. However, significant variability exists in both parameters. </w:t>
      </w:r>
      <w:r w:rsidRPr="00F47B9C">
        <w:t xml:space="preserve">We see an increase in drift speed ratio after </w:t>
      </w:r>
      <w:r w:rsidR="005D1626">
        <w:t>1 February</w:t>
      </w:r>
      <w:r w:rsidRPr="00F47B9C">
        <w:t>, which can indicate that a larger fraction of atmospheric momentum is being translated into ice motion rather than adding to the internal ice stresses. In addition, we see that the drift speed ratio following the second cyclone passage oscillates near the inertial frequency</w:t>
      </w:r>
      <w:r w:rsidR="00E92CAF" w:rsidRPr="00F47B9C">
        <w:t xml:space="preserve"> (~12 hours)</w:t>
      </w:r>
      <w:r w:rsidRPr="00F47B9C">
        <w:t xml:space="preserve">, suggesting the possibility of </w:t>
      </w:r>
      <w:r w:rsidR="00E92CAF" w:rsidRPr="00F47B9C">
        <w:t>inertial oscillations following the storm. The rapid increase in drift speed ratio for L3 is likely an indication of nonlocal forcing of the ice motion through internal ice stresses.</w:t>
      </w:r>
      <w:r w:rsidR="00C40C4D">
        <w:t xml:space="preserve"> </w:t>
      </w:r>
    </w:p>
    <w:p w14:paraId="48A3703C" w14:textId="6BA2550D" w:rsidR="00E36D5B" w:rsidRDefault="00C82BEA" w:rsidP="1AB51EAA">
      <w:pPr>
        <w:pStyle w:val="Heading-Secondary"/>
      </w:pPr>
      <w:r>
        <w:rPr>
          <w:noProof/>
        </w:rPr>
        <w:lastRenderedPageBreak/>
        <w:drawing>
          <wp:inline distT="0" distB="0" distL="0" distR="0" wp14:anchorId="4DA5C8E9" wp14:editId="16663820">
            <wp:extent cx="5269117" cy="6248632"/>
            <wp:effectExtent l="0" t="0" r="1905" b="0"/>
            <wp:docPr id="1281132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32635" name="Picture 1281132635"/>
                    <pic:cNvPicPr/>
                  </pic:nvPicPr>
                  <pic:blipFill>
                    <a:blip r:embed="rId23"/>
                    <a:stretch>
                      <a:fillRect/>
                    </a:stretch>
                  </pic:blipFill>
                  <pic:spPr>
                    <a:xfrm>
                      <a:off x="0" y="0"/>
                      <a:ext cx="5319310" cy="6308156"/>
                    </a:xfrm>
                    <a:prstGeom prst="rect">
                      <a:avLst/>
                    </a:prstGeom>
                  </pic:spPr>
                </pic:pic>
              </a:graphicData>
            </a:graphic>
          </wp:inline>
        </w:drawing>
      </w:r>
    </w:p>
    <w:p w14:paraId="5D18B912" w14:textId="4890048D" w:rsidR="1AB51EAA" w:rsidRPr="00F47B9C" w:rsidRDefault="1AB51EAA" w:rsidP="00F47B9C">
      <w:pPr>
        <w:pStyle w:val="FigureorTableCaption"/>
      </w:pPr>
      <w:r w:rsidRPr="00F47B9C">
        <w:t xml:space="preserve">Figure 6. </w:t>
      </w:r>
      <w:r w:rsidR="00C82BEA" w:rsidRPr="00F47B9C">
        <w:t xml:space="preserve">Top </w:t>
      </w:r>
      <w:r w:rsidR="000D6171" w:rsidRPr="00F47B9C">
        <w:t>a-d</w:t>
      </w:r>
      <w:r w:rsidR="00C82BEA" w:rsidRPr="00F47B9C">
        <w:t>:</w:t>
      </w:r>
      <w:r w:rsidR="000D6171" w:rsidRPr="00F47B9C">
        <w:t xml:space="preserve"> Trajectories of sites L1, L2, L3, and Met City at hourly resolution from </w:t>
      </w:r>
      <w:r w:rsidR="005D1626">
        <w:t xml:space="preserve">30 January </w:t>
      </w:r>
      <w:r w:rsidR="000D6171" w:rsidRPr="00F47B9C">
        <w:t>00</w:t>
      </w:r>
      <w:r w:rsidR="005D1626">
        <w:t xml:space="preserve">:00 </w:t>
      </w:r>
      <w:r w:rsidR="000D6171" w:rsidRPr="00F47B9C">
        <w:t xml:space="preserve">UTC </w:t>
      </w:r>
      <w:r w:rsidR="005D1626">
        <w:t xml:space="preserve">on 02 </w:t>
      </w:r>
      <w:r w:rsidR="000D6171" w:rsidRPr="00F47B9C">
        <w:t>Feb</w:t>
      </w:r>
      <w:r w:rsidR="005D1626">
        <w:t>ruary</w:t>
      </w:r>
      <w:r w:rsidR="000D6171" w:rsidRPr="00F47B9C">
        <w:t xml:space="preserve"> 00</w:t>
      </w:r>
      <w:r w:rsidR="005D1626">
        <w:t xml:space="preserve">:00 </w:t>
      </w:r>
      <w:r w:rsidR="000D6171" w:rsidRPr="00F47B9C">
        <w:t>UTC. Black arrows indicate the ice drift direction, light blue the observed wind direction, and dark blue the estimated wind from the ERA5 reanalysis. Arrow length is proportional to velocity.</w:t>
      </w:r>
      <w:r w:rsidR="00C82BEA" w:rsidRPr="00F47B9C">
        <w:t xml:space="preserve"> Bottom</w:t>
      </w:r>
      <w:r w:rsidR="005C6F8A">
        <w:t>:</w:t>
      </w:r>
      <w:r w:rsidR="00C82BEA" w:rsidRPr="00F47B9C">
        <w:t xml:space="preserve"> (a) Drift speed ratio (ice speed divided by wind speed) and (b) empirical turning angle (difference between wind direction and ice drift direction) at sites L1, L2, L3, and Met City</w:t>
      </w:r>
      <w:commentRangeStart w:id="22"/>
      <w:r w:rsidR="00C82BEA" w:rsidRPr="00F47B9C">
        <w:t xml:space="preserve">. </w:t>
      </w:r>
      <w:commentRangeEnd w:id="22"/>
      <w:r w:rsidR="005D1626">
        <w:rPr>
          <w:rStyle w:val="CommentReference"/>
          <w:rFonts w:asciiTheme="minorHAnsi" w:eastAsiaTheme="minorHAnsi" w:hAnsiTheme="minorHAnsi" w:cstheme="minorBidi"/>
          <w:kern w:val="0"/>
        </w:rPr>
        <w:commentReference w:id="22"/>
      </w:r>
    </w:p>
    <w:p w14:paraId="773D42BD" w14:textId="77777777" w:rsidR="00002B9D" w:rsidRDefault="00002B9D" w:rsidP="00F47B9C">
      <w:pPr>
        <w:pStyle w:val="Text"/>
        <w:rPr>
          <w:noProof/>
        </w:rPr>
      </w:pPr>
    </w:p>
    <w:p w14:paraId="15F5FCF1" w14:textId="77777777" w:rsidR="00002B9D" w:rsidRDefault="00002B9D" w:rsidP="00002B9D">
      <w:pPr>
        <w:pStyle w:val="FigureorTableCaption"/>
        <w:spacing w:line="259" w:lineRule="auto"/>
      </w:pPr>
      <w:r>
        <w:rPr>
          <w:noProof/>
        </w:rPr>
        <w:lastRenderedPageBreak/>
        <w:drawing>
          <wp:inline distT="0" distB="0" distL="0" distR="0" wp14:anchorId="1843A41D" wp14:editId="2F265564">
            <wp:extent cx="6259770" cy="3466949"/>
            <wp:effectExtent l="0" t="0" r="1905" b="635"/>
            <wp:docPr id="10400089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08950" name="Picture 4"/>
                    <pic:cNvPicPr/>
                  </pic:nvPicPr>
                  <pic:blipFill>
                    <a:blip r:embed="rId24"/>
                    <a:stretch>
                      <a:fillRect/>
                    </a:stretch>
                  </pic:blipFill>
                  <pic:spPr>
                    <a:xfrm>
                      <a:off x="0" y="0"/>
                      <a:ext cx="6259770" cy="3466949"/>
                    </a:xfrm>
                    <a:prstGeom prst="rect">
                      <a:avLst/>
                    </a:prstGeom>
                  </pic:spPr>
                </pic:pic>
              </a:graphicData>
            </a:graphic>
          </wp:inline>
        </w:drawing>
      </w:r>
    </w:p>
    <w:p w14:paraId="18F55ED4" w14:textId="67444E4D" w:rsidR="00002B9D" w:rsidRDefault="00002B9D" w:rsidP="00002B9D">
      <w:pPr>
        <w:pStyle w:val="FigureorTableCaption"/>
        <w:spacing w:line="259" w:lineRule="auto"/>
      </w:pPr>
      <w:r w:rsidRPr="1AB51EAA">
        <w:rPr>
          <w:b/>
          <w:bCs/>
        </w:rPr>
        <w:t>Figure 7</w:t>
      </w:r>
      <w:r>
        <w:t xml:space="preserve">. </w:t>
      </w:r>
      <w:r w:rsidRPr="002E78F3">
        <w:t>Left: Buoy velocity</w:t>
      </w:r>
      <w:r>
        <w:t xml:space="preserve"> components (a, b) and magnitude (c)</w:t>
      </w:r>
      <w:r w:rsidRPr="002E78F3">
        <w:t xml:space="preserve"> for the period from </w:t>
      </w:r>
      <w:r w:rsidR="005D1626">
        <w:t xml:space="preserve">30 January </w:t>
      </w:r>
      <w:r w:rsidRPr="002E78F3">
        <w:t>20</w:t>
      </w:r>
      <w:r w:rsidR="005D1626">
        <w:t>:00</w:t>
      </w:r>
      <w:r w:rsidRPr="002E78F3">
        <w:t xml:space="preserve"> UTC to </w:t>
      </w:r>
      <w:r w:rsidR="005D1626">
        <w:t>2 February 0</w:t>
      </w:r>
      <w:r w:rsidRPr="002E78F3">
        <w:t>2</w:t>
      </w:r>
      <w:r w:rsidR="005D1626">
        <w:t>:00</w:t>
      </w:r>
      <w:r w:rsidRPr="002E78F3">
        <w:t xml:space="preserve"> UTC. The top and middle panels show the u and v velocity components relative to the north polar stereographic projection, thus corresponding to the x and y axis, respectively, in the panels on the right. </w:t>
      </w:r>
      <w:r>
        <w:t>For the period shown here, the positive y direction is approximately northward.</w:t>
      </w:r>
      <w:r w:rsidRPr="002E78F3">
        <w:t xml:space="preserve"> Right: Snapshots of buoy motion (thick black arrows) superimposed on the ERA5 sea level pressure isobars (black contours, 4 </w:t>
      </w:r>
      <w:proofErr w:type="spellStart"/>
      <w:r w:rsidRPr="002E78F3">
        <w:t>hPa</w:t>
      </w:r>
      <w:proofErr w:type="spellEnd"/>
      <w:r w:rsidRPr="002E78F3">
        <w:t xml:space="preserve"> spacing) and near-surface (10 m) wind fields (</w:t>
      </w:r>
      <w:r>
        <w:t xml:space="preserve">blue </w:t>
      </w:r>
      <w:r w:rsidRPr="002E78F3">
        <w:t>arrows) at times corresponding to vertical lines in the velocity time series to the</w:t>
      </w:r>
      <w:r>
        <w:t xml:space="preserve"> </w:t>
      </w:r>
      <w:r w:rsidRPr="002E78F3">
        <w:t>left</w:t>
      </w:r>
      <w:r w:rsidR="00B52E5A">
        <w:t>.</w:t>
      </w:r>
      <w:r>
        <w:t xml:space="preserve"> </w:t>
      </w:r>
    </w:p>
    <w:p w14:paraId="7586A4BA" w14:textId="5D08AEB0" w:rsidR="00BC44C1" w:rsidRDefault="002E78F3" w:rsidP="00BC44C1">
      <w:pPr>
        <w:pStyle w:val="Text"/>
        <w:rPr>
          <w:noProof/>
        </w:rPr>
      </w:pPr>
      <w:r>
        <w:rPr>
          <w:noProof/>
        </w:rPr>
        <w:t xml:space="preserve">Considering next the trajectories and drift speeds across the full buoy dataset, we find a clear correspondence between the position of the buoys relative to the storm track and the time varying drift velocity (Figure 7a-c). Groups </w:t>
      </w:r>
      <w:r w:rsidR="0084775F">
        <w:rPr>
          <w:noProof/>
        </w:rPr>
        <w:t xml:space="preserve">are colored and named relative to the propagation direction of the storm. Within-group velocity variance is small compared to the cross-array variance, and we note that buoys on opposite sides of the storm track move in opposite directions in the </w:t>
      </w:r>
      <w:r w:rsidR="0084775F">
        <w:rPr>
          <w:i/>
          <w:iCs/>
          <w:noProof/>
        </w:rPr>
        <w:t>x</w:t>
      </w:r>
      <w:r w:rsidR="0084775F">
        <w:rPr>
          <w:noProof/>
        </w:rPr>
        <w:t xml:space="preserve"> direction, consistent with the rotation of cyclone wind field. </w:t>
      </w:r>
      <w:r w:rsidR="0084775F" w:rsidRPr="0084775F">
        <w:rPr>
          <w:noProof/>
        </w:rPr>
        <w:t xml:space="preserve">The clearest sign of the storm impact on the ice velocity is through the effect of the LLJ as it develops and moves across the MOSAiC array. The LLJ first develops in the warm sector of the storm (Figures 3 and 5). The high wind speeds in the warm sector result in the two distant buoys (orange) accelerating first, reaching maximum velocities of 29 and 33 cm/s on </w:t>
      </w:r>
      <w:r w:rsidR="005D1626">
        <w:rPr>
          <w:noProof/>
        </w:rPr>
        <w:t xml:space="preserve">31 </w:t>
      </w:r>
      <w:r w:rsidR="0084775F" w:rsidRPr="0084775F">
        <w:rPr>
          <w:noProof/>
        </w:rPr>
        <w:t>Jan</w:t>
      </w:r>
      <w:r w:rsidR="005D1626">
        <w:rPr>
          <w:noProof/>
        </w:rPr>
        <w:t>uary</w:t>
      </w:r>
      <w:r w:rsidR="0084775F" w:rsidRPr="0084775F">
        <w:rPr>
          <w:noProof/>
        </w:rPr>
        <w:t xml:space="preserve"> at 17 and 18 UTC, respectively.</w:t>
      </w:r>
      <w:r w:rsidR="0084775F">
        <w:rPr>
          <w:noProof/>
        </w:rPr>
        <w:t xml:space="preserve"> The remaining buoys show a moderate increase of speed on </w:t>
      </w:r>
      <w:r w:rsidR="005D1626">
        <w:rPr>
          <w:noProof/>
        </w:rPr>
        <w:t>31</w:t>
      </w:r>
      <w:r w:rsidR="0084775F">
        <w:rPr>
          <w:noProof/>
        </w:rPr>
        <w:t xml:space="preserve"> </w:t>
      </w:r>
      <w:r w:rsidR="005D1626">
        <w:rPr>
          <w:noProof/>
        </w:rPr>
        <w:t>January</w:t>
      </w:r>
      <w:r w:rsidR="0084775F">
        <w:rPr>
          <w:noProof/>
        </w:rPr>
        <w:t xml:space="preserve"> from 0</w:t>
      </w:r>
      <w:r w:rsidR="005D1626">
        <w:rPr>
          <w:noProof/>
        </w:rPr>
        <w:t>0</w:t>
      </w:r>
      <w:r w:rsidR="0084775F">
        <w:rPr>
          <w:noProof/>
        </w:rPr>
        <w:t xml:space="preserve"> UTC to 12 UTC as the central pressure low approaches. </w:t>
      </w:r>
      <w:r w:rsidR="00BC44C1">
        <w:rPr>
          <w:noProof/>
        </w:rPr>
        <w:t xml:space="preserve">During the </w:t>
      </w:r>
      <w:r w:rsidR="005D1626">
        <w:rPr>
          <w:noProof/>
        </w:rPr>
        <w:t xml:space="preserve">30 </w:t>
      </w:r>
      <w:r w:rsidR="00BC44C1">
        <w:rPr>
          <w:noProof/>
        </w:rPr>
        <w:t>Jan</w:t>
      </w:r>
      <w:r w:rsidR="005D1626">
        <w:rPr>
          <w:noProof/>
        </w:rPr>
        <w:t>uary</w:t>
      </w:r>
      <w:r w:rsidR="00BC44C1">
        <w:rPr>
          <w:noProof/>
        </w:rPr>
        <w:t xml:space="preserve"> storm, we see a similar pattern of differential motion across the extended DN, though to a lesser extent (Figure S1); maximum drift speeds are between 10-20 cm/s. We note that no cold-sector LLJ is visible in the sounding data </w:t>
      </w:r>
      <w:r w:rsidR="005D1626">
        <w:rPr>
          <w:noProof/>
        </w:rPr>
        <w:t>(</w:t>
      </w:r>
      <w:r w:rsidR="00BC44C1">
        <w:rPr>
          <w:noProof/>
        </w:rPr>
        <w:t>Figure 5</w:t>
      </w:r>
      <w:r w:rsidR="005D1626">
        <w:rPr>
          <w:noProof/>
        </w:rPr>
        <w:t>a)</w:t>
      </w:r>
      <w:r w:rsidR="00BC44C1">
        <w:rPr>
          <w:noProof/>
        </w:rPr>
        <w:t xml:space="preserve">, and that the sea level pressure fields from ERA5 </w:t>
      </w:r>
      <w:r w:rsidR="005D1626">
        <w:rPr>
          <w:noProof/>
        </w:rPr>
        <w:t>(</w:t>
      </w:r>
      <w:r w:rsidR="00BC44C1">
        <w:rPr>
          <w:noProof/>
        </w:rPr>
        <w:t>Figure 2</w:t>
      </w:r>
      <w:r w:rsidR="005D1626">
        <w:rPr>
          <w:noProof/>
        </w:rPr>
        <w:t xml:space="preserve">) </w:t>
      </w:r>
      <w:r w:rsidR="00BC44C1">
        <w:rPr>
          <w:noProof/>
        </w:rPr>
        <w:t xml:space="preserve">indicate that the pressure low reached maximum depth after the storm had moved past the </w:t>
      </w:r>
      <w:r w:rsidR="00BC44C1">
        <w:rPr>
          <w:noProof/>
        </w:rPr>
        <w:lastRenderedPageBreak/>
        <w:t>MOSAiC array. Therefore, it is likely that if a cold-sector LLJ developed, it developed after the storm had left the MOSAiC site.</w:t>
      </w:r>
    </w:p>
    <w:p w14:paraId="0CE1BC75" w14:textId="4E3EF04D" w:rsidR="002E78F3" w:rsidRDefault="0084775F" w:rsidP="00F47B9C">
      <w:pPr>
        <w:pStyle w:val="Text"/>
        <w:rPr>
          <w:bCs/>
          <w:noProof/>
          <w:kern w:val="28"/>
        </w:rPr>
      </w:pPr>
      <w:r>
        <w:rPr>
          <w:noProof/>
        </w:rPr>
        <w:t>The propagation of the LLJ behind the cold front</w:t>
      </w:r>
      <w:r w:rsidR="00BC44C1">
        <w:rPr>
          <w:noProof/>
        </w:rPr>
        <w:t xml:space="preserve"> during the </w:t>
      </w:r>
      <w:r w:rsidR="005D1626">
        <w:rPr>
          <w:noProof/>
        </w:rPr>
        <w:t>February</w:t>
      </w:r>
      <w:r w:rsidR="00BC44C1">
        <w:rPr>
          <w:noProof/>
        </w:rPr>
        <w:t xml:space="preserve"> 1 cyclone</w:t>
      </w:r>
      <w:r>
        <w:rPr>
          <w:noProof/>
        </w:rPr>
        <w:t xml:space="preserve"> is evident through the timing of maximum drift speeds. The left group remains moving at elevated velocity and stays to the left of the storm in the cold sector. It is the first group to be accelerated by the cold sector LLJ. </w:t>
      </w:r>
      <w:r w:rsidRPr="0084775F">
        <w:rPr>
          <w:noProof/>
        </w:rPr>
        <w:t xml:space="preserve">These buoys accelerate to an average speed of 37 cm/s, reaching maximum speeds between </w:t>
      </w:r>
      <w:r w:rsidR="005D1626">
        <w:rPr>
          <w:noProof/>
        </w:rPr>
        <w:t>0</w:t>
      </w:r>
      <w:r w:rsidRPr="0084775F">
        <w:rPr>
          <w:noProof/>
        </w:rPr>
        <w:t xml:space="preserve">1 and </w:t>
      </w:r>
      <w:r w:rsidR="005D1626">
        <w:rPr>
          <w:noProof/>
        </w:rPr>
        <w:t>0</w:t>
      </w:r>
      <w:r w:rsidRPr="0084775F">
        <w:rPr>
          <w:noProof/>
        </w:rPr>
        <w:t>2 UTC on</w:t>
      </w:r>
      <w:r>
        <w:rPr>
          <w:noProof/>
        </w:rPr>
        <w:t xml:space="preserve"> </w:t>
      </w:r>
      <w:r w:rsidR="005D1626">
        <w:rPr>
          <w:noProof/>
        </w:rPr>
        <w:t>1 February</w:t>
      </w:r>
      <w:r w:rsidR="00F47B9C">
        <w:rPr>
          <w:noProof/>
        </w:rPr>
        <w:t xml:space="preserve">. The DN buoys and the right group reach their maximum speeds at approximately the same time (Figure 7c, f) yet due to the difference in distances in the radial direction the direction of motion is different. The buoys in the DN come nearly to a full stop before reversing direction and being accelerated by the LLJ, and there is a larger spread in velocity between the DN buoys during this time. </w:t>
      </w:r>
      <w:r w:rsidR="00F47B9C" w:rsidRPr="00F47B9C">
        <w:rPr>
          <w:noProof/>
        </w:rPr>
        <w:t xml:space="preserve">Maximum speeds of 42-49 cm/s are reached between 5 and 8 UTC on </w:t>
      </w:r>
      <w:r w:rsidR="005D1626">
        <w:rPr>
          <w:noProof/>
        </w:rPr>
        <w:t>1 February</w:t>
      </w:r>
      <w:r w:rsidR="00F47B9C">
        <w:rPr>
          <w:noProof/>
        </w:rPr>
        <w:t>,</w:t>
      </w:r>
      <w:r w:rsidR="00F47B9C" w:rsidRPr="00F47B9C">
        <w:rPr>
          <w:noProof/>
        </w:rPr>
        <w:t xml:space="preserve"> corresponding to the time of the post-cold frontal LLJ</w:t>
      </w:r>
      <w:r w:rsidR="00F47B9C">
        <w:rPr>
          <w:noProof/>
        </w:rPr>
        <w:t>. T</w:t>
      </w:r>
      <w:r w:rsidR="00F47B9C" w:rsidRPr="00F47B9C">
        <w:rPr>
          <w:bCs/>
          <w:noProof/>
          <w:kern w:val="28"/>
        </w:rPr>
        <w:t xml:space="preserve">he passage of the low-level jet, as indicated by the rise and fall of sea ice velocity, occurs within approximately 12 hours. For a storm propagating at close to 25 km/hour, this suggests that the feature is on the order of 10 km wide. Thus, the strongest impact of the storm on the ice velocity is occurring at time and space scales shorter and smaller than typical remote sensing ice motion observations and model resolutions. </w:t>
      </w:r>
    </w:p>
    <w:p w14:paraId="44D18C14" w14:textId="59D40B2F" w:rsidR="00002B9D" w:rsidRPr="0048317D" w:rsidRDefault="00002B9D" w:rsidP="0048317D">
      <w:pPr>
        <w:pStyle w:val="Text"/>
      </w:pPr>
      <w:r>
        <w:t xml:space="preserve">The 48-hour drift trajectories of the DN and Extended DN show the imprint of spatially-varying winds across the storm system (Figure 8). The furthest buoys from the storm track show the gentlest arcs, with clockwise propagation to the right of the storm and counterclockwise propagation to the </w:t>
      </w:r>
      <w:proofErr w:type="gramStart"/>
      <w:r>
        <w:t>left,  while</w:t>
      </w:r>
      <w:proofErr w:type="gramEnd"/>
      <w:r>
        <w:t xml:space="preserve"> the trajectories of buoys in the DN display cusps indicating a rapid change in direction. We calculate the timing of the cusp by finding the time of the absolute drift speed minimum for the 24H period centered at </w:t>
      </w:r>
      <w:r w:rsidR="005D1626">
        <w:t>1</w:t>
      </w:r>
      <w:r>
        <w:t xml:space="preserve"> </w:t>
      </w:r>
      <w:r w:rsidR="005D1626">
        <w:t>February 00:00 UTC</w:t>
      </w:r>
      <w:r>
        <w:t xml:space="preserve">. As shown in Figure 8b, there is a west-east gradient in cusp timing spanning a 3-hour period. The timing of propagation is consistent with ~25 km/h propagation of the cyclone, yet we can see in the spatial variability of the cusp timing that the ice motion is not purely a response to the wind—the activation of fractures and the jostling and redistribution of ice floes results in additional variability in the timing and character of ice motion. Of particular note is the fact that site L3 (blue box in the upper part of Figure 8b) changes direction at the same time as the buoys to the north and west, and moves two hours before site L1 (white box in the lower middle of Figure 8b). The cold front reached L3 first, however the motion of the ice surrounding and containing L3 precedes the arrival of the front. </w:t>
      </w:r>
    </w:p>
    <w:p w14:paraId="6C340992" w14:textId="77777777" w:rsidR="00002B9D" w:rsidRDefault="00002B9D" w:rsidP="00002B9D">
      <w:pPr>
        <w:pStyle w:val="Heading-Secondary"/>
      </w:pPr>
      <w:r w:rsidRPr="00F47B9C">
        <w:t>4.</w:t>
      </w:r>
      <w:r>
        <w:t>2</w:t>
      </w:r>
      <w:r w:rsidRPr="00F47B9C">
        <w:t xml:space="preserve"> </w:t>
      </w:r>
      <w:r>
        <w:t>Sea ice deformation</w:t>
      </w:r>
    </w:p>
    <w:p w14:paraId="23600859" w14:textId="7986D2DC" w:rsidR="00002B9D" w:rsidRDefault="00002B9D" w:rsidP="00002B9D">
      <w:pPr>
        <w:pStyle w:val="Text"/>
      </w:pPr>
      <w:r>
        <w:t>The passage of the storm induces significant deformation of the sea ice. We measure this deformation by monitoring the changes in polygons formed by subsets of the buoy array (Figure 9d). The length scales of the polygons (square root of the average polygon area) are 28, 33, 28, 30, and 15 km for DN sub-arrays 1-5 respectively, 18 km for the L-site triangle, and 57 km for the “DN Full” array. Strain rate calculations from polygons are based on a Green’s theorem representation of velocity gradients, and as such are estimates of area-averaged strain rate</w:t>
      </w:r>
      <w:r w:rsidR="00C46917">
        <w:t xml:space="preserve"> </w:t>
      </w:r>
      <w:r w:rsidR="00C46917">
        <w:fldChar w:fldCharType="begin"/>
      </w:r>
      <w:r w:rsidR="001902F1">
        <w:instrText xml:space="preserve"> ADDIN ZOTERO_ITEM CSL_CITATION {"citationID":"aVIAYI3Q","properties":{"formattedCitation":"(Hutchings et al., 2011, 2018)","plainCitation":"(Hutchings et al., 2011, 2018)","dontUpdate":true,"noteIndex":0},"citationItems":[{"id":163,"uris":["http://zotero.org/users/6124969/items/X7CPYK78"],"itemData":{"id":163,"type":"article-journal","abstract":"In late March 2007 an array of GPS ice drifters was deployed in the Beaufort Sea as part of the Sea Ice Experiment: Dynamic Nature of the Arctic (SEDNA). The drifters were deployed in an array designed to resolve four, nested spatial scales of sea-ice deformation, from 10 to 140 km, with the arrays maintaining appropriate shape for strain-rate calculation until mid-June. In this paper, we test whether sea-ice deformation displays fractal properties in the vicinity of SEDNA. We identify that deformation time series have different spectral properties depending on the spatial scale. At the scales around 100 km, deformation is a red-noise process, indicating the importance of the ice-pack surface forcing in determining the deformation rate of sea ice at this scale. At smaller scales, the deformation becomes an increasingly whiter process (it has pink noise properties), which suggests an increasing role of dissipative processes at smaller scales. At spatial scales of 10-100 km, and sub-daily scales, there is no deformation coherence across scales; coherence only becomes apparent at longer scales greater than 100 km. The lack of coherence at small scales aids in understanding previous observations where correlation between 10 km regions adjacent to each other varied widely, with correlation coefficients between -0.3 and 1. This suggests it is not appropriate to think of sea ice as having a decorrelation length scale for deformation. We find that lead scale observations of deformation are required when estimating ice growth in leads and ridging time series. For the two SEDNA arrays, we find coherence between 140 and 20 km scale deformation up to periods of 16 days. This suggests sea-ice deformation displays coherent deformation between 100 km scale and the scale of the Beaufort Sea (of order 1000 km), over synoptic time periods (daily to weekly timescales). Organization of leads at synoptic and larger scales is an emergent feature of the deformation field that is caused by the smooth variation of surface forcing (wind) on the ice pack.","container-title":"Annals of Glaciology","DOI":"10.3189/172756411795931769","ISSN":"02603055","issue":"57 PART 2","note":"Citation Key: Hutchings2011","page":"360-368","title":"Spatial and temporal characterization of sea-ice deformation","volume":"52","author":[{"family":"Hutchings","given":"Jennifer K."},{"family":"Roberts","given":"Andrew"},{"family":"Geiger","given":"Cathleen A."},{"family":"Richter-Menge","given":"Jacqueline"}],"issued":{"date-parts":[["2011"]]},"citation-key":"Hutchings2011"}},{"id":1595,"uris":["http://zotero.org/users/6124969/items/B2P4B3FK"],"itemData":{"id":1595,"type":"article-journal","abstract":"Correcting a sign error results in no changes to the key conclusions of Hutchings and others (2011). However, there is an improved agreement with previous work. Mean total sea-ice deformation scales log linearly with distance and the scaling exponent was found to be dependent on time. We find a linear relationship between the temporal scale and spatial scaling exponent, for timescales of an hour to a day. Extrapolating to the timescales of deformation resolved by RADARSAT, we find total deformation and distance scale with an exponent of between -0.16 and -0.19.","container-title":"Journal of Glaciology","DOI":"10.1017/jog.2018.11","ISSN":"00221430","issue":"244","note":"Citation Key: Hutchings2018","page":"343-346","title":"Corrigendum: Spatial and temporal characterisation of sea-ice deformation","volume":"64","author":[{"family":"Hutchings","given":"Jennifer K."},{"family":"Roberts","given":"Andrew"},{"family":"Geiger","given":"Cathleen A."},{"family":"Richter-Menge","given":"Jacqueline"}],"issued":{"date-parts":[["2018"]]},"citation-key":"Hutchings2018"}}],"schema":"https://github.com/citation-style-language/schema/raw/master/csl-citation.json"} </w:instrText>
      </w:r>
      <w:r w:rsidR="00C46917">
        <w:fldChar w:fldCharType="separate"/>
      </w:r>
      <w:r w:rsidR="00C46917">
        <w:rPr>
          <w:noProof/>
        </w:rPr>
        <w:t xml:space="preserve">(Hutchings et al., 2011, </w:t>
      </w:r>
      <w:r w:rsidR="00E51EC0">
        <w:rPr>
          <w:noProof/>
        </w:rPr>
        <w:t xml:space="preserve">errata </w:t>
      </w:r>
      <w:r w:rsidR="00C46917">
        <w:rPr>
          <w:noProof/>
        </w:rPr>
        <w:t>2018)</w:t>
      </w:r>
      <w:r w:rsidR="00C46917">
        <w:fldChar w:fldCharType="end"/>
      </w:r>
      <w:r>
        <w:t>. Hence, the DN Full array is an estimate of deformation across the array, while the smaller polygons give an indication of the variability within the array.</w:t>
      </w:r>
    </w:p>
    <w:p w14:paraId="7FB5E972" w14:textId="77777777" w:rsidR="00002B9D" w:rsidRPr="001D307B" w:rsidRDefault="00002B9D" w:rsidP="00002B9D">
      <w:pPr>
        <w:pStyle w:val="FigureorTableCaption"/>
        <w:spacing w:line="259" w:lineRule="auto"/>
      </w:pPr>
    </w:p>
    <w:p w14:paraId="4B755D71" w14:textId="06B1F56E" w:rsidR="00E00E17" w:rsidRDefault="00E00E17" w:rsidP="1AB51EAA">
      <w:pPr>
        <w:pStyle w:val="FigureorTableCaption"/>
        <w:spacing w:line="259" w:lineRule="auto"/>
      </w:pPr>
      <w:r>
        <w:rPr>
          <w:noProof/>
        </w:rPr>
        <w:drawing>
          <wp:inline distT="0" distB="0" distL="0" distR="0" wp14:anchorId="74214424" wp14:editId="3719F610">
            <wp:extent cx="5943600" cy="5275520"/>
            <wp:effectExtent l="0" t="0" r="0" b="0"/>
            <wp:docPr id="5849089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08997" name="Picture 8"/>
                    <pic:cNvPicPr/>
                  </pic:nvPicPr>
                  <pic:blipFill>
                    <a:blip r:embed="rId25"/>
                    <a:stretch>
                      <a:fillRect/>
                    </a:stretch>
                  </pic:blipFill>
                  <pic:spPr>
                    <a:xfrm>
                      <a:off x="0" y="0"/>
                      <a:ext cx="5943600" cy="5275520"/>
                    </a:xfrm>
                    <a:prstGeom prst="rect">
                      <a:avLst/>
                    </a:prstGeom>
                  </pic:spPr>
                </pic:pic>
              </a:graphicData>
            </a:graphic>
          </wp:inline>
        </w:drawing>
      </w:r>
    </w:p>
    <w:p w14:paraId="55884DB7" w14:textId="7923BDA6" w:rsidR="00DE7523" w:rsidRDefault="1AB51EAA" w:rsidP="00813D4C">
      <w:pPr>
        <w:pStyle w:val="FigureorTableCaption"/>
        <w:spacing w:line="259" w:lineRule="auto"/>
      </w:pPr>
      <w:r w:rsidRPr="1AB51EAA">
        <w:rPr>
          <w:b/>
          <w:bCs/>
        </w:rPr>
        <w:t>Figure 8</w:t>
      </w:r>
      <w:r>
        <w:t xml:space="preserve">. </w:t>
      </w:r>
      <w:r w:rsidR="00E00E17">
        <w:t xml:space="preserve">Buoy trajectories from </w:t>
      </w:r>
      <w:r w:rsidR="005D1626">
        <w:t>31 January</w:t>
      </w:r>
      <w:r w:rsidR="00E00E17">
        <w:t xml:space="preserve"> 00</w:t>
      </w:r>
      <w:r w:rsidR="005D1626">
        <w:t>:00</w:t>
      </w:r>
      <w:r w:rsidR="00E00E17">
        <w:t xml:space="preserve"> UTC to </w:t>
      </w:r>
      <w:r w:rsidR="005D1626">
        <w:t>2 February</w:t>
      </w:r>
      <w:r w:rsidR="00E00E17">
        <w:t xml:space="preserve"> </w:t>
      </w:r>
      <w:r w:rsidR="005D1626">
        <w:t>00:00</w:t>
      </w:r>
      <w:r w:rsidR="00E00E17">
        <w:t xml:space="preserve"> UTC. Small squares indicate the beginning of the time series. Black lines show the 30-min resolution drift tracks, and black circles show the position every 6 hours. Distance from the CO is indicated with the axis units and radii at 50 km, 100 km, and 400 km. In panel b, the time of the drift speed minimum relative to </w:t>
      </w:r>
      <w:r w:rsidR="005D1626">
        <w:t xml:space="preserve">1 February </w:t>
      </w:r>
      <w:r w:rsidR="00E00E17">
        <w:t>00</w:t>
      </w:r>
      <w:r w:rsidR="005D1626">
        <w:t>:00</w:t>
      </w:r>
      <w:r w:rsidR="00E00E17">
        <w:t xml:space="preserve"> UTC is indicated with color. Trajectories of a subset of DN buoys are shown for clarity. L</w:t>
      </w:r>
      <w:r w:rsidR="005D1626">
        <w:t>-</w:t>
      </w:r>
      <w:r w:rsidR="00E00E17">
        <w:t xml:space="preserve">sites are marked with large squares, while the CO is marked by a star. In panels a and b, </w:t>
      </w:r>
      <w:r w:rsidR="00534937">
        <w:t>the position of the sea level pressure low from the ERA5 reanalysis is marked at hourly intervals with white and gray triangles.</w:t>
      </w:r>
    </w:p>
    <w:p w14:paraId="19BEC4C3" w14:textId="3792CA20" w:rsidR="00C00961" w:rsidRDefault="00F72CD2" w:rsidP="00C00961">
      <w:pPr>
        <w:pStyle w:val="Text"/>
      </w:pPr>
      <w:proofErr w:type="gramStart"/>
      <w:r>
        <w:t xml:space="preserve">Initially </w:t>
      </w:r>
      <w:r w:rsidR="002B5F01">
        <w:t xml:space="preserve"> divergence</w:t>
      </w:r>
      <w:proofErr w:type="gramEnd"/>
      <w:r w:rsidR="002B5F01">
        <w:t xml:space="preserve"> is small, with isolated polygons showing spikes; most deformation is due to shear strain (Figure 9a-b). </w:t>
      </w:r>
      <w:r w:rsidR="002B5F01" w:rsidRPr="00C00961">
        <w:t xml:space="preserve">At the time of atmospheric convergence with the warm-frontal passage near 15 UTC </w:t>
      </w:r>
      <w:r w:rsidR="005D1626">
        <w:t>January</w:t>
      </w:r>
      <w:r w:rsidR="002B5F01" w:rsidRPr="00C00961">
        <w:t xml:space="preserve"> 31 (see Fig</w:t>
      </w:r>
      <w:r w:rsidR="0048317D">
        <w:t>ure</w:t>
      </w:r>
      <w:r w:rsidR="002B5F01" w:rsidRPr="00C00961">
        <w:t xml:space="preserve"> 5g), very weak or no ice divergence is seen. </w:t>
      </w:r>
      <w:r w:rsidR="002B5F01">
        <w:t>From 18-2</w:t>
      </w:r>
      <w:r>
        <w:t>1</w:t>
      </w:r>
      <w:r w:rsidR="002B5F01">
        <w:t xml:space="preserve"> UTC on </w:t>
      </w:r>
      <w:r w:rsidR="005D1626">
        <w:t>January</w:t>
      </w:r>
      <w:r w:rsidR="002B5F01">
        <w:t xml:space="preserve"> 31 the sea ice is nearly quiescent. Shear strain rate </w:t>
      </w:r>
      <w:r>
        <w:t>increases</w:t>
      </w:r>
      <w:r w:rsidR="002B5F01">
        <w:t xml:space="preserve"> </w:t>
      </w:r>
      <w:r>
        <w:t xml:space="preserve">at 21 UTC </w:t>
      </w:r>
      <w:r>
        <w:lastRenderedPageBreak/>
        <w:t xml:space="preserve">followed shortly by an increase in the magnitude of divergence. We note high variability across the array for both divergence and shear strain rate. </w:t>
      </w:r>
      <w:r w:rsidRPr="00C00961">
        <w:t>Most of the DN polygons follow the same pattern</w:t>
      </w:r>
      <w:r>
        <w:t xml:space="preserve"> as the full DN: positive</w:t>
      </w:r>
      <w:r w:rsidRPr="00C00961">
        <w:t xml:space="preserve"> divergence as the center of the low passes over the DN, </w:t>
      </w:r>
      <w:r>
        <w:t xml:space="preserve">reaching maximum values 1-2 hours before the drift speed (compare Figure 7c). </w:t>
      </w:r>
      <w:r w:rsidR="00093E37">
        <w:t xml:space="preserve">The divergence of the L-site polygon is a notable exception. </w:t>
      </w:r>
      <w:r>
        <w:t xml:space="preserve">Maximum shear strain rate has local maxima as the ice accelerates before the drift speed maximum and decelerates afterward; an additional local maximum in shear strain rate occurs 12 hours later. Vorticity shifts from anticyclonic to cyclonic as the ridge between storms passes and the second cyclone approaches. </w:t>
      </w:r>
      <w:r w:rsidR="00093E37">
        <w:t>T</w:t>
      </w:r>
      <w:r w:rsidR="00093E37" w:rsidRPr="00C00961">
        <w:t xml:space="preserve">he vorticity signal is broadly coherent throughout, with a clear peak in positive vorticity at </w:t>
      </w:r>
      <w:r w:rsidR="00093E37">
        <w:t>2-3</w:t>
      </w:r>
      <w:r w:rsidR="00093E37" w:rsidRPr="00C00961">
        <w:t xml:space="preserve"> UTC on</w:t>
      </w:r>
      <w:r w:rsidR="00813D4C">
        <w:t xml:space="preserve"> 1</w:t>
      </w:r>
      <w:r w:rsidR="00093E37" w:rsidRPr="00C00961">
        <w:t xml:space="preserve"> </w:t>
      </w:r>
      <w:r w:rsidR="005D1626">
        <w:t>February</w:t>
      </w:r>
      <w:r w:rsidR="00813D4C">
        <w:t xml:space="preserve"> </w:t>
      </w:r>
      <w:r w:rsidR="00093E37" w:rsidRPr="00C00961">
        <w:t>and a trough of strongly negative vorticity between 9-11 UTC on</w:t>
      </w:r>
      <w:r w:rsidR="00813D4C">
        <w:t xml:space="preserve"> 1</w:t>
      </w:r>
      <w:r w:rsidR="00093E37" w:rsidRPr="00C00961">
        <w:t xml:space="preserve"> </w:t>
      </w:r>
      <w:r w:rsidR="005D1626">
        <w:t>February</w:t>
      </w:r>
      <w:r w:rsidR="00093E37" w:rsidRPr="00C00961">
        <w:t>. This coherent positive ice-vorticity signal should be expected from the presence of the narrow axisymmetric atmospheric LLJ surrounding the cyclone. The positive vorticity signal as the storm approaches is damped because the LLJs developing in the warm and cold sectors of the storm had not yet joined; the winds ahead of the low center were weaker than the winds behind it (see Fig. 3).</w:t>
      </w:r>
    </w:p>
    <w:p w14:paraId="100A96CF" w14:textId="0A6E106B" w:rsidR="00093E37" w:rsidRDefault="00093E37" w:rsidP="00B977DA">
      <w:pPr>
        <w:pStyle w:val="Text"/>
      </w:pPr>
      <w:r w:rsidRPr="00093E37">
        <w:t>Interestingly, the polygon formed by the L-sites (the L-site triangle) shows convergence as the pressure low passes through the DN, while the remaining DN polygons indicate opening. Considering the wind field shown in Fig</w:t>
      </w:r>
      <w:r>
        <w:t xml:space="preserve">ure </w:t>
      </w:r>
      <w:r w:rsidR="00813D4C">
        <w:t xml:space="preserve">7d-g </w:t>
      </w:r>
      <w:r w:rsidRPr="00093E37">
        <w:t>and the tendency of ice to move to the right of the wind, we expect opening (positive divergence) while the low is centered over the DN. In pack ice, individual floe motion is limited by interaction with neighboring floes, leading to “</w:t>
      </w:r>
      <w:proofErr w:type="spellStart"/>
      <w:r w:rsidRPr="00093E37">
        <w:t>multifloe</w:t>
      </w:r>
      <w:proofErr w:type="spellEnd"/>
      <w:r w:rsidRPr="00093E37">
        <w:t>”</w:t>
      </w:r>
      <w:r w:rsidR="00B977DA">
        <w:t xml:space="preserve"> (~2-10 km)</w:t>
      </w:r>
      <w:r w:rsidRPr="00093E37">
        <w:t xml:space="preserve"> and “aggregate” </w:t>
      </w:r>
      <w:r w:rsidR="00B977DA">
        <w:t xml:space="preserve">(10-75 km) </w:t>
      </w:r>
      <w:r w:rsidRPr="00093E37">
        <w:t xml:space="preserve">motions in the hierarchy proposed by </w:t>
      </w:r>
      <w:r>
        <w:fldChar w:fldCharType="begin"/>
      </w:r>
      <w:r w:rsidR="001902F1">
        <w:instrText xml:space="preserve"> ADDIN ZOTERO_ITEM CSL_CITATION {"citationID":"EgKCKu0i","properties":{"formattedCitation":"(McNutt &amp; Overland, 2003)","plainCitation":"(McNutt &amp; Overland, 2003)","dontUpdate":true,"noteIndex":0},"citationItems":[{"id":1745,"uris":["http://zotero.org/users/6124969/items/7SANUVR3"],"itemData":{"id":1745,"type":"article-journal","abstract":"We define a new classification for Arctic sea ice dynamics based on a spatial and temporal scale: floe, multifloe, aggregate, coherent, sub-basin and seasonal. The classification is supported by remote sensing and in situ observations of ice motions at scales of 1–700 km, as found in the existing scientific literature. The first significant change in sea ice behavior appears as an “emergent” property of the sea ice at the transition from the multifloe scale (2–10 km/&lt;1 d) to the aggregate scale (10–75 km/1–3 d). This emergent behavior establishes a statistical mechanical length where sea ice can be considered a plastic continuum. A second important, or coherent scale occurs at 75–300 km and 3–7 d, where the spatial/temporal processes of sea ice dynamics best match the scales of the wind forcing, i.e., winds of this duration and fetch are necessary to fully load the internal stress field. At scales smaller than the coherent scale, the spatial dimension is important because the sea ice motions on the coherent scale provide non-local forcing to the aggregate scale. At dimensions larger than the coherent scale, including the sub-basinand seasonal scales, spatial and temporal averaging occurs,whichsmooths discontinuities. To understand and model sea ice dynamics at each of these scales requires an understanding of the detail at the next smallest level. Proper understanding and representation of sea ice dynamics at all scales is critical to devising a sound strategy for data assimilation into sea ice models.","container-title":"Tellus A: Dynamic Meteorology and Oceanography","DOI":"10.3402/tellusa.v55i2.12088","issue":"2","note":"Citation Key: Mcnutt2003","page":"181-191","title":"Spatial hierarchy in Arctic sea ice dynamics","volume":"55","author":[{"family":"McNutt","given":"S. Lyn"},{"family":"Overland","given":"James E."}],"issued":{"date-parts":[["2003"]]},"citation-key":"Mcnutt2003"}}],"schema":"https://github.com/citation-style-language/schema/raw/master/csl-citation.json"} </w:instrText>
      </w:r>
      <w:r>
        <w:fldChar w:fldCharType="separate"/>
      </w:r>
      <w:r>
        <w:rPr>
          <w:noProof/>
        </w:rPr>
        <w:t xml:space="preserve">McNutt </w:t>
      </w:r>
      <w:r w:rsidR="008B0FCD">
        <w:rPr>
          <w:noProof/>
        </w:rPr>
        <w:t>and</w:t>
      </w:r>
      <w:r>
        <w:rPr>
          <w:noProof/>
        </w:rPr>
        <w:t xml:space="preserve"> Overland</w:t>
      </w:r>
      <w:r w:rsidR="00E51EC0">
        <w:rPr>
          <w:noProof/>
        </w:rPr>
        <w:t xml:space="preserve"> (</w:t>
      </w:r>
      <w:r>
        <w:rPr>
          <w:noProof/>
        </w:rPr>
        <w:t>2003)</w:t>
      </w:r>
      <w:r>
        <w:fldChar w:fldCharType="end"/>
      </w:r>
      <w:r>
        <w:t xml:space="preserve">. </w:t>
      </w:r>
      <w:r w:rsidRPr="00093E37">
        <w:t xml:space="preserve">We see this in the velocity anomaly fields of </w:t>
      </w:r>
      <w:r>
        <w:t>Figure 9</w:t>
      </w:r>
      <w:r w:rsidRPr="00093E37">
        <w:t>. In Fig</w:t>
      </w:r>
      <w:r>
        <w:t>ure</w:t>
      </w:r>
      <w:r w:rsidRPr="00093E37">
        <w:t xml:space="preserve"> </w:t>
      </w:r>
      <w:r>
        <w:t>9d</w:t>
      </w:r>
      <w:r w:rsidRPr="00093E37">
        <w:t>, the sea ice is mostly moving coherently in the DN, hence there is little deformation in the L-triangle. In Fig</w:t>
      </w:r>
      <w:r>
        <w:t>ure 9e</w:t>
      </w:r>
      <w:r w:rsidRPr="00093E37">
        <w:t xml:space="preserve">, we see that a shear zone activates that neatly bisects the DN. </w:t>
      </w:r>
      <w:r w:rsidR="00B977DA">
        <w:t xml:space="preserve">The timing and the direction of motion is consistent with increased atmospheric stress from the approaching cold front (see Figure 4e).  </w:t>
      </w:r>
      <w:r w:rsidRPr="00093E37">
        <w:t xml:space="preserve">The buoy velocity anomalies show that a region of at least 20 </w:t>
      </w:r>
      <w:r w:rsidR="00813D4C">
        <w:t>by</w:t>
      </w:r>
      <w:r w:rsidRPr="00093E37">
        <w:t xml:space="preserve"> 60 km is moving approximately coherently</w:t>
      </w:r>
      <w:r w:rsidR="00B977DA">
        <w:t xml:space="preserve"> within the DN</w:t>
      </w:r>
      <w:r w:rsidRPr="00093E37">
        <w:t>. Station L3 (green circle in Fig</w:t>
      </w:r>
      <w:r w:rsidR="00813D4C">
        <w:t>ure</w:t>
      </w:r>
      <w:r w:rsidRPr="00093E37">
        <w:t xml:space="preserve"> </w:t>
      </w:r>
      <w:r w:rsidR="00813D4C">
        <w:t>9d-g</w:t>
      </w:r>
      <w:r w:rsidRPr="00093E37">
        <w:t>) is on the opposite side of the shear zone as the other two L sites (blue and light blue circles). The result of this activating shear zone is a strong average shear strain rate and convergence of the ice in the L-triangle. Note the correspondence between the atmospheric convergence and ice convergence at this time in Fig</w:t>
      </w:r>
      <w:r w:rsidR="00813D4C">
        <w:t>ure</w:t>
      </w:r>
      <w:r w:rsidRPr="00093E37">
        <w:t xml:space="preserve"> 5g.  Likewise, polygon </w:t>
      </w:r>
      <w:r w:rsidR="00B977DA">
        <w:t xml:space="preserve">DN </w:t>
      </w:r>
      <w:r w:rsidR="00002B9D">
        <w:t xml:space="preserve">4 </w:t>
      </w:r>
      <w:r w:rsidRPr="00093E37">
        <w:t>(</w:t>
      </w:r>
      <w:r w:rsidR="00002B9D">
        <w:t>dotted</w:t>
      </w:r>
      <w:r w:rsidRPr="00093E37">
        <w:t xml:space="preserve"> lines in Fig</w:t>
      </w:r>
      <w:r w:rsidR="00002B9D">
        <w:t>ure 9</w:t>
      </w:r>
      <w:r w:rsidRPr="00093E37">
        <w:t>) overlaps the shear zone and has similar large maximum shear strain rates; since this polygon is a quadrilateral and slightly larger than the L-triangle, it is less sensitive to the area change, and shows only slight convergence. As the wind direction changes, the geometry of the interlocked floes results in different regions moving as aggregates</w:t>
      </w:r>
      <w:r w:rsidR="00002B9D">
        <w:t>.</w:t>
      </w:r>
    </w:p>
    <w:p w14:paraId="302F4831" w14:textId="75479B21" w:rsidR="00775E58" w:rsidRPr="00093E37" w:rsidRDefault="00775E58" w:rsidP="00B977DA">
      <w:pPr>
        <w:pStyle w:val="Text"/>
      </w:pPr>
      <w:r>
        <w:t xml:space="preserve">In comparison, the storm on </w:t>
      </w:r>
      <w:r w:rsidR="00813D4C">
        <w:t xml:space="preserve">30 </w:t>
      </w:r>
      <w:r w:rsidR="005D1626">
        <w:t>January</w:t>
      </w:r>
      <w:r>
        <w:t xml:space="preserve"> induced a similar but weaker response (Figure S2). As with the </w:t>
      </w:r>
      <w:r w:rsidR="00813D4C">
        <w:t xml:space="preserve">1 </w:t>
      </w:r>
      <w:r w:rsidR="005D1626">
        <w:t>February</w:t>
      </w:r>
      <w:r>
        <w:t xml:space="preserve"> storm, the largest deformation response occurs at close to the time of the passage of the front. For the weaker cyclone, the full DN shows no significant divergence, while still showing a local maximum in maximum shear strain rate, and shows the same vorticity pattern with cyclonic vorticity during the approach of the front and anticyclonic vorticity thereafter. </w:t>
      </w:r>
      <w:r w:rsidR="00BC44C1">
        <w:t xml:space="preserve">Deformation is localized. Here, the L-site triangle shows positive divergence while polygon DN 4 straddles a north-south oriented shear zone near L2 and shows convergence. </w:t>
      </w:r>
      <w:r>
        <w:t>We note in Figure S2d that there is evidence that the shear zone near L3 activated</w:t>
      </w:r>
      <w:r w:rsidR="00BC44C1">
        <w:t xml:space="preserve"> (weakly)</w:t>
      </w:r>
      <w:r>
        <w:t xml:space="preserve"> during this storm; it is possible that the ice in the shear zone was weakened by the first storm enabling a stronger deformation response during the second storm.</w:t>
      </w:r>
      <w:r w:rsidR="00BC44C1">
        <w:t xml:space="preserve"> </w:t>
      </w:r>
    </w:p>
    <w:p w14:paraId="4B070A74" w14:textId="77777777" w:rsidR="00093E37" w:rsidRDefault="00093E37" w:rsidP="00C00961">
      <w:pPr>
        <w:pStyle w:val="Text"/>
      </w:pPr>
    </w:p>
    <w:p w14:paraId="07775387" w14:textId="77777777" w:rsidR="00C00961" w:rsidRPr="00C00961" w:rsidRDefault="00C00961" w:rsidP="00C00961">
      <w:pPr>
        <w:pStyle w:val="Text"/>
      </w:pPr>
    </w:p>
    <w:p w14:paraId="412B3068" w14:textId="77777777" w:rsidR="00D94549" w:rsidRDefault="1AB51EAA" w:rsidP="1AB51EAA">
      <w:pPr>
        <w:pStyle w:val="Heading-Secondary"/>
        <w:spacing w:line="259" w:lineRule="auto"/>
      </w:pPr>
      <w:r>
        <w:t>4.2 Deformation</w:t>
      </w:r>
    </w:p>
    <w:p w14:paraId="1BF2C04A" w14:textId="38302E2E" w:rsidR="1AB51EAA" w:rsidRDefault="00B52E5A" w:rsidP="00D94549">
      <w:pPr>
        <w:pStyle w:val="Heading-Secondary"/>
        <w:spacing w:line="259" w:lineRule="auto"/>
        <w:ind w:left="0"/>
      </w:pPr>
      <w:r>
        <w:rPr>
          <w:noProof/>
        </w:rPr>
        <w:drawing>
          <wp:inline distT="0" distB="0" distL="0" distR="0" wp14:anchorId="2B6873F4" wp14:editId="729975DB">
            <wp:extent cx="5943600" cy="3351530"/>
            <wp:effectExtent l="0" t="0" r="0" b="1270"/>
            <wp:docPr id="20631740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74097" name="Picture 2063174097"/>
                    <pic:cNvPicPr/>
                  </pic:nvPicPr>
                  <pic:blipFill>
                    <a:blip r:embed="rId26"/>
                    <a:stretch>
                      <a:fillRect/>
                    </a:stretch>
                  </pic:blipFill>
                  <pic:spPr>
                    <a:xfrm>
                      <a:off x="0" y="0"/>
                      <a:ext cx="5943600" cy="3351530"/>
                    </a:xfrm>
                    <a:prstGeom prst="rect">
                      <a:avLst/>
                    </a:prstGeom>
                  </pic:spPr>
                </pic:pic>
              </a:graphicData>
            </a:graphic>
          </wp:inline>
        </w:drawing>
      </w:r>
    </w:p>
    <w:p w14:paraId="52A62BDD" w14:textId="103BD832" w:rsidR="00D94549" w:rsidRPr="00B52E5A" w:rsidRDefault="1AB51EAA" w:rsidP="00B52E5A">
      <w:pPr>
        <w:pStyle w:val="FigureorTableCaption"/>
      </w:pPr>
      <w:r w:rsidRPr="1AB51EAA">
        <w:rPr>
          <w:b/>
          <w:bCs/>
        </w:rPr>
        <w:t>Figure 9</w:t>
      </w:r>
      <w:r>
        <w:t xml:space="preserve">. </w:t>
      </w:r>
      <w:r w:rsidR="00F6334C">
        <w:t>Strain rate components (a-c)</w:t>
      </w:r>
      <w:r>
        <w:t xml:space="preserve"> and velocity anomalies </w:t>
      </w:r>
      <w:r w:rsidR="00F6334C">
        <w:t>(d-g) of the Distributed Network</w:t>
      </w:r>
      <w:r w:rsidR="00D94549">
        <w:t xml:space="preserve"> for the</w:t>
      </w:r>
      <w:r w:rsidR="00B52E5A">
        <w:t xml:space="preserve"> </w:t>
      </w:r>
      <w:r w:rsidR="005D1626">
        <w:t>February</w:t>
      </w:r>
      <w:r w:rsidR="00B52E5A">
        <w:t xml:space="preserve"> 1 </w:t>
      </w:r>
      <w:r w:rsidR="00D94549">
        <w:t>cyclone</w:t>
      </w:r>
      <w:r w:rsidR="00F6334C">
        <w:t>. Polygons used for the deformation calculations are shown in panel</w:t>
      </w:r>
      <w:r w:rsidR="0012146A">
        <w:t>s</w:t>
      </w:r>
      <w:r w:rsidR="00F6334C">
        <w:t xml:space="preserve"> d</w:t>
      </w:r>
      <w:r w:rsidR="0012146A">
        <w:t>-g</w:t>
      </w:r>
      <w:r w:rsidR="00F6334C">
        <w:t xml:space="preserve">. </w:t>
      </w:r>
      <w:r w:rsidR="0012146A">
        <w:t>The polygons were selected manually; note that the buoy in the upper left was not included in the “DN Full” array due to periods of missing data.  Velocity anomalies i</w:t>
      </w:r>
      <w:r w:rsidR="00F6334C">
        <w:t>n panels d-g</w:t>
      </w:r>
      <w:r w:rsidR="0012146A">
        <w:t xml:space="preserve"> were </w:t>
      </w:r>
      <w:r w:rsidR="0012146A">
        <w:lastRenderedPageBreak/>
        <w:t>computed relative to the ensemble average velocity, which is shown as the red arrow at the center of each panel.</w:t>
      </w:r>
    </w:p>
    <w:p w14:paraId="01F349B6" w14:textId="01E7818B" w:rsidR="006F6D20" w:rsidRDefault="006F6D20" w:rsidP="1AB51EAA">
      <w:pPr>
        <w:pStyle w:val="FigureorTableCaption"/>
        <w:spacing w:line="259" w:lineRule="auto"/>
        <w:rPr>
          <w:b/>
          <w:bCs/>
        </w:rPr>
      </w:pPr>
      <w:r w:rsidRPr="006F6D20">
        <w:rPr>
          <w:b/>
          <w:bCs/>
          <w:noProof/>
        </w:rPr>
        <w:drawing>
          <wp:inline distT="0" distB="0" distL="0" distR="0" wp14:anchorId="296166FF" wp14:editId="7D7FA060">
            <wp:extent cx="5943600" cy="3617595"/>
            <wp:effectExtent l="0" t="0" r="0" b="1905"/>
            <wp:docPr id="41774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41787" name=""/>
                    <pic:cNvPicPr/>
                  </pic:nvPicPr>
                  <pic:blipFill>
                    <a:blip r:embed="rId27"/>
                    <a:stretch>
                      <a:fillRect/>
                    </a:stretch>
                  </pic:blipFill>
                  <pic:spPr>
                    <a:xfrm>
                      <a:off x="0" y="0"/>
                      <a:ext cx="5943600" cy="3617595"/>
                    </a:xfrm>
                    <a:prstGeom prst="rect">
                      <a:avLst/>
                    </a:prstGeom>
                  </pic:spPr>
                </pic:pic>
              </a:graphicData>
            </a:graphic>
          </wp:inline>
        </w:drawing>
      </w:r>
    </w:p>
    <w:p w14:paraId="7C28E063" w14:textId="2EDD190C" w:rsidR="1AB51EAA" w:rsidRDefault="1AB51EAA" w:rsidP="1AB51EAA">
      <w:pPr>
        <w:pStyle w:val="FigureorTableCaption"/>
        <w:spacing w:line="259" w:lineRule="auto"/>
        <w:rPr>
          <w:rFonts w:eastAsia="Calibri"/>
        </w:rPr>
      </w:pPr>
      <w:commentRangeStart w:id="23"/>
      <w:r w:rsidRPr="1AB51EAA">
        <w:rPr>
          <w:b/>
          <w:bCs/>
        </w:rPr>
        <w:t>Figure 10</w:t>
      </w:r>
      <w:r>
        <w:t xml:space="preserve">. </w:t>
      </w:r>
      <w:commentRangeEnd w:id="23"/>
      <w:r w:rsidR="006F6D20">
        <w:rPr>
          <w:rStyle w:val="CommentReference"/>
          <w:rFonts w:asciiTheme="minorHAnsi" w:eastAsiaTheme="minorHAnsi" w:hAnsiTheme="minorHAnsi" w:cstheme="minorBidi"/>
          <w:kern w:val="0"/>
        </w:rPr>
        <w:commentReference w:id="23"/>
      </w:r>
      <w:r w:rsidR="006F6D20" w:rsidRPr="006F6D20">
        <w:rPr>
          <w:rFonts w:eastAsia="Calibri"/>
        </w:rPr>
        <w:t xml:space="preserve">Backscatter from the ice radar on board the R/V </w:t>
      </w:r>
      <w:proofErr w:type="spellStart"/>
      <w:r w:rsidR="006F6D20" w:rsidRPr="006F6D20">
        <w:rPr>
          <w:rFonts w:eastAsia="Calibri"/>
        </w:rPr>
        <w:t>Polarstern</w:t>
      </w:r>
      <w:proofErr w:type="spellEnd"/>
      <w:r w:rsidR="006F6D20" w:rsidRPr="006F6D20">
        <w:rPr>
          <w:rFonts w:eastAsia="Calibri"/>
        </w:rPr>
        <w:t xml:space="preserve"> showing the establishment of an ice shear zone to the east and south of the ship.  Images are at </w:t>
      </w:r>
      <w:r w:rsidR="006F6D20">
        <w:rPr>
          <w:rFonts w:eastAsia="Calibri"/>
        </w:rPr>
        <w:t>(</w:t>
      </w:r>
      <w:r w:rsidR="006F6D20" w:rsidRPr="006F6D20">
        <w:rPr>
          <w:rFonts w:eastAsia="Calibri"/>
        </w:rPr>
        <w:t xml:space="preserve">a) </w:t>
      </w:r>
      <w:commentRangeStart w:id="24"/>
      <w:r w:rsidR="006F6D20" w:rsidRPr="006F6D20">
        <w:rPr>
          <w:rFonts w:eastAsia="Calibri"/>
        </w:rPr>
        <w:t xml:space="preserve">0830 UTC Jan30, b) 1600 UTC Jan 30, and c) 2240 UTC Jan 31 </w:t>
      </w:r>
      <w:r w:rsidR="006F6D20">
        <w:rPr>
          <w:rFonts w:eastAsia="Calibri"/>
        </w:rPr>
        <w:t>d</w:t>
      </w:r>
      <w:r w:rsidR="006F6D20" w:rsidRPr="006F6D20">
        <w:rPr>
          <w:rFonts w:eastAsia="Calibri"/>
        </w:rPr>
        <w:t xml:space="preserve">) 0550 UTC, </w:t>
      </w:r>
      <w:r w:rsidR="006F6D20">
        <w:rPr>
          <w:rFonts w:eastAsia="Calibri"/>
        </w:rPr>
        <w:t>e</w:t>
      </w:r>
      <w:r w:rsidR="006F6D20" w:rsidRPr="006F6D20">
        <w:rPr>
          <w:rFonts w:eastAsia="Calibri"/>
        </w:rPr>
        <w:t xml:space="preserve">) 1000 UTC, and </w:t>
      </w:r>
      <w:r w:rsidR="006F6D20">
        <w:rPr>
          <w:rFonts w:eastAsia="Calibri"/>
        </w:rPr>
        <w:t>f</w:t>
      </w:r>
      <w:r w:rsidR="006F6D20" w:rsidRPr="006F6D20">
        <w:rPr>
          <w:rFonts w:eastAsia="Calibri"/>
        </w:rPr>
        <w:t>) 1300 UTC</w:t>
      </w:r>
      <w:commentRangeEnd w:id="24"/>
      <w:r w:rsidR="006F6D20">
        <w:rPr>
          <w:rStyle w:val="CommentReference"/>
          <w:rFonts w:asciiTheme="minorHAnsi" w:eastAsiaTheme="minorHAnsi" w:hAnsiTheme="minorHAnsi" w:cstheme="minorBidi"/>
          <w:kern w:val="0"/>
        </w:rPr>
        <w:commentReference w:id="24"/>
      </w:r>
      <w:r w:rsidR="006F6D20" w:rsidRPr="006F6D20">
        <w:rPr>
          <w:rFonts w:eastAsia="Calibri"/>
        </w:rPr>
        <w:t>.  The red lines (blue polygons) mark areas of enhanced (suppressed) backscatter that are present in one image to the next. The green polygon shows regions of suppressed backscatter that appeared since the previous frame, the red arrows show the relative motion for that portion of the ice.  The cyan number and arrow show the wind speed and direction at 10-m height from the Met City tower (M). The dark sector is blocked from the radar by the ship superstructure.</w:t>
      </w:r>
    </w:p>
    <w:p w14:paraId="1AD0B7EB" w14:textId="0F91A5DD" w:rsidR="006F6D20" w:rsidRPr="003271C6" w:rsidRDefault="50F57BC9" w:rsidP="003271C6">
      <w:pPr>
        <w:pStyle w:val="Text"/>
        <w:rPr>
          <w:rFonts w:eastAsia="Calibri"/>
        </w:rPr>
      </w:pPr>
      <w:commentRangeStart w:id="25"/>
      <w:r w:rsidRPr="50F57BC9">
        <w:rPr>
          <w:rFonts w:eastAsia="Calibri"/>
        </w:rPr>
        <w:t xml:space="preserve">The ice radar images </w:t>
      </w:r>
      <w:commentRangeEnd w:id="25"/>
      <w:r w:rsidR="006F6D20">
        <w:rPr>
          <w:rStyle w:val="CommentReference"/>
        </w:rPr>
        <w:commentReference w:id="25"/>
      </w:r>
      <w:r w:rsidRPr="50F57BC9">
        <w:rPr>
          <w:rFonts w:eastAsia="Calibri"/>
        </w:rPr>
        <w:t xml:space="preserve">provide details of the ice deformation near the CO.  Figure 10 depicts </w:t>
      </w:r>
      <w:r w:rsidR="00CA07F8">
        <w:rPr>
          <w:rFonts w:eastAsia="Calibri"/>
        </w:rPr>
        <w:t xml:space="preserve">radar backscattering signal strength which is related to </w:t>
      </w:r>
      <w:r w:rsidRPr="50F57BC9">
        <w:rPr>
          <w:rFonts w:eastAsia="Calibri"/>
        </w:rPr>
        <w:t xml:space="preserve">sea ice roughness features around the MOSAiC Central Observatory. Dark areas in radar images are interpretated as undeformed level ice or leads. Bright backscattering arises from ridges and edges of leads. Changes in images are directly related to relative displacement of sea ice objects from the </w:t>
      </w:r>
      <w:r w:rsidRPr="50F57BC9">
        <w:rPr>
          <w:rFonts w:eastAsia="Calibri"/>
          <w:i/>
          <w:iCs/>
        </w:rPr>
        <w:t xml:space="preserve">R/V </w:t>
      </w:r>
      <w:proofErr w:type="spellStart"/>
      <w:r w:rsidRPr="50F57BC9">
        <w:rPr>
          <w:rFonts w:eastAsia="Calibri"/>
          <w:i/>
          <w:iCs/>
        </w:rPr>
        <w:t>Polarstern</w:t>
      </w:r>
      <w:proofErr w:type="spellEnd"/>
      <w:r w:rsidRPr="50F57BC9">
        <w:rPr>
          <w:rFonts w:eastAsia="Calibri"/>
        </w:rPr>
        <w:t xml:space="preserve"> or formation of new leads and ridges.  The first pair of images illustrates the shearing that occurred between 08:30 and 16:00 UTC on 30 January, establishing a shear zone near the CO that then activated again between 22:00 UTC on 31 January and 00:00 UTC on 1 February.  This latter time period of shearing motion corresponds to the peak in shear near 23 UTC on 31 January in Figure 9b.  The red arrows in Figure 10b mark the section of ice that moves upward and to the left on the left side of the </w:t>
      </w:r>
      <w:proofErr w:type="spellStart"/>
      <w:r w:rsidRPr="50F57BC9">
        <w:rPr>
          <w:rFonts w:eastAsia="Calibri"/>
          <w:i/>
          <w:iCs/>
        </w:rPr>
        <w:t>Polarstern</w:t>
      </w:r>
      <w:proofErr w:type="spellEnd"/>
      <w:r w:rsidRPr="50F57BC9">
        <w:rPr>
          <w:rFonts w:eastAsia="Calibri"/>
        </w:rPr>
        <w:t xml:space="preserve">, actually opening a small lead area (green).  The relative movement can be seen by comparing the relative positions of the highlighted common backscatter regions in each panel.  This region of ice again moves upward a little in Figure 10c.  </w:t>
      </w:r>
      <w:r w:rsidRPr="50F57BC9">
        <w:rPr>
          <w:rFonts w:eastAsia="Calibri"/>
        </w:rPr>
        <w:lastRenderedPageBreak/>
        <w:t xml:space="preserve">The ice divergence maximum occurring near 06 UTC on 1 February in Figure 10a is also apparent in the ice radar data in Figure 10 between 05:50 UTC and 10:00 UTC on 1 February, two leads 100-200 m across and 1-4 km long open up about 2 km downwind of the </w:t>
      </w:r>
      <w:r w:rsidRPr="50F57BC9">
        <w:rPr>
          <w:rFonts w:eastAsia="Calibri"/>
          <w:i/>
          <w:iCs/>
        </w:rPr>
        <w:t xml:space="preserve">R/V </w:t>
      </w:r>
      <w:proofErr w:type="spellStart"/>
      <w:r w:rsidRPr="50F57BC9">
        <w:rPr>
          <w:rFonts w:eastAsia="Calibri"/>
          <w:i/>
          <w:iCs/>
        </w:rPr>
        <w:t>Polarstern</w:t>
      </w:r>
      <w:proofErr w:type="spellEnd"/>
      <w:r w:rsidRPr="50F57BC9">
        <w:rPr>
          <w:rFonts w:eastAsia="Calibri"/>
        </w:rPr>
        <w:t xml:space="preserve"> (green areas in Figure 10), indicating ice divergence.  Note that this time period also corresponds to the period of large atmospheric stress (Figure 5f) and the atmospheric horizontal roll vortices (Figure 4h-i).  However, over the course of the next 3 hours, these leads appear to close, indicating ice convergence.  Note that Figure 9a shows ice convergence occurring between 09:00 UTC and 13:00 UTC on 1 February, in excellent agreement with the ice radar observations.</w:t>
      </w:r>
    </w:p>
    <w:p w14:paraId="52E09669" w14:textId="2A4F02DB" w:rsidR="1AB51EAA" w:rsidRDefault="1AB51EAA" w:rsidP="1AB51EAA">
      <w:pPr>
        <w:pStyle w:val="Heading-Main"/>
        <w:spacing w:line="259" w:lineRule="auto"/>
      </w:pPr>
      <w:r>
        <w:t xml:space="preserve">5 </w:t>
      </w:r>
      <w:proofErr w:type="gramStart"/>
      <w:r>
        <w:t>Upper ocean</w:t>
      </w:r>
      <w:proofErr w:type="gramEnd"/>
      <w:r>
        <w:t xml:space="preserve"> response to sea ice motion</w:t>
      </w:r>
    </w:p>
    <w:p w14:paraId="58A36F43" w14:textId="2099E2C9" w:rsidR="00C46917" w:rsidRPr="00553745" w:rsidRDefault="00C46917" w:rsidP="00C46917">
      <w:pPr>
        <w:ind w:firstLine="360"/>
        <w:jc w:val="both"/>
        <w:rPr>
          <w:rStyle w:val="markedcontent"/>
          <w:sz w:val="24"/>
          <w:szCs w:val="24"/>
        </w:rPr>
      </w:pPr>
      <w:r w:rsidRPr="3A55B2F3">
        <w:rPr>
          <w:sz w:val="24"/>
          <w:szCs w:val="24"/>
        </w:rPr>
        <w:t xml:space="preserve">Comparisons between the wind, ice and earth-reference current speeds at </w:t>
      </w:r>
      <w:r>
        <w:rPr>
          <w:sz w:val="24"/>
          <w:szCs w:val="24"/>
        </w:rPr>
        <w:t>5</w:t>
      </w:r>
      <w:r w:rsidRPr="3A55B2F3">
        <w:rPr>
          <w:sz w:val="24"/>
          <w:szCs w:val="24"/>
        </w:rPr>
        <w:t>, 20 and 60</w:t>
      </w:r>
      <w:r w:rsidR="00813D4C">
        <w:rPr>
          <w:sz w:val="24"/>
          <w:szCs w:val="24"/>
        </w:rPr>
        <w:t xml:space="preserve"> </w:t>
      </w:r>
      <w:r w:rsidRPr="3A55B2F3">
        <w:rPr>
          <w:sz w:val="24"/>
          <w:szCs w:val="24"/>
        </w:rPr>
        <w:t>m depths (</w:t>
      </w:r>
      <w:r w:rsidR="0037787F">
        <w:rPr>
          <w:sz w:val="24"/>
          <w:szCs w:val="24"/>
        </w:rPr>
        <w:t>Figure 11</w:t>
      </w:r>
      <w:r w:rsidRPr="3A55B2F3">
        <w:rPr>
          <w:sz w:val="24"/>
          <w:szCs w:val="24"/>
        </w:rPr>
        <w:t xml:space="preserve">a) summarize the transfer of momentum from the atmosphere, to the ice, and then to the ocean. This timeseries is dominated by distinct wind events on </w:t>
      </w:r>
      <w:r>
        <w:rPr>
          <w:sz w:val="24"/>
          <w:szCs w:val="24"/>
        </w:rPr>
        <w:t xml:space="preserve">30 and 31 </w:t>
      </w:r>
      <w:r w:rsidR="005D1626">
        <w:rPr>
          <w:sz w:val="24"/>
          <w:szCs w:val="24"/>
        </w:rPr>
        <w:t>January</w:t>
      </w:r>
      <w:r w:rsidRPr="3A55B2F3">
        <w:rPr>
          <w:sz w:val="24"/>
          <w:szCs w:val="24"/>
        </w:rPr>
        <w:t xml:space="preserve">, and the strong transient event </w:t>
      </w:r>
      <w:r>
        <w:rPr>
          <w:sz w:val="24"/>
          <w:szCs w:val="24"/>
        </w:rPr>
        <w:t>early on 1 February</w:t>
      </w:r>
      <w:r w:rsidRPr="3A55B2F3">
        <w:rPr>
          <w:sz w:val="24"/>
          <w:szCs w:val="24"/>
        </w:rPr>
        <w:t xml:space="preserve"> (</w:t>
      </w:r>
      <w:r w:rsidR="0037787F">
        <w:rPr>
          <w:sz w:val="24"/>
          <w:szCs w:val="24"/>
        </w:rPr>
        <w:t>Figure 11</w:t>
      </w:r>
      <w:r>
        <w:rPr>
          <w:sz w:val="24"/>
          <w:szCs w:val="24"/>
        </w:rPr>
        <w:t xml:space="preserve">a; see also </w:t>
      </w:r>
      <w:r w:rsidRPr="3A55B2F3">
        <w:rPr>
          <w:sz w:val="24"/>
          <w:szCs w:val="24"/>
        </w:rPr>
        <w:t>Figure 5). Each wind event accelerates the ice, which in turn accelerates the ocean layer below the ice as the turbulent ocean Ekman boundary layer forms. This can most clearly be seen in the 1 February event with wind magnitude dropping to near zero</w:t>
      </w:r>
      <w:r>
        <w:rPr>
          <w:sz w:val="24"/>
          <w:szCs w:val="24"/>
        </w:rPr>
        <w:t>,</w:t>
      </w:r>
      <w:r w:rsidRPr="3A55B2F3">
        <w:rPr>
          <w:sz w:val="24"/>
          <w:szCs w:val="24"/>
        </w:rPr>
        <w:t xml:space="preserve"> </w:t>
      </w:r>
      <w:r>
        <w:rPr>
          <w:sz w:val="24"/>
          <w:szCs w:val="24"/>
        </w:rPr>
        <w:t xml:space="preserve">within the annulus of the atmospheric LLJ, </w:t>
      </w:r>
      <w:r w:rsidRPr="3A55B2F3">
        <w:rPr>
          <w:sz w:val="24"/>
          <w:szCs w:val="24"/>
        </w:rPr>
        <w:t xml:space="preserve">followed by an increase to 16 </w:t>
      </w:r>
      <w:r w:rsidR="00DE3D03">
        <w:rPr>
          <w:sz w:val="24"/>
          <w:szCs w:val="24"/>
        </w:rPr>
        <w:t>m/s</w:t>
      </w:r>
      <w:r w:rsidRPr="3A55B2F3">
        <w:rPr>
          <w:rStyle w:val="markedcontent"/>
          <w:sz w:val="24"/>
          <w:szCs w:val="24"/>
        </w:rPr>
        <w:t xml:space="preserve">in the following </w:t>
      </w:r>
      <w:r>
        <w:rPr>
          <w:rStyle w:val="markedcontent"/>
          <w:sz w:val="24"/>
          <w:szCs w:val="24"/>
        </w:rPr>
        <w:t xml:space="preserve">few </w:t>
      </w:r>
      <w:r w:rsidRPr="3A55B2F3">
        <w:rPr>
          <w:rStyle w:val="markedcontent"/>
          <w:sz w:val="24"/>
          <w:szCs w:val="24"/>
        </w:rPr>
        <w:t>hour</w:t>
      </w:r>
      <w:r>
        <w:rPr>
          <w:rStyle w:val="markedcontent"/>
          <w:sz w:val="24"/>
          <w:szCs w:val="24"/>
        </w:rPr>
        <w:t>s</w:t>
      </w:r>
      <w:r w:rsidRPr="3A55B2F3">
        <w:rPr>
          <w:rStyle w:val="markedcontent"/>
          <w:sz w:val="24"/>
          <w:szCs w:val="24"/>
        </w:rPr>
        <w:t xml:space="preserve">. A local maximum ice velocity of 0.5 </w:t>
      </w:r>
      <w:r w:rsidR="00DE3D03">
        <w:rPr>
          <w:rStyle w:val="markedcontent"/>
          <w:sz w:val="24"/>
          <w:szCs w:val="24"/>
        </w:rPr>
        <w:t>m/s</w:t>
      </w:r>
      <w:r w:rsidRPr="3A55B2F3">
        <w:rPr>
          <w:rStyle w:val="markedcontent"/>
          <w:sz w:val="24"/>
          <w:szCs w:val="24"/>
        </w:rPr>
        <w:t xml:space="preserve">lags the wind speed peak by 3 hours, while a 0.27 </w:t>
      </w:r>
      <w:r w:rsidR="00DE3D03">
        <w:rPr>
          <w:rStyle w:val="markedcontent"/>
          <w:sz w:val="24"/>
          <w:szCs w:val="24"/>
        </w:rPr>
        <w:t>m/</w:t>
      </w:r>
      <w:proofErr w:type="spellStart"/>
      <w:r w:rsidR="00DE3D03">
        <w:rPr>
          <w:rStyle w:val="markedcontent"/>
          <w:sz w:val="24"/>
          <w:szCs w:val="24"/>
        </w:rPr>
        <w:t>s</w:t>
      </w:r>
      <w:r w:rsidRPr="3A55B2F3">
        <w:rPr>
          <w:rStyle w:val="markedcontent"/>
          <w:sz w:val="24"/>
          <w:szCs w:val="24"/>
        </w:rPr>
        <w:t>current</w:t>
      </w:r>
      <w:proofErr w:type="spellEnd"/>
      <w:r w:rsidRPr="3A55B2F3">
        <w:rPr>
          <w:rStyle w:val="markedcontent"/>
          <w:sz w:val="24"/>
          <w:szCs w:val="24"/>
        </w:rPr>
        <w:t xml:space="preserve"> speed maximum at 8m depth lags the ice speed maximum by ~1 hour compared to ~2 hours at 20m depth. These temporal lags are a result of the inertia of first the surface wind stress accelerating the ice, and then the depth-dependent acceleration of the upper ocean as the ice-ocean turbulent boundary layer forms in response to change</w:t>
      </w:r>
      <w:r>
        <w:rPr>
          <w:rStyle w:val="markedcontent"/>
          <w:sz w:val="24"/>
          <w:szCs w:val="24"/>
        </w:rPr>
        <w:t>s</w:t>
      </w:r>
      <w:r w:rsidRPr="3A55B2F3">
        <w:rPr>
          <w:rStyle w:val="markedcontent"/>
          <w:sz w:val="24"/>
          <w:szCs w:val="24"/>
        </w:rPr>
        <w:t xml:space="preserve"> in direction and magnitude of the ice motion. </w:t>
      </w:r>
    </w:p>
    <w:p w14:paraId="04CF2701" w14:textId="2F2F76E4" w:rsidR="00C46917" w:rsidRDefault="00C46917" w:rsidP="00C46917">
      <w:pPr>
        <w:pStyle w:val="Text"/>
      </w:pPr>
      <w:r w:rsidRPr="00C46917">
        <w:t>Rapid changes in ice speed and direction during this event also force significant levels of circular inertial motion in the coupled ice-ocean system</w:t>
      </w:r>
      <w:r>
        <w:t>. This can be</w:t>
      </w:r>
      <w:r w:rsidRPr="00C46917">
        <w:t xml:space="preserve"> seen in the dampened oscillatory current components in the north-south and east-west velocity timeseries in Figures 1</w:t>
      </w:r>
      <w:r>
        <w:t>2</w:t>
      </w:r>
      <w:r w:rsidRPr="00C46917">
        <w:t>c and 1</w:t>
      </w:r>
      <w:r>
        <w:t>2</w:t>
      </w:r>
      <w:r w:rsidRPr="00C46917">
        <w:t xml:space="preserve">d, starting near </w:t>
      </w:r>
      <w:r>
        <w:t>1 February</w:t>
      </w:r>
      <w:r w:rsidRPr="00C46917">
        <w:t xml:space="preserve"> </w:t>
      </w:r>
      <w:r>
        <w:t xml:space="preserve">at </w:t>
      </w:r>
      <w:r w:rsidRPr="00C46917">
        <w:t xml:space="preserve">06 UTC </w:t>
      </w:r>
      <w:r>
        <w:t xml:space="preserve">on </w:t>
      </w:r>
      <w:r w:rsidRPr="00C46917">
        <w:t xml:space="preserve">with the inertial ringing decaying over the following two days. The observed ocean currents represent a superposition of inertial ringing and the evolving boundary layer currents forced by </w:t>
      </w:r>
      <w:r>
        <w:t>the 0</w:t>
      </w:r>
      <w:r w:rsidRPr="00C46917">
        <w:t xml:space="preserve">2 UTC wind event </w:t>
      </w:r>
      <w:r>
        <w:t xml:space="preserve">on 1 February </w:t>
      </w:r>
      <w:r w:rsidRPr="00C46917">
        <w:t>and subsequent smaller wind maxima at 12 UTC on 2 February and 0</w:t>
      </w:r>
      <w:r>
        <w:t>0</w:t>
      </w:r>
      <w:r w:rsidRPr="00C46917">
        <w:t xml:space="preserve"> UTC on 3 February. The inertial ringing is a resonant response to the combination of sharp transient lateral accelerations of the ice/upper ocean coupled with the orthogonal Coriolis acceleration. They are widely observed in the Arctic, with higher magnitudes seen in high open water fraction conditions where ice mobility is enhanced (for example</w:t>
      </w:r>
      <w:r w:rsidR="00E51EC0">
        <w:t>,</w:t>
      </w:r>
      <w:r>
        <w:t xml:space="preserve"> </w:t>
      </w:r>
      <w:r>
        <w:fldChar w:fldCharType="begin"/>
      </w:r>
      <w:r w:rsidR="001902F1">
        <w:instrText xml:space="preserve"> ADDIN ZOTERO_ITEM CSL_CITATION {"citationID":"6ZanzLH3","properties":{"formattedCitation":"(Brenner et al., 2023)","plainCitation":"(Brenner et al., 2023)","dontUpdate":true,"noteIndex":0},"citationItems":[{"id":8133,"uris":["http://zotero.org/users/6124969/items/CXD34VW8"],"itemData":{"id":8133,"type":"article-journal","abstract":"Observations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M."}],"issued":{"date-parts":[["2023",7]]},"citation-key":"brenner2023_WindDrivenMotions"}}],"schema":"https://github.com/citation-style-language/schema/raw/master/csl-citation.json"} </w:instrText>
      </w:r>
      <w:r>
        <w:fldChar w:fldCharType="separate"/>
      </w:r>
      <w:r>
        <w:rPr>
          <w:noProof/>
        </w:rPr>
        <w:t>Brenner et al., 2023</w:t>
      </w:r>
      <w:r>
        <w:fldChar w:fldCharType="end"/>
      </w:r>
      <w:r w:rsidRPr="00C46917">
        <w:t>). For this event, the 5</w:t>
      </w:r>
      <w:r w:rsidR="00F96747">
        <w:t xml:space="preserve"> </w:t>
      </w:r>
      <w:r w:rsidRPr="00C46917">
        <w:t>m depth east-west currents track the ice motion very closely (</w:t>
      </w:r>
      <w:r w:rsidR="0037787F">
        <w:t>Figure 11</w:t>
      </w:r>
      <w:r w:rsidRPr="00C46917">
        <w:t>a) with a small phase lag and reduced current component magnitude at 20</w:t>
      </w:r>
      <w:r w:rsidR="00813D4C">
        <w:t xml:space="preserve"> </w:t>
      </w:r>
      <w:r w:rsidRPr="00C46917">
        <w:t>m, while the north-south component shows an inertial response from the ice down to at least 20</w:t>
      </w:r>
      <w:r w:rsidR="00813D4C">
        <w:t xml:space="preserve"> </w:t>
      </w:r>
      <w:r w:rsidRPr="00C46917">
        <w:t>m but with a larger mean boundary layer current superimposed during 1 February. As expected, there is little direct coupling of this inertial motion below the seasonal ~40</w:t>
      </w:r>
      <w:r w:rsidR="00813D4C">
        <w:t xml:space="preserve"> </w:t>
      </w:r>
      <w:r w:rsidRPr="00C46917">
        <w:t>m deep mixed layer at the 60</w:t>
      </w:r>
      <w:r w:rsidR="00F96747">
        <w:t xml:space="preserve"> </w:t>
      </w:r>
      <w:r w:rsidRPr="00C46917">
        <w:t>m depth time</w:t>
      </w:r>
      <w:r w:rsidR="00F96747">
        <w:t xml:space="preserve"> </w:t>
      </w:r>
      <w:r w:rsidRPr="00C46917">
        <w:t xml:space="preserve">series, as the strong density jump at the base of the seasonal mixed layer greatly reduces mixing and hence momentum transfer to greater depths. </w:t>
      </w:r>
    </w:p>
    <w:p w14:paraId="0A174FB0" w14:textId="04FFF5B1" w:rsidR="00F96747" w:rsidRPr="00F96747" w:rsidRDefault="00F96747" w:rsidP="00F96747">
      <w:pPr>
        <w:pStyle w:val="Text"/>
      </w:pPr>
      <w:r>
        <w:t>Comparison</w:t>
      </w:r>
      <w:r w:rsidRPr="00F96747">
        <w:t xml:space="preserve"> between atmospheric surface stress and 4</w:t>
      </w:r>
      <w:r>
        <w:t xml:space="preserve"> </w:t>
      </w:r>
      <w:r w:rsidRPr="00F96747">
        <w:t>m ocean stress during this period (</w:t>
      </w:r>
      <w:r w:rsidR="0037787F">
        <w:t>Figure 12</w:t>
      </w:r>
      <w:r w:rsidRPr="00F96747">
        <w:t>e) show</w:t>
      </w:r>
      <w:r>
        <w:t>s</w:t>
      </w:r>
      <w:r w:rsidRPr="00F96747">
        <w:t xml:space="preserve"> a deficit on the ocean side of the ice. There are two primary reasons for this difference</w:t>
      </w:r>
      <w:r>
        <w:t>,</w:t>
      </w:r>
      <w:r w:rsidRPr="00F96747">
        <w:t xml:space="preserve"> which are explored in detail in </w:t>
      </w:r>
      <w:commentRangeStart w:id="26"/>
      <w:r w:rsidRPr="00F96747">
        <w:rPr>
          <w:b/>
          <w:bCs/>
        </w:rPr>
        <w:t>Stanton et al 2023 in prep</w:t>
      </w:r>
      <w:commentRangeEnd w:id="26"/>
      <w:r>
        <w:rPr>
          <w:rStyle w:val="CommentReference"/>
          <w:rFonts w:asciiTheme="minorHAnsi" w:eastAsiaTheme="minorHAnsi" w:hAnsiTheme="minorHAnsi" w:cstheme="minorBidi"/>
        </w:rPr>
        <w:commentReference w:id="26"/>
      </w:r>
      <w:r w:rsidRPr="00F96747">
        <w:t xml:space="preserve">. The first is the ability of </w:t>
      </w:r>
      <w:r w:rsidRPr="00F96747">
        <w:lastRenderedPageBreak/>
        <w:t>the ice pack to remove surface-imposed momentum through a combination of internal ice stresses and ice deformation. The second is the important role of form drag in the MOSAiC ice pack</w:t>
      </w:r>
      <w:r>
        <w:t>.</w:t>
      </w:r>
      <w:r w:rsidRPr="00F96747">
        <w:t xml:space="preserve"> </w:t>
      </w:r>
      <w:r>
        <w:t>The momentum transferred by i</w:t>
      </w:r>
      <w:r w:rsidRPr="00F96747">
        <w:t>ce keels and floe edge features is not captured by the friction velocity u*</w:t>
      </w:r>
      <w:r w:rsidR="00D45220">
        <w:t xml:space="preserve"> which</w:t>
      </w:r>
      <w:r>
        <w:t xml:space="preserve"> </w:t>
      </w:r>
      <w:r w:rsidRPr="00F96747">
        <w:t>arise</w:t>
      </w:r>
      <w:r>
        <w:t>s</w:t>
      </w:r>
      <w:r w:rsidRPr="00F96747">
        <w:t xml:space="preserve"> from </w:t>
      </w:r>
      <w:r>
        <w:t>upstream,</w:t>
      </w:r>
      <w:r w:rsidRPr="00F96747">
        <w:t xml:space="preserve"> small scale roughness features across </w:t>
      </w:r>
      <w:r>
        <w:t>the ensemble of</w:t>
      </w:r>
      <w:r w:rsidRPr="00F96747">
        <w:t xml:space="preserve"> ice floe</w:t>
      </w:r>
      <w:r>
        <w:t>s and</w:t>
      </w:r>
      <w:r w:rsidRPr="00F96747">
        <w:t xml:space="preserve"> </w:t>
      </w:r>
      <w:r>
        <w:t xml:space="preserve">generates the </w:t>
      </w:r>
      <w:r w:rsidRPr="00F96747">
        <w:t xml:space="preserve">turbulent ocean boundary layer. </w:t>
      </w:r>
      <w:r w:rsidR="00D45220">
        <w:t xml:space="preserve">Lags </w:t>
      </w:r>
      <w:r w:rsidRPr="00F96747">
        <w:t>between the peak</w:t>
      </w:r>
      <w:r>
        <w:t>s</w:t>
      </w:r>
      <w:r w:rsidRPr="00F96747">
        <w:t xml:space="preserve"> of atmospheric stress and ocean stress</w:t>
      </w:r>
      <w:r>
        <w:t>,</w:t>
      </w:r>
      <w:r w:rsidRPr="00F96747">
        <w:t xml:space="preserve"> most clearly seen in the strong 1 February event</w:t>
      </w:r>
      <w:r>
        <w:t>,</w:t>
      </w:r>
      <w:r w:rsidRPr="00F96747">
        <w:t xml:space="preserve"> arises from the inertial lag of the ice pack to surface wind stress.     </w:t>
      </w:r>
    </w:p>
    <w:p w14:paraId="042EE3D4" w14:textId="50ABF70D" w:rsidR="00C46917" w:rsidRDefault="00F96747" w:rsidP="00DA2D8D">
      <w:pPr>
        <w:pStyle w:val="Text"/>
      </w:pPr>
      <w:r>
        <w:t>The v</w:t>
      </w:r>
      <w:r w:rsidRPr="00F96747">
        <w:t xml:space="preserve">ertical structure of upper currents in response to this wind event </w:t>
      </w:r>
      <w:r>
        <w:t>(</w:t>
      </w:r>
      <w:r w:rsidR="0037787F">
        <w:t>Figure 12</w:t>
      </w:r>
      <w:r>
        <w:t>)</w:t>
      </w:r>
      <w:r w:rsidRPr="00F96747">
        <w:t xml:space="preserve"> illustrate</w:t>
      </w:r>
      <w:r>
        <w:t>s</w:t>
      </w:r>
      <w:r w:rsidRPr="00F96747">
        <w:t xml:space="preserve"> the fairly complex interaction of the ice/ocean boundary layer with weakly stratified mesoscale ocean features within the seasonal mixed layer, </w:t>
      </w:r>
      <w:r>
        <w:t>which</w:t>
      </w:r>
      <w:r w:rsidRPr="00F96747">
        <w:t xml:space="preserve"> were seen during much of the MOSAiC transpolar drift. High temporal resolution vertical shear of the N/S current component sampled every 15 minutes by the AOFB current profiler at the CO (</w:t>
      </w:r>
      <w:r w:rsidR="0037787F">
        <w:t>Figure 12</w:t>
      </w:r>
      <w:r w:rsidRPr="00F96747">
        <w:t>c) provides some insight into the complex structure of the active mixing layer. Ideally</w:t>
      </w:r>
      <w:r w:rsidR="00F7238F">
        <w:t xml:space="preserve">, </w:t>
      </w:r>
      <w:r w:rsidR="00F7238F" w:rsidRPr="00F96747">
        <w:t>CTD profiles</w:t>
      </w:r>
      <w:r w:rsidR="00F7238F">
        <w:t xml:space="preserve"> at</w:t>
      </w:r>
      <w:r w:rsidRPr="00F96747">
        <w:t xml:space="preserve"> a comparable temporal resolution would show the evolution of stratification within the mixed layer</w:t>
      </w:r>
      <w:r w:rsidR="00F7238F">
        <w:t>,</w:t>
      </w:r>
      <w:r w:rsidRPr="00F96747">
        <w:t xml:space="preserve"> </w:t>
      </w:r>
      <w:r w:rsidR="00F7238F">
        <w:t>which</w:t>
      </w:r>
      <w:r w:rsidRPr="00F96747">
        <w:t xml:space="preserve"> frequently </w:t>
      </w:r>
      <w:r w:rsidR="00F7238F">
        <w:t>contained</w:t>
      </w:r>
      <w:r w:rsidRPr="00F96747">
        <w:t xml:space="preserve"> weak mesoscale density structures </w:t>
      </w:r>
      <w:r w:rsidR="00F7238F">
        <w:t>limiting the</w:t>
      </w:r>
      <w:r w:rsidRPr="00F96747">
        <w:t xml:space="preserve"> depth of mixing during wind events. However</w:t>
      </w:r>
      <w:r w:rsidR="00F7238F">
        <w:t>,</w:t>
      </w:r>
      <w:r w:rsidRPr="00F96747">
        <w:t xml:space="preserve"> the much higher resolution shear profile time</w:t>
      </w:r>
      <w:r w:rsidR="00F7238F">
        <w:t xml:space="preserve"> </w:t>
      </w:r>
      <w:r w:rsidRPr="00F96747">
        <w:t xml:space="preserve">series in </w:t>
      </w:r>
      <w:r w:rsidR="0037787F">
        <w:t>Figure 12</w:t>
      </w:r>
      <w:r w:rsidRPr="00F96747">
        <w:t xml:space="preserve">c reveal both the development of strong near-surface </w:t>
      </w:r>
      <w:r w:rsidR="00D45220" w:rsidRPr="00F96747">
        <w:t>shear as the sub-ice Ekman layer forms</w:t>
      </w:r>
      <w:r w:rsidR="00D45220">
        <w:t>, and the development of</w:t>
      </w:r>
      <w:r w:rsidR="00D45220" w:rsidRPr="00F96747">
        <w:t xml:space="preserve"> regions of higher shear within the </w:t>
      </w:r>
      <w:r w:rsidR="00D45220">
        <w:t xml:space="preserve">~40m deep seasonal mixed layer. These shear </w:t>
      </w:r>
      <w:proofErr w:type="gramStart"/>
      <w:r w:rsidR="00D45220">
        <w:t xml:space="preserve">layers  </w:t>
      </w:r>
      <w:r w:rsidR="00D45220" w:rsidRPr="00F96747">
        <w:t>indicate</w:t>
      </w:r>
      <w:proofErr w:type="gramEnd"/>
      <w:r w:rsidR="00D45220" w:rsidRPr="00F96747">
        <w:t xml:space="preserve"> the lower extent of th</w:t>
      </w:r>
      <w:r w:rsidR="00D45220">
        <w:t>e</w:t>
      </w:r>
      <w:r w:rsidR="00D45220" w:rsidRPr="00F96747">
        <w:t xml:space="preserve"> mixing layer where even weak density gradients </w:t>
      </w:r>
      <w:r w:rsidR="00D45220">
        <w:t xml:space="preserve">inhibit </w:t>
      </w:r>
      <w:r w:rsidR="00D45220" w:rsidRPr="00F96747">
        <w:t xml:space="preserve">turbulent mixing within the seasonal mixed layer. </w:t>
      </w:r>
      <w:r w:rsidRPr="00F96747">
        <w:t>Measurements of these weak stratification layers are estimated from the depths where there is a density increase of 0.01 Kgm</w:t>
      </w:r>
      <w:r w:rsidRPr="00F96747">
        <w:rPr>
          <w:vertAlign w:val="superscript"/>
        </w:rPr>
        <w:t>-3</w:t>
      </w:r>
      <w:r w:rsidRPr="00F96747">
        <w:t xml:space="preserve"> from surface values</w:t>
      </w:r>
      <w:r w:rsidR="00D45220">
        <w:t xml:space="preserve"> for each CTD profile</w:t>
      </w:r>
      <w:r w:rsidRPr="00F96747">
        <w:t xml:space="preserve">, and are plotted as filled red circles in </w:t>
      </w:r>
      <w:r w:rsidR="0037787F">
        <w:t>Figure 12</w:t>
      </w:r>
      <w:r w:rsidRPr="00F96747">
        <w:t xml:space="preserve">c. These sparse in time observations track with the layers of increased shear measured in the current profiles. The red mixed layer depth timeseries in the </w:t>
      </w:r>
      <w:r w:rsidR="0037787F">
        <w:t>Figure 12</w:t>
      </w:r>
      <w:r w:rsidRPr="00F96747">
        <w:t xml:space="preserve"> panels represent coarse interpolated estimates of the depth of the top of the halocline.</w:t>
      </w:r>
    </w:p>
    <w:p w14:paraId="0132D8AA" w14:textId="6BCA78DB" w:rsidR="00F26111" w:rsidRDefault="00F26111" w:rsidP="00BB0349">
      <w:pPr>
        <w:pStyle w:val="FigureorTableCaption"/>
        <w:spacing w:line="259" w:lineRule="auto"/>
        <w:rPr>
          <w:b/>
          <w:bCs/>
        </w:rPr>
      </w:pPr>
      <w:r>
        <w:rPr>
          <w:noProof/>
        </w:rPr>
        <w:lastRenderedPageBreak/>
        <w:drawing>
          <wp:inline distT="0" distB="0" distL="0" distR="0" wp14:anchorId="518B541B" wp14:editId="52CC7B01">
            <wp:extent cx="4853896" cy="5950074"/>
            <wp:effectExtent l="0" t="0" r="0" b="0"/>
            <wp:docPr id="66218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86853" name="Picture 662186853"/>
                    <pic:cNvPicPr/>
                  </pic:nvPicPr>
                  <pic:blipFill rotWithShape="1">
                    <a:blip r:embed="rId28"/>
                    <a:srcRect t="4951" b="9241"/>
                    <a:stretch/>
                  </pic:blipFill>
                  <pic:spPr bwMode="auto">
                    <a:xfrm>
                      <a:off x="0" y="0"/>
                      <a:ext cx="4903614" cy="6011020"/>
                    </a:xfrm>
                    <a:prstGeom prst="rect">
                      <a:avLst/>
                    </a:prstGeom>
                    <a:ln>
                      <a:noFill/>
                    </a:ln>
                    <a:extLst>
                      <a:ext uri="{53640926-AAD7-44D8-BBD7-CCE9431645EC}">
                        <a14:shadowObscured xmlns:a14="http://schemas.microsoft.com/office/drawing/2010/main"/>
                      </a:ext>
                    </a:extLst>
                  </pic:spPr>
                </pic:pic>
              </a:graphicData>
            </a:graphic>
          </wp:inline>
        </w:drawing>
      </w:r>
    </w:p>
    <w:p w14:paraId="7E2E487A" w14:textId="3431A79F" w:rsidR="00DA2D8D" w:rsidRDefault="1AB51EAA" w:rsidP="00BB0349">
      <w:pPr>
        <w:pStyle w:val="FigureorTableCaption"/>
        <w:spacing w:line="259" w:lineRule="auto"/>
      </w:pPr>
      <w:r w:rsidRPr="1AB51EAA">
        <w:rPr>
          <w:b/>
          <w:bCs/>
        </w:rPr>
        <w:t>Figure 1</w:t>
      </w:r>
      <w:r w:rsidR="0037787F">
        <w:rPr>
          <w:b/>
          <w:bCs/>
        </w:rPr>
        <w:t>1</w:t>
      </w:r>
      <w:r>
        <w:t xml:space="preserve">. </w:t>
      </w:r>
      <w:r w:rsidR="005B7B67" w:rsidRPr="005B7B67">
        <w:t>Timeseries of windspeed (red), ice speed (black), 5</w:t>
      </w:r>
      <w:r w:rsidR="005B7B67">
        <w:t xml:space="preserve"> </w:t>
      </w:r>
      <w:r w:rsidR="005B7B67" w:rsidRPr="005B7B67">
        <w:t>m (blue) 20</w:t>
      </w:r>
      <w:r w:rsidR="005B7B67">
        <w:t xml:space="preserve"> </w:t>
      </w:r>
      <w:r w:rsidR="005B7B67" w:rsidRPr="005B7B67">
        <w:t>m (green) and 60</w:t>
      </w:r>
      <w:r w:rsidR="005B7B67">
        <w:t xml:space="preserve"> </w:t>
      </w:r>
      <w:r w:rsidR="005B7B67" w:rsidRPr="005B7B67">
        <w:t>m (orange) depth absolute current magnitude. B) Corresponding current directions in degrees true. C) Timeseries of 5</w:t>
      </w:r>
      <w:r w:rsidR="005B7B67">
        <w:t xml:space="preserve"> </w:t>
      </w:r>
      <w:r w:rsidR="005B7B67" w:rsidRPr="005B7B67">
        <w:t>m (blue), 20</w:t>
      </w:r>
      <w:r w:rsidR="005B7B67">
        <w:t xml:space="preserve"> </w:t>
      </w:r>
      <w:r w:rsidR="005B7B67" w:rsidRPr="005B7B67">
        <w:t>m (green) and 60</w:t>
      </w:r>
      <w:r w:rsidR="005B7B67">
        <w:t xml:space="preserve"> </w:t>
      </w:r>
      <w:r w:rsidR="005B7B67" w:rsidRPr="005B7B67">
        <w:t xml:space="preserve">m (orange) north-south current components. d) east-west current </w:t>
      </w:r>
      <w:proofErr w:type="gramStart"/>
      <w:r w:rsidR="005B7B67" w:rsidRPr="005B7B67">
        <w:t>components  e</w:t>
      </w:r>
      <w:proofErr w:type="gramEnd"/>
      <w:r w:rsidR="005B7B67" w:rsidRPr="005B7B67">
        <w:t>) 4</w:t>
      </w:r>
      <w:r w:rsidR="005B7B67">
        <w:t xml:space="preserve"> </w:t>
      </w:r>
      <w:r w:rsidR="005B7B67" w:rsidRPr="005B7B67">
        <w:t xml:space="preserve">m depth ocean kinematic stress from the CO site </w:t>
      </w:r>
      <w:r w:rsidR="005B7B67" w:rsidRPr="005B7B67">
        <w:lastRenderedPageBreak/>
        <w:t>Autonomous Ocean Flux Buoy (blue dots) and atmospheric stress (red dots) for this study period.</w:t>
      </w:r>
      <w:commentRangeStart w:id="27"/>
      <w:r w:rsidR="00BB0349">
        <w:t xml:space="preserve"> </w:t>
      </w:r>
      <w:commentRangeEnd w:id="27"/>
      <w:r w:rsidR="00813D4C">
        <w:rPr>
          <w:rStyle w:val="CommentReference"/>
          <w:rFonts w:asciiTheme="minorHAnsi" w:eastAsiaTheme="minorHAnsi" w:hAnsiTheme="minorHAnsi" w:cstheme="minorBidi"/>
          <w:kern w:val="0"/>
        </w:rPr>
        <w:commentReference w:id="27"/>
      </w:r>
    </w:p>
    <w:p w14:paraId="1E6790FB" w14:textId="12D9D308" w:rsidR="00F26111" w:rsidRDefault="00F26111" w:rsidP="00BB0349">
      <w:pPr>
        <w:pStyle w:val="FigureorTableCaption"/>
        <w:spacing w:line="259" w:lineRule="auto"/>
        <w:rPr>
          <w:b/>
          <w:bCs/>
        </w:rPr>
      </w:pPr>
      <w:r>
        <w:rPr>
          <w:b/>
          <w:bCs/>
          <w:noProof/>
        </w:rPr>
        <w:drawing>
          <wp:inline distT="0" distB="0" distL="0" distR="0" wp14:anchorId="4981A1C4" wp14:editId="09E10DAC">
            <wp:extent cx="5513560" cy="6992663"/>
            <wp:effectExtent l="0" t="0" r="0" b="5080"/>
            <wp:docPr id="1899384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84097" name="Picture 1899384097"/>
                    <pic:cNvPicPr/>
                  </pic:nvPicPr>
                  <pic:blipFill rotWithShape="1">
                    <a:blip r:embed="rId29"/>
                    <a:srcRect t="3851" b="7372"/>
                    <a:stretch/>
                  </pic:blipFill>
                  <pic:spPr bwMode="auto">
                    <a:xfrm>
                      <a:off x="0" y="0"/>
                      <a:ext cx="5726237" cy="7262394"/>
                    </a:xfrm>
                    <a:prstGeom prst="rect">
                      <a:avLst/>
                    </a:prstGeom>
                    <a:ln>
                      <a:noFill/>
                    </a:ln>
                    <a:extLst>
                      <a:ext uri="{53640926-AAD7-44D8-BBD7-CCE9431645EC}">
                        <a14:shadowObscured xmlns:a14="http://schemas.microsoft.com/office/drawing/2010/main"/>
                      </a:ext>
                    </a:extLst>
                  </pic:spPr>
                </pic:pic>
              </a:graphicData>
            </a:graphic>
          </wp:inline>
        </w:drawing>
      </w:r>
    </w:p>
    <w:p w14:paraId="5690A43A" w14:textId="34CFDD7E" w:rsidR="00DA2D8D" w:rsidRDefault="0037787F" w:rsidP="00DA2D8D">
      <w:pPr>
        <w:pStyle w:val="FigureorTableCaption"/>
        <w:spacing w:line="259" w:lineRule="auto"/>
        <w:rPr>
          <w:i/>
          <w:iCs/>
        </w:rPr>
      </w:pPr>
      <w:r>
        <w:rPr>
          <w:b/>
          <w:bCs/>
        </w:rPr>
        <w:t>Figure 12</w:t>
      </w:r>
      <w:r w:rsidR="1AB51EAA">
        <w:t xml:space="preserve">. </w:t>
      </w:r>
      <w:r w:rsidR="00DA2D8D" w:rsidRPr="00DA2D8D">
        <w:t xml:space="preserve">North-south current profile timeseries from the L1 site Autonomous Ocean Flux Buoy acoustic Doppler profiler. b) Corresponding East-West current component profiles. c) </w:t>
      </w:r>
      <w:r w:rsidR="00DA2D8D" w:rsidRPr="00DA2D8D">
        <w:lastRenderedPageBreak/>
        <w:t xml:space="preserve">North/South </w:t>
      </w:r>
      <w:proofErr w:type="gramStart"/>
      <w:r w:rsidR="00DA2D8D" w:rsidRPr="00DA2D8D">
        <w:t>current  shear</w:t>
      </w:r>
      <w:proofErr w:type="gramEnd"/>
      <w:r w:rsidR="00DA2D8D" w:rsidRPr="00DA2D8D">
        <w:t xml:space="preserve"> profiles with a clipped color scale to emphasize shear layers within the ocean mixed layer and upper part of the salinity-stratified  pycnocline. Near surface shear reaches 0.07 s</w:t>
      </w:r>
      <w:r w:rsidR="00DA2D8D">
        <w:rPr>
          <w:vertAlign w:val="superscript"/>
        </w:rPr>
        <w:t>-1</w:t>
      </w:r>
      <w:r w:rsidR="00DA2D8D" w:rsidRPr="00DA2D8D">
        <w:t xml:space="preserve"> during the 1 February wind event.  The red timeseries represents an estimate of the depth of the top of the halocline. The sloping orange line highlights the rapid penetration of mixing in response to this wind event. The four black sloping lines identify shear associated with inertial internal waves within the strongly stratified </w:t>
      </w:r>
      <w:proofErr w:type="spellStart"/>
      <w:r w:rsidR="00DA2D8D" w:rsidRPr="00DA2D8D">
        <w:t>pyncocline</w:t>
      </w:r>
      <w:proofErr w:type="spellEnd"/>
      <w:r w:rsidR="00DA2D8D" w:rsidRPr="00DA2D8D">
        <w:t xml:space="preserve"> forced by the strong inertial motions within the ocean mixed layer</w:t>
      </w:r>
      <w:r w:rsidR="00F6750F">
        <w:t>.</w:t>
      </w:r>
    </w:p>
    <w:p w14:paraId="112B6997" w14:textId="0CF08B35" w:rsidR="00DA2D8D" w:rsidRDefault="00DA2D8D" w:rsidP="00DA2D8D">
      <w:pPr>
        <w:pStyle w:val="Text"/>
      </w:pPr>
      <w:r>
        <w:t>The h</w:t>
      </w:r>
      <w:r w:rsidRPr="00F7238F">
        <w:t>ighest vertical shear levels of the north/south current component (</w:t>
      </w:r>
      <w:r w:rsidR="0037787F">
        <w:t>Figure 12</w:t>
      </w:r>
      <w:r w:rsidRPr="00F7238F">
        <w:t>c) are seen in the upper 15</w:t>
      </w:r>
      <w:r>
        <w:t xml:space="preserve"> </w:t>
      </w:r>
      <w:r w:rsidRPr="00F7238F">
        <w:t>m during the strong 1 February wind event. However</w:t>
      </w:r>
      <w:r>
        <w:t>,</w:t>
      </w:r>
      <w:r w:rsidRPr="00F7238F">
        <w:t xml:space="preserve"> active mixing extends down through the</w:t>
      </w:r>
      <w:r w:rsidR="00D45220">
        <w:t xml:space="preserve"> seasonal</w:t>
      </w:r>
      <w:r w:rsidRPr="00F7238F">
        <w:t xml:space="preserve"> mixed layer to the halocline as seen clearly in the E/W current profile </w:t>
      </w:r>
      <w:r>
        <w:t>(</w:t>
      </w:r>
      <w:r w:rsidR="0037787F">
        <w:t>Figure 12</w:t>
      </w:r>
      <w:r>
        <w:t xml:space="preserve">b) </w:t>
      </w:r>
      <w:r w:rsidRPr="00F7238F">
        <w:t>and the elimination of shear at the weak stratification interface between 20</w:t>
      </w:r>
      <w:r>
        <w:t xml:space="preserve"> </w:t>
      </w:r>
      <w:r w:rsidRPr="00F7238F">
        <w:t>m depth and the halocline</w:t>
      </w:r>
      <w:r>
        <w:t xml:space="preserve"> (</w:t>
      </w:r>
      <w:r w:rsidRPr="00F7238F">
        <w:t xml:space="preserve">marked by the orange line in </w:t>
      </w:r>
      <w:r w:rsidR="0037787F">
        <w:t>Figure 12</w:t>
      </w:r>
      <w:r>
        <w:t xml:space="preserve"> c)</w:t>
      </w:r>
      <w:r w:rsidRPr="00F7238F">
        <w:t>. An example of reduced mixing depth by a mesoscale feature at the base of the mixed layer is seen starting</w:t>
      </w:r>
      <w:r>
        <w:t xml:space="preserve"> at </w:t>
      </w:r>
      <w:r w:rsidRPr="00F7238F">
        <w:t>12</w:t>
      </w:r>
      <w:r>
        <w:t>:</w:t>
      </w:r>
      <w:r w:rsidRPr="00F7238F">
        <w:t>00</w:t>
      </w:r>
      <w:r>
        <w:t xml:space="preserve"> UTC</w:t>
      </w:r>
      <w:r w:rsidRPr="00F7238F">
        <w:t xml:space="preserve"> on 1 February despite the continued strong surface forcing. Another weak stratification feature extends up from the pycnocline as winds reduce to 3 </w:t>
      </w:r>
      <w:r w:rsidR="00DE3D03">
        <w:t>m/s</w:t>
      </w:r>
      <w:r w:rsidRPr="00F7238F">
        <w:t>at 00</w:t>
      </w:r>
      <w:r>
        <w:t>:</w:t>
      </w:r>
      <w:r w:rsidRPr="00F7238F">
        <w:t>00</w:t>
      </w:r>
      <w:r>
        <w:t xml:space="preserve"> UTC</w:t>
      </w:r>
      <w:r w:rsidRPr="00F7238F">
        <w:t xml:space="preserve"> on 2 February. The interplay between surface mixing and these frequent mesoscale features with a wide range of density anomaly strength observed during the MOSAiC drift complicate</w:t>
      </w:r>
      <w:r>
        <w:t>s</w:t>
      </w:r>
      <w:r w:rsidRPr="00F7238F">
        <w:t xml:space="preserve"> a 1D view of wind-forced turbulent momentum transfer into the </w:t>
      </w:r>
      <w:r w:rsidR="00D45220">
        <w:t xml:space="preserve">ocean. </w:t>
      </w:r>
      <w:r w:rsidR="000E25E0">
        <w:t>Analysis of these mesoscale features is beyond the scope of the present paper, and will be explored in subsequent publications.</w:t>
      </w:r>
    </w:p>
    <w:p w14:paraId="07E0AAA8" w14:textId="2FA64B12" w:rsidR="00662F3A" w:rsidRDefault="00DA2D8D" w:rsidP="00662F3A">
      <w:pPr>
        <w:pStyle w:val="Text"/>
      </w:pPr>
      <w:r w:rsidRPr="00F7238F">
        <w:t>Strong inertial-period motions in the ocean mixed layer are capable of generating internal inertial-period waves within the pycnocline after the mixing layer inertial currents contact the salinity-stratified pycnocline.  In the current component profiles (Figs. 1</w:t>
      </w:r>
      <w:r>
        <w:t>3</w:t>
      </w:r>
      <w:r w:rsidRPr="00F7238F">
        <w:t>a and 1</w:t>
      </w:r>
      <w:r>
        <w:t>3</w:t>
      </w:r>
      <w:r w:rsidRPr="00F7238F">
        <w:t>b) this can be seen as slanted bands of enhanced current with inertial periods starting around 45</w:t>
      </w:r>
      <w:r>
        <w:t xml:space="preserve"> </w:t>
      </w:r>
      <w:r w:rsidRPr="00F7238F">
        <w:t xml:space="preserve">m depth after the 1 February wind event. These regions of enhanced shear are also shown as black slanting lines in </w:t>
      </w:r>
      <w:r w:rsidR="0037787F">
        <w:t>Figure 12</w:t>
      </w:r>
      <w:r w:rsidRPr="00F7238F">
        <w:t xml:space="preserve">c. These inertial waves are an important source of shear that can induce mixing in the otherwise very quiescent and non-diffusive Arctic pycnocline.  </w:t>
      </w:r>
    </w:p>
    <w:p w14:paraId="572459EC" w14:textId="4205FA9E" w:rsidR="1AB51EAA" w:rsidRDefault="00662F3A" w:rsidP="1AB51EAA">
      <w:pPr>
        <w:pStyle w:val="Heading-Main"/>
        <w:spacing w:line="259" w:lineRule="auto"/>
      </w:pPr>
      <w:r>
        <w:t>6</w:t>
      </w:r>
      <w:r w:rsidR="1AB51EAA">
        <w:t xml:space="preserve"> Discussion</w:t>
      </w:r>
      <w:r w:rsidR="00451B39">
        <w:t xml:space="preserve"> and conclusions</w:t>
      </w:r>
    </w:p>
    <w:p w14:paraId="6916D36C" w14:textId="0C930AF3" w:rsidR="0069096B" w:rsidRDefault="0069096B" w:rsidP="0069096B">
      <w:pPr>
        <w:pStyle w:val="Text"/>
        <w:ind w:firstLine="0"/>
      </w:pPr>
    </w:p>
    <w:commentRangeStart w:id="28"/>
    <w:p w14:paraId="6348FB3A" w14:textId="7986EEED" w:rsidR="005472C9" w:rsidRDefault="005472C9" w:rsidP="005472C9">
      <w:pPr>
        <w:pStyle w:val="Text"/>
        <w:ind w:firstLine="0"/>
      </w:pPr>
      <w:r>
        <w:fldChar w:fldCharType="begin"/>
      </w:r>
      <w:r>
        <w:instrText xml:space="preserve"> ADDIN ZOTERO_ITEM CSL_CITATION {"citationID":"7Y8umcTK","properties":{"formattedCitation":"(Lindsay, 2002)","plainCitation":"(Lindsay, 2002)","noteIndex":0},"citationItems":[{"id":7948,"uris":["http://zotero.org/users/6124969/items/IKN3KXW6"],"itemData":{"id":7948,"type":"article-journal","container-title":"Journal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W."}],"issued":{"date-parts":[["2002"]]},"citation-key":"lindsay2002_IceDeformation"}}],"schema":"https://github.com/citation-style-language/schema/raw/master/csl-citation.json"} </w:instrText>
      </w:r>
      <w:r>
        <w:fldChar w:fldCharType="separate"/>
      </w:r>
      <w:r>
        <w:rPr>
          <w:noProof/>
        </w:rPr>
        <w:t>Lindsay (2002)</w:t>
      </w:r>
      <w:r>
        <w:fldChar w:fldCharType="end"/>
      </w:r>
      <w:r>
        <w:t xml:space="preserve"> analyzed the deformation of the sea ice</w:t>
      </w:r>
      <w:r w:rsidR="00907D27">
        <w:t xml:space="preserve"> </w:t>
      </w:r>
      <w:r>
        <w:t>around the SHEBA camp at daily timescales</w:t>
      </w:r>
      <w:r w:rsidR="00907D27">
        <w:t xml:space="preserve"> and approximately 100 km length scales, and identified a pattern of divergence followed by convergence associated with the passage of a strong winter cyclone. This pattern occurred over a period of multiple days, compared to the brief event observed here. </w:t>
      </w:r>
      <w:r w:rsidR="00907D27" w:rsidRPr="00907D27">
        <w:t xml:space="preserve">They </w:t>
      </w:r>
      <w:r w:rsidR="00907D27">
        <w:t>describe</w:t>
      </w:r>
      <w:r w:rsidR="00907D27" w:rsidRPr="00907D27">
        <w:t xml:space="preserve"> challenge</w:t>
      </w:r>
      <w:r w:rsidR="00907D27">
        <w:t>s</w:t>
      </w:r>
      <w:r w:rsidR="00907D27" w:rsidRPr="00907D27">
        <w:t xml:space="preserve"> associated with measuring deformation of semi-rigid plates from sparse velocity measurements</w:t>
      </w:r>
      <w:r w:rsidR="00907D27">
        <w:t xml:space="preserve"> (see also </w:t>
      </w:r>
      <w:r w:rsidR="00907D27">
        <w:fldChar w:fldCharType="begin"/>
      </w:r>
      <w:r w:rsidR="00907D27">
        <w:instrText xml:space="preserve"> ADDIN ZOTERO_ITEM CSL_CITATION {"citationID":"wsoil8QA","properties":{"formattedCitation":"(Thorndike, 1986)","plainCitation":"(Thorndike, 1986)","noteIndex":0},"citationItems":[{"id":5842,"uris":["http://zotero.org/users/6124969/items/ADYSE3QM"],"itemData":{"id":5842,"type":"article-journal","container-title":"Journal of Geophysical Research","DOI":"10.1029/JC091iC06p07691","ISSN":"0148-0227","issue":"C6","journalAbbreviation":"J. Geophys. Res.","language":"en","page":"7691","source":"DOI.org (Crossref)","title":"Diffusion of sea ice","volume":"91","author":[{"family":"Thorndike","given":"A. S."}],"issued":{"date-parts":[["1986"]]},"citation-key":"thorndike1986_DiffusionSea"}}],"schema":"https://github.com/citation-style-language/schema/raw/master/csl-citation.json"} </w:instrText>
      </w:r>
      <w:r w:rsidR="00907D27">
        <w:fldChar w:fldCharType="separate"/>
      </w:r>
      <w:r w:rsidR="00907D27">
        <w:rPr>
          <w:noProof/>
        </w:rPr>
        <w:t>Thorndike, 1986)</w:t>
      </w:r>
      <w:r w:rsidR="00907D27">
        <w:fldChar w:fldCharType="end"/>
      </w:r>
      <w:r w:rsidR="00907D27" w:rsidRPr="00907D27">
        <w:t>. In the case of a diagonal crack crossing a square polygon, shear along the crack will result in a measurement of opening or closing.</w:t>
      </w:r>
      <w:r w:rsidR="00907D27">
        <w:t xml:space="preserve"> Considering the deformation of the L-site triangle, the </w:t>
      </w:r>
      <w:proofErr w:type="spellStart"/>
      <w:r w:rsidR="00026D88">
        <w:t>anamolous</w:t>
      </w:r>
      <w:proofErr w:type="spellEnd"/>
      <w:r w:rsidR="00026D88">
        <w:t xml:space="preserve"> </w:t>
      </w:r>
      <w:r w:rsidR="00907D27">
        <w:t xml:space="preserve">convergence shown in Figure 9a is likely an artifact of the triangle orientation relative to a shear zone. The presence of this shear zone is clearly </w:t>
      </w:r>
      <w:proofErr w:type="spellStart"/>
      <w:r w:rsidR="00907D27">
        <w:t>visibile</w:t>
      </w:r>
      <w:proofErr w:type="spellEnd"/>
      <w:r w:rsidR="00907D27">
        <w:t xml:space="preserve"> in the velocity anomaly map of Figure 9e. </w:t>
      </w:r>
      <w:r w:rsidR="00026D88">
        <w:t>Higher confidence can be placed in the estimate of deformation from the DN Full array due to the larger number of buoys used.</w:t>
      </w:r>
      <w:r w:rsidR="00CF675A">
        <w:t xml:space="preserve"> </w:t>
      </w:r>
      <w:commentRangeEnd w:id="28"/>
      <w:r w:rsidR="009A6DAF">
        <w:rPr>
          <w:rStyle w:val="CommentReference"/>
          <w:rFonts w:asciiTheme="minorHAnsi" w:eastAsiaTheme="minorHAnsi" w:hAnsiTheme="minorHAnsi" w:cstheme="minorBidi"/>
        </w:rPr>
        <w:commentReference w:id="28"/>
      </w:r>
    </w:p>
    <w:p w14:paraId="168CFFDE" w14:textId="39A4F81F" w:rsidR="00CF675A" w:rsidRDefault="000E25E0" w:rsidP="005472C9">
      <w:pPr>
        <w:pStyle w:val="Text"/>
        <w:ind w:firstLine="0"/>
      </w:pPr>
      <w:r>
        <w:t xml:space="preserve">Turbulent ocean fluxes during the year-long SHEBA drift in the Canada Basin </w:t>
      </w:r>
      <w:r>
        <w:fldChar w:fldCharType="begin"/>
      </w:r>
      <w:r>
        <w:instrText xml:space="preserve"> ADDIN ZOTERO_ITEM CSL_CITATION {"citationID":"Z0yx6zy2","properties":{"formattedCitation":"(McPhee, 2002)","plainCitation":"(McPhee, 2002)","noteIndex":0},"citationItems":[{"id":7579,"uris":["http://zotero.org/users/6124969/items/GAMXUHZR"],"itemData":{"id":7579,"type":"article-journal","container-title":"Journal of Geophysical Research","DOI":"10.1029/2000JC000633","ISSN":"0148-0227","issue":"C10","journalAbbreviation":"J. Geophys. Res.","language":"en","page":"8037","source":"DOI.org (Crossref)","title":"Turbulent stress at the ice/ocean interface and bottom surface hydraulic roughness during the SHEBA drift","volume":"107","author":[{"family":"McPhee","given":"Miles G."}],"issued":{"date-parts":[["2002"]]},"citation-key":"mcphee2002_TurbulentStress"}}],"schema":"https://github.com/citation-style-language/schema/raw/master/csl-citation.json"} </w:instrText>
      </w:r>
      <w:r>
        <w:fldChar w:fldCharType="separate"/>
      </w:r>
      <w:r>
        <w:rPr>
          <w:noProof/>
        </w:rPr>
        <w:t>(McPhee, 2002)</w:t>
      </w:r>
      <w:r>
        <w:fldChar w:fldCharType="end"/>
      </w:r>
      <w:r>
        <w:t xml:space="preserve"> provided an opportunity to characterize the ice-ocean mixed in a 1997/1998 largely multiyear ice pack. Further measurements of the boundary layer and dynamic roughness were made using two </w:t>
      </w:r>
      <w:r>
        <w:lastRenderedPageBreak/>
        <w:t xml:space="preserve">transpolar drift AOFB data sets in 2004 and 2005 (Shaw et al 2008), finding significant differences in ice dynamic roughness over the range of incident current directions. The ice pack was </w:t>
      </w:r>
      <w:proofErr w:type="spellStart"/>
      <w:r>
        <w:t>significsantly</w:t>
      </w:r>
      <w:proofErr w:type="spellEnd"/>
      <w:r>
        <w:t xml:space="preserve"> thicker than the thinner, weaker conditions encountered during MOSAiC. </w:t>
      </w:r>
      <w:r w:rsidR="00CF675A">
        <w:t>During the N-ICE 2015 drift, the largest observed mean upper ocean current speeds tended to coincide with storm events</w:t>
      </w:r>
      <w:r w:rsidR="001A7413">
        <w:t xml:space="preserve"> </w:t>
      </w:r>
      <w:r w:rsidR="001A7413">
        <w:fldChar w:fldCharType="begin"/>
      </w:r>
      <w:r w:rsidR="001A7413">
        <w:instrText xml:space="preserve"> ADDIN ZOTERO_ITEM CSL_CITATION {"citationID":"6PXrootz","properties":{"formattedCitation":"(Meyer, Sundfjord, et al., 2017)","plainCitation":"(Meyer, Sundfjord, et al., 2017)","noteIndex":0},"citationItems":[{"id":6082,"uris":["http://zotero.org/users/6124969/items/36J3LMX4"],"itemData":{"id":6082,"type":"article-journal","abstract":"Oceanographic observations from the Eurasian Basin north of Svalbard collected between January and June 2015 from the N-ICE2015 drifting expedition are presented. The unique winter observations are a key contribution to existing climatologies of the Arctic Ocean, and show a  100 m deep winter mixed layer likely due to high sea ice growth rates in local leads. Current observations for the upper  200 m show mostly a barotropic ﬂow, enhanced over the shallow Yermak Plateau. The two branches of inﬂowing Atlantic Water are partly captured, conﬁrming that the outer Yermak Branch follows the perimeter of the plateau, and the inner Svalbard Branch the coast. Atlantic Water observed to be warmer and shallower than in the climatology, is found directly below the mixed layer down to 800 m depth, and is warmest along the slope, while its properties inside the basin are quite homogeneous. From late May onwards, the drift was continually close to the ice edge and a thinner surface mixed layer and shallower Atlantic Water coincided with signiﬁcant sea ice melt being observed.","container-title":"Journal of Geophysical Research: Oceans","DOI":"10.1002/2016JC012391","ISSN":"21699275","issue":"8","journalAbbreviation":"J. Geophys. Res. Oceans","language":"en","page":"6218-6237","source":"DOI.org (Crossref)","title":"Winter to summer oceanographic observations in the Arctic Ocean north of Svalbard","title-short":"Winter to summer oceanographic observations in the Arctic Ocean north of Svalbard","volume":"122","author":[{"family":"Meyer","given":"Amelie"},{"family":"Sundfjord","given":"Arild"},{"family":"Fer","given":"Ilker"},{"family":"Provost","given":"Christine"},{"family":"Villacieros Robineau","given":"Nicolas"},{"family":"Koenig","given":"Zoe"},{"family":"Onarheim","given":"Ingrid H."},{"family":"Smedsrud","given":"Lars H."},{"family":"Duarte","given":"Pedro"},{"family":"Dodd","given":"Paul A."},{"family":"Graham","given":"Robert M."},{"family":"Schmidtko","given":"Sunke"},{"family":"Kauko","given":"Hanna M."}],"issued":{"date-parts":[["2017",8]]},"citation-key":"meyer2017_WinterSummer"}}],"schema":"https://github.com/citation-style-language/schema/raw/master/csl-citation.json"} </w:instrText>
      </w:r>
      <w:r w:rsidR="001A7413">
        <w:fldChar w:fldCharType="separate"/>
      </w:r>
      <w:r w:rsidR="001A7413">
        <w:rPr>
          <w:noProof/>
        </w:rPr>
        <w:t>(Meyer, Sundfjord, et al., 2017)</w:t>
      </w:r>
      <w:r w:rsidR="001A7413">
        <w:fldChar w:fldCharType="end"/>
      </w:r>
      <w:r w:rsidR="001A7413">
        <w:t xml:space="preserve"> with the strongest ocean mixing response occurring when the sea ice drift speeds exceed 40 cm/s </w:t>
      </w:r>
      <w:r w:rsidR="001A7413">
        <w:fldChar w:fldCharType="begin"/>
      </w:r>
      <w:r w:rsidR="001A7413">
        <w:instrText xml:space="preserve"> ADDIN ZOTERO_ITEM CSL_CITATION {"citationID":"lIvw65fn","properties":{"formattedCitation":"(Meyer, Fer, et al., 2017)","plainCitation":"(Meyer, Fer, et al., 2017)","noteIndex":0},"citationItems":[{"id":6084,"uris":["http://zotero.org/users/6124969/items/AIRW4U3L"],"itemData":{"id":6084,"type":"article-journal","abstract":"Mixing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K."}],"issued":{"date-parts":[["2017",6]]},"citation-key":"meyer2017_MixingRates"}}],"schema":"https://github.com/citation-style-language/schema/raw/master/csl-citation.json"} </w:instrText>
      </w:r>
      <w:r w:rsidR="001A7413">
        <w:fldChar w:fldCharType="separate"/>
      </w:r>
      <w:r w:rsidR="001A7413">
        <w:rPr>
          <w:noProof/>
        </w:rPr>
        <w:t>(Meyer, Fer, et al., 2017)</w:t>
      </w:r>
      <w:r w:rsidR="001A7413">
        <w:fldChar w:fldCharType="end"/>
      </w:r>
      <w:r w:rsidR="001A7413">
        <w:t>.While we are not considering the full MOSAiC drift here, the maximum sea ice drift speeds in this case also exceeded 40 cm/s, and the peak ocean current speed was associated with the drift speed maximum, with a lag in the peak timing with depth consistent with the downward flux of momentum.</w:t>
      </w:r>
    </w:p>
    <w:p w14:paraId="17B370D5" w14:textId="77777777" w:rsidR="00126BA4" w:rsidRDefault="00126BA4" w:rsidP="00126BA4">
      <w:pPr>
        <w:pStyle w:val="Text"/>
        <w:ind w:firstLine="0"/>
        <w:rPr>
          <w:b/>
          <w:bCs/>
        </w:rPr>
      </w:pPr>
    </w:p>
    <w:p w14:paraId="1FB3CF0F" w14:textId="2B4D64F5" w:rsidR="00E82BB9" w:rsidRDefault="00126BA4" w:rsidP="00126BA4">
      <w:pPr>
        <w:pStyle w:val="Text"/>
        <w:ind w:firstLine="0"/>
      </w:pPr>
      <w:r w:rsidRPr="00126BA4">
        <w:tab/>
      </w:r>
      <w:commentRangeStart w:id="29"/>
      <w:commentRangeStart w:id="30"/>
      <w:commentRangeStart w:id="31"/>
      <w:r w:rsidRPr="00126BA4">
        <w:t>Sea ice deformation</w:t>
      </w:r>
      <w:r>
        <w:t xml:space="preserve"> - </w:t>
      </w:r>
      <w:r w:rsidR="00E82BB9">
        <w:t>Pattern of vorticity from Haller et al</w:t>
      </w:r>
      <w:r>
        <w:t xml:space="preserve">, measurements from </w:t>
      </w:r>
      <w:proofErr w:type="spellStart"/>
      <w:r>
        <w:t>Itkin</w:t>
      </w:r>
      <w:proofErr w:type="spellEnd"/>
      <w:r>
        <w:t xml:space="preserve"> 2017…</w:t>
      </w:r>
      <w:commentRangeEnd w:id="29"/>
      <w:r>
        <w:rPr>
          <w:rStyle w:val="CommentReference"/>
          <w:rFonts w:asciiTheme="minorHAnsi" w:eastAsiaTheme="minorHAnsi" w:hAnsiTheme="minorHAnsi" w:cstheme="minorBidi"/>
        </w:rPr>
        <w:commentReference w:id="29"/>
      </w:r>
      <w:commentRangeEnd w:id="30"/>
      <w:r w:rsidR="00002354">
        <w:rPr>
          <w:rStyle w:val="CommentReference"/>
          <w:rFonts w:asciiTheme="minorHAnsi" w:eastAsiaTheme="minorHAnsi" w:hAnsiTheme="minorHAnsi" w:cstheme="minorBidi"/>
        </w:rPr>
        <w:commentReference w:id="30"/>
      </w:r>
      <w:commentRangeEnd w:id="31"/>
      <w:r w:rsidR="00002354">
        <w:rPr>
          <w:rStyle w:val="CommentReference"/>
          <w:rFonts w:asciiTheme="minorHAnsi" w:eastAsiaTheme="minorHAnsi" w:hAnsiTheme="minorHAnsi" w:cstheme="minorBidi"/>
        </w:rPr>
        <w:commentReference w:id="31"/>
      </w:r>
    </w:p>
    <w:p w14:paraId="236E5037" w14:textId="77777777" w:rsidR="00126BA4" w:rsidRDefault="00126BA4" w:rsidP="00CF51E4">
      <w:pPr>
        <w:pStyle w:val="Text"/>
      </w:pPr>
    </w:p>
    <w:p w14:paraId="46D3296B" w14:textId="1E80DBAF" w:rsidR="00CF51E4" w:rsidRDefault="00126BA4" w:rsidP="00126BA4">
      <w:pPr>
        <w:pStyle w:val="Text"/>
      </w:pPr>
      <w:commentRangeStart w:id="32"/>
      <w:r>
        <w:t xml:space="preserve">Inertial oscillations in sea ice and in the upper ocean are frequently observed following cyclones. The oscillations in the drift speed and current speed appear at first glance to be inertial, however we note too that the wind speed increases and decreases at a similar ~12 </w:t>
      </w:r>
      <w:proofErr w:type="spellStart"/>
      <w:r>
        <w:t>hr</w:t>
      </w:r>
      <w:proofErr w:type="spellEnd"/>
      <w:r>
        <w:t xml:space="preserve"> frequency. (From earlier draft: “It</w:t>
      </w:r>
      <w:r w:rsidR="00CF51E4" w:rsidRPr="008A6BE1">
        <w:t xml:space="preserve"> has also been noted that the late July-early August SHEBA cyclones initiated strong inertial ice </w:t>
      </w:r>
      <w:commentRangeStart w:id="33"/>
      <w:r w:rsidR="00CF51E4" w:rsidRPr="008A6BE1">
        <w:t>motions (Persson 2013; Persson and Solomon 2014).</w:t>
      </w:r>
      <w:commentRangeEnd w:id="33"/>
      <w:r w:rsidR="00CF51E4">
        <w:rPr>
          <w:rStyle w:val="CommentReference"/>
          <w:rFonts w:asciiTheme="minorHAnsi" w:eastAsiaTheme="minorHAnsi" w:hAnsiTheme="minorHAnsi" w:cstheme="minorBidi"/>
        </w:rPr>
        <w:commentReference w:id="33"/>
      </w:r>
      <w:r>
        <w:t>”)</w:t>
      </w:r>
      <w:commentRangeEnd w:id="32"/>
      <w:r>
        <w:rPr>
          <w:rStyle w:val="CommentReference"/>
          <w:rFonts w:asciiTheme="minorHAnsi" w:eastAsiaTheme="minorHAnsi" w:hAnsiTheme="minorHAnsi" w:cstheme="minorBidi"/>
        </w:rPr>
        <w:commentReference w:id="32"/>
      </w:r>
    </w:p>
    <w:p w14:paraId="7D1B3A6A" w14:textId="4FC37E02" w:rsidR="00E82BB9" w:rsidRPr="00BB4619" w:rsidRDefault="00B50BF9" w:rsidP="006F6D20">
      <w:pPr>
        <w:pStyle w:val="Text"/>
      </w:pPr>
      <w:r>
        <w:t xml:space="preserve">Changes in sea ice concentration due to cyclones have been noted by multiple authors. In their analysis of composite cyclone structure, </w:t>
      </w:r>
      <w:r>
        <w:fldChar w:fldCharType="begin"/>
      </w:r>
      <w:r>
        <w:instrText xml:space="preserve"> ADDIN ZOTERO_ITEM CSL_CITATION {"citationID":"PcVg2iS5","properties":{"formattedCitation":"(Clancy et al., 2022)","plainCitation":"(Clancy et al., 2022)","noteIndex":0},"citationItems":[{"id":6567,"uris":["http://zotero.org/users/6124969/items/X5HUKRAL"],"itemData":{"id":6567,"type":"article-journal","abstract":"Arctic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M."}],"issued":{"date-parts":[["2022",3,9]]},"citation-key":"clancy2022_CyclonecenteredPerspective"}}],"schema":"https://github.com/citation-style-language/schema/raw/master/csl-citation.json"} </w:instrText>
      </w:r>
      <w:r>
        <w:fldChar w:fldCharType="separate"/>
      </w:r>
      <w:r>
        <w:rPr>
          <w:noProof/>
        </w:rPr>
        <w:t>Clancy et al. (2022</w:t>
      </w:r>
      <w:r>
        <w:fldChar w:fldCharType="end"/>
      </w:r>
      <w:r>
        <w:t xml:space="preserve">) examined the change in sea ice concentration over a ten-day period centered at the time of cyclone passage using observations and a model and found a roughly hemispheric response, with increased sea ice concentration to the left of the storm track and decreased sea ice concentration to the right of the storm track with magnitudes of up to 3%. Similar magnitudes of change were found for the 24 </w:t>
      </w:r>
      <w:proofErr w:type="spellStart"/>
      <w:r>
        <w:t>hr</w:t>
      </w:r>
      <w:proofErr w:type="spellEnd"/>
      <w:r>
        <w:t xml:space="preserve"> period following cyclone passage by </w:t>
      </w:r>
      <w:r>
        <w:fldChar w:fldCharType="begin"/>
      </w:r>
      <w:r>
        <w:instrText xml:space="preserve"> ADDIN ZOTERO_ITEM CSL_CITATION {"citationID":"pN25xSCq","properties":{"formattedCitation":"(Kriegsmann &amp; Br\\uc0\\u252{}mmer, 2014)","plainCitation":"(Kriegsmann &amp; Brümmer, 2014)","noteIndex":0},"citationItems":[{"id":2278,"uris":["http://zotero.org/users/6124969/items/G4YD7M7L"],"itemData":{"id":2278,"type":"article-journal","abstract":"This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study","volume":"8","author":[{"family":"Kriegsmann","given":"A."},{"family":"Brümmer","given":"B."}],"issued":{"date-parts":[["2014"]]},"citation-key":"Kriegsmann2014"}}],"schema":"https://github.com/citation-style-language/schema/raw/master/csl-citation.json"} </w:instrText>
      </w:r>
      <w:r>
        <w:fldChar w:fldCharType="separate"/>
      </w:r>
      <w:r w:rsidRPr="00B50BF9">
        <w:t xml:space="preserve">Kriegsmann </w:t>
      </w:r>
      <w:r w:rsidR="008B0FCD">
        <w:t>and</w:t>
      </w:r>
      <w:r w:rsidRPr="00B50BF9">
        <w:t xml:space="preserve"> Brümmer </w:t>
      </w:r>
      <w:r>
        <w:t>(</w:t>
      </w:r>
      <w:r w:rsidRPr="00B50BF9">
        <w:t>2014)</w:t>
      </w:r>
      <w:r>
        <w:fldChar w:fldCharType="end"/>
      </w:r>
      <w:r>
        <w:t xml:space="preserve">, however, their composites had random orientation so only a weak, radial dependence is visible. We examined daily average sea ice concentration maps derived from microwave brightness temperature; however, the uncertainty in standard gridded products (e.g., the National Snow and Ice Data Center Climate Data Record of Passive Microwave Sea Ice Concentration, </w:t>
      </w:r>
      <w:r>
        <w:fldChar w:fldCharType="begin"/>
      </w:r>
      <w:r>
        <w:instrText xml:space="preserve"> ADDIN ZOTERO_ITEM CSL_CITATION {"citationID":"VQViByvH","properties":{"formattedCitation":"(Meier et al., 2021)","plainCitation":"(Meier et al., 2021)","noteIndex":0},"citationItems":[{"id":1760,"uris":["http://zotero.org/users/6124969/items/VX8KP24W"],"itemData":{"id":1760,"type":"document","note":"Citation Key: Fetterer2021","publisher":"National Snow and Ice Data Center","title":"NOAA / NSIDC Climate Data Record of Passive Microwave Sea Ice Concentration, Version 4","URL":"https://doi.org/10.7265/efmz-2t65","author":[{"family":"Meier","given":"Walter N."},{"family":"Fetterer","given":"F."},{"family":"Windnagel","given":"A. K."},{"family":"Stewart","given":"S."}],"accessed":{"date-parts":[["2023",8,17]]},"issued":{"date-parts":[["2021"]]},"citation-key":"Fetterer2021"}}],"schema":"https://github.com/citation-style-language/schema/raw/master/csl-citation.json"} </w:instrText>
      </w:r>
      <w:r>
        <w:fldChar w:fldCharType="separate"/>
      </w:r>
      <w:r>
        <w:rPr>
          <w:noProof/>
        </w:rPr>
        <w:t>Meier et al., 2021)</w:t>
      </w:r>
      <w:r>
        <w:fldChar w:fldCharType="end"/>
      </w:r>
      <w:r>
        <w:t xml:space="preserve"> are approximately 5% in midwinter conditions </w:t>
      </w:r>
      <w:r>
        <w:fldChar w:fldCharType="begin"/>
      </w:r>
      <w:r>
        <w:instrText xml:space="preserve"> ADDIN ZOTERO_ITEM CSL_CITATION {"citationID":"3OHiVbcP","properties":{"formattedCitation":"(Andersen et al., 2007)","plainCitation":"(Andersen et al., 2007)","noteIndex":0},"citationItems":[{"id":8227,"uris":["http://zotero.org/users/6124969/items/PSC4H7AE"],"itemData":{"id":8227,"type":"article-journal","abstract":"Measurements of sea ice concentration from the Special Sensor Microwave Imager (SSM/I) using seven different algorithms are compared to ship observations, sea ice divergence estimates from the Radarsat Geophysical Processor System, and ice and water surface type classification of 59 wide‐swath synthetic aperture radar (SAR) scenes. The analysis is confined to the high‐concentration Arctic sea ice, where the ice cover is near 100%. During winter the results indicate that the variability of the SSM/I concentration estimates is larger than the true variability of ice concentration. Results from a trusted subset of the SAR scenes across the central Arctic allow the separation of the ice concentration uncertainty due to emissivity variations and sensor noise from other error sources during the winter of 2003–2004. Depending on the algorithm, error standard deviations from 2.5 to 5.0% are found with sensor noise between 1.3 and 1.8%. This is in accord with variability estimated from analysis of SSM/I time series. Algorithms, which primarily use 85 GHz information, consistently give the best agreement with both SAR ice concentrations and ship observations. Although the 85 GHz information is more sensitive to atmospheric influences, it was found that the atmospheric contribution is secondary to the influence of the surface emissivity variability. Analysis of the entire SSM/I time series shows that there are significant differences in trend between sea ice extent and area, using different algorithms. This indicates that long‐term trends in surface and atmospheric properties, unrelated to sea ice concentration, influence the computed trends.","container-title":"Journal of Geophysical Research: Oceans","DOI":"10.1029/2006JC003543","ISSN":"0148-0227","issue":"C8","journalAbbreviation":"J. Geophys. Res.","language":"en","page":"2006JC003543","source":"DOI.org (Crossref)","title":"Intercomparison of passive microwave sea ice concentration retrievals over the high‐concentration Arctic sea ice","volume":"112","author":[{"family":"Andersen","given":"Søren"},{"family":"Tonboe","given":"Rasmus"},{"family":"Kaleschke","given":"Lars"},{"family":"Heygster","given":"Georg"},{"family":"Pedersen","given":"Leif Toudal"}],"issued":{"date-parts":[["2007",8]]},"citation-key":"andersen2007_IntercomparisonPassivea"}}],"schema":"https://github.com/citation-style-language/schema/raw/master/csl-citation.json"} </w:instrText>
      </w:r>
      <w:r>
        <w:fldChar w:fldCharType="separate"/>
      </w:r>
      <w:r>
        <w:rPr>
          <w:noProof/>
        </w:rPr>
        <w:t>(Andersen et al., 2007)</w:t>
      </w:r>
      <w:r>
        <w:fldChar w:fldCharType="end"/>
      </w:r>
      <w:r w:rsidR="00444E5E">
        <w:t xml:space="preserve">, hence larger than the expected signal, and can be biased by high atmospheric water content. Furthermore, it is challenging to interpret daily average sea ice concentration maps, which contain data from varying times depending on satellite overpass times, in the context of a fast-moving atmospheric pattern; a swath-by-swath approach is possible but </w:t>
      </w:r>
      <w:r w:rsidR="00126BA4">
        <w:t xml:space="preserve">is </w:t>
      </w:r>
      <w:r w:rsidR="00444E5E">
        <w:t>beyond the scope of this study. With the buoy polygons used for sea ice deformation, we can measure the change of area, and interpret that in the context of sea ice concentration change. Over the 10-day period from 26 January 2020 to 5 February 2020, the area of the “DN Full” polygon (Figure) changed from 3.17</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oMath>
      <w:r w:rsidR="00444E5E">
        <w:t>km</w:t>
      </w:r>
      <w:r w:rsidR="00444E5E" w:rsidRPr="00444E5E">
        <w:rPr>
          <w:vertAlign w:val="superscript"/>
        </w:rPr>
        <w:t>2</w:t>
      </w:r>
      <w:r w:rsidR="00444E5E">
        <w:t xml:space="preserve"> to 3.</w:t>
      </w:r>
      <w:r w:rsidR="002F3EA8">
        <w:t>21</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oMath>
      <w:r w:rsidR="00444E5E">
        <w:t>km</w:t>
      </w:r>
      <w:r w:rsidR="00444E5E" w:rsidRPr="00444E5E">
        <w:rPr>
          <w:vertAlign w:val="superscript"/>
        </w:rPr>
        <w:t>2</w:t>
      </w:r>
      <w:r w:rsidR="002F3EA8">
        <w:t xml:space="preserve">, a change of just over 1%. Rapid area increase (i.e., positive divergence) occurred on 1 February due to the passage of the cold sector low-level jet, such that the area of the polygon increased by 3.5% in a 9-hour period. Given that the surface air temperature was -10 °C or below during this period, </w:t>
      </w:r>
      <w:r w:rsidR="005F4A60">
        <w:t xml:space="preserve">any leads would have quickly begun freezing over; the net increase of area over the 10-day period is an indicator of thermodynamic ice growth. </w:t>
      </w:r>
    </w:p>
    <w:p w14:paraId="69D87446" w14:textId="55A952C7" w:rsidR="002F3B11" w:rsidRDefault="1AB51EAA" w:rsidP="00C81368">
      <w:pPr>
        <w:pStyle w:val="Heading-Main"/>
      </w:pPr>
      <w:r>
        <w:lastRenderedPageBreak/>
        <w:t>8 Conclusions</w:t>
      </w:r>
    </w:p>
    <w:p w14:paraId="5582B079" w14:textId="053ADFF0" w:rsidR="00BB4619" w:rsidRDefault="00BB4619" w:rsidP="00BB4619">
      <w:pPr>
        <w:pStyle w:val="Text"/>
      </w:pPr>
      <w:commentRangeStart w:id="34"/>
      <w:r>
        <w:t xml:space="preserve">We presented </w:t>
      </w:r>
      <w:commentRangeEnd w:id="34"/>
      <w:r w:rsidR="006F6D20">
        <w:rPr>
          <w:rStyle w:val="CommentReference"/>
          <w:rFonts w:asciiTheme="minorHAnsi" w:eastAsiaTheme="minorHAnsi" w:hAnsiTheme="minorHAnsi" w:cstheme="minorBidi"/>
        </w:rPr>
        <w:commentReference w:id="34"/>
      </w:r>
      <w:r>
        <w:t xml:space="preserve">a detailed description of an observed strong mid-winter, central Arctic cyclone. The position of the MOSAiC DN relative to the storm track provides a rare view of the spatial and temporal variation of coupled air-ice-ocean processes during an evolving cyclone. </w:t>
      </w:r>
    </w:p>
    <w:p w14:paraId="61AB47E8" w14:textId="77777777" w:rsidR="000E25E0" w:rsidRPr="000E25E0" w:rsidRDefault="000E25E0" w:rsidP="000E25E0">
      <w:pPr>
        <w:pStyle w:val="Text"/>
        <w:numPr>
          <w:ilvl w:val="0"/>
          <w:numId w:val="14"/>
        </w:numPr>
      </w:pPr>
      <w:r w:rsidRPr="000E25E0">
        <w:t>The remarkable breadth of TYPES of observation during the MOSAiC drift, many of which are used in this paper.</w:t>
      </w:r>
    </w:p>
    <w:p w14:paraId="02F27C88" w14:textId="77777777" w:rsidR="000E25E0" w:rsidRPr="000E25E0" w:rsidRDefault="000E25E0" w:rsidP="000E25E0">
      <w:pPr>
        <w:pStyle w:val="Text"/>
        <w:numPr>
          <w:ilvl w:val="0"/>
          <w:numId w:val="14"/>
        </w:numPr>
      </w:pPr>
      <w:r w:rsidRPr="000E25E0">
        <w:t xml:space="preserve">The unique spread of four observation clusters over </w:t>
      </w:r>
      <w:proofErr w:type="gramStart"/>
      <w:r w:rsidRPr="000E25E0">
        <w:t>O(</w:t>
      </w:r>
      <w:proofErr w:type="gramEnd"/>
      <w:r w:rsidRPr="000E25E0">
        <w:t>20km scales) with complete atmospheric and ocean boundary layer structure and turbulent flux timeseries.</w:t>
      </w:r>
    </w:p>
    <w:p w14:paraId="2BA01A71" w14:textId="77777777" w:rsidR="000E25E0" w:rsidRPr="000E25E0" w:rsidRDefault="000E25E0" w:rsidP="000E25E0">
      <w:pPr>
        <w:pStyle w:val="Text"/>
        <w:numPr>
          <w:ilvl w:val="0"/>
          <w:numId w:val="14"/>
        </w:numPr>
      </w:pPr>
      <w:r w:rsidRPr="000E25E0">
        <w:t>Importantly all these observations spanned the full winter, a season that is extremely difficult to capture particularly on the atmosphere side of the ice (sensors freezing - high power requirements for the atmospheric sensors...) </w:t>
      </w:r>
    </w:p>
    <w:p w14:paraId="38231AE6" w14:textId="77777777" w:rsidR="000E25E0" w:rsidRDefault="000E25E0" w:rsidP="000E25E0">
      <w:pPr>
        <w:pStyle w:val="Text"/>
        <w:numPr>
          <w:ilvl w:val="0"/>
          <w:numId w:val="14"/>
        </w:numPr>
      </w:pPr>
      <w:r w:rsidRPr="000E25E0">
        <w:t>These boundary layer observations were made in the context of a UNIQUELY comprehensive array of GPS buoys, surface radar, LIDAR maps and satellite imagery defining the evolution of the icepack during the drift.  </w:t>
      </w:r>
    </w:p>
    <w:p w14:paraId="48D69B79" w14:textId="2DA9D152" w:rsidR="009A6DAF" w:rsidRPr="000E25E0" w:rsidRDefault="009A6DAF" w:rsidP="000E25E0">
      <w:pPr>
        <w:pStyle w:val="Text"/>
        <w:numPr>
          <w:ilvl w:val="0"/>
          <w:numId w:val="14"/>
        </w:numPr>
      </w:pPr>
      <w:r>
        <w:t>Goal is to be able to use these to advance model capability, identify processes lacking in models</w:t>
      </w:r>
    </w:p>
    <w:p w14:paraId="04B96A90" w14:textId="77777777" w:rsidR="00BB4619" w:rsidRDefault="00BB4619" w:rsidP="00BB4619">
      <w:pPr>
        <w:pStyle w:val="Text"/>
      </w:pPr>
    </w:p>
    <w:p w14:paraId="10A4C485" w14:textId="2DFB6F82" w:rsidR="008A6077" w:rsidRDefault="007778ED" w:rsidP="00321596">
      <w:pPr>
        <w:pStyle w:val="Note"/>
      </w:pPr>
      <w:r>
        <w:t>(</w:t>
      </w:r>
      <w:r w:rsidR="002F3B11">
        <w:t>All figures and t</w:t>
      </w:r>
      <w:r w:rsidR="008A6077">
        <w:t xml:space="preserve">ables should be cited in order.  </w:t>
      </w:r>
      <w:r w:rsidR="002F3B11">
        <w:t xml:space="preserve">For initial submission, </w:t>
      </w:r>
      <w:r w:rsidR="00855B07">
        <w:t>please</w:t>
      </w:r>
      <w:r w:rsidR="002F3B11">
        <w:t xml:space="preserve"> embed figures, tables, and </w:t>
      </w:r>
      <w:r w:rsidR="00975D9D">
        <w:t xml:space="preserve">their </w:t>
      </w:r>
      <w:r w:rsidR="002F3B11">
        <w:t>captions within the main text</w:t>
      </w:r>
      <w:r w:rsidR="00855B07">
        <w:t xml:space="preserve"> near where they are cited</w:t>
      </w:r>
      <w:r w:rsidR="002F3B11">
        <w:t xml:space="preserve">.  At revision, figures </w:t>
      </w:r>
      <w:r w:rsidR="00321596">
        <w:t>should be</w:t>
      </w:r>
      <w:r w:rsidR="00855B07">
        <w:t xml:space="preserve"> uploaded separately, as we need separate files for production. T</w:t>
      </w:r>
      <w:r w:rsidR="002F3B11">
        <w:t>ables and all captions should be</w:t>
      </w:r>
      <w:r>
        <w:t xml:space="preserve"> moved to the end of the file.)</w:t>
      </w:r>
    </w:p>
    <w:p w14:paraId="04B3AE70" w14:textId="7A1825C7" w:rsidR="00B120F3" w:rsidRDefault="008A6077" w:rsidP="00321596">
      <w:pPr>
        <w:pStyle w:val="Note"/>
      </w:pPr>
      <w:r>
        <w:t xml:space="preserve">References </w:t>
      </w:r>
      <w:r w:rsidR="00B120F3">
        <w:t>should u</w:t>
      </w:r>
      <w:r w:rsidR="00B120F3" w:rsidRPr="00B120F3">
        <w:t xml:space="preserve">se </w:t>
      </w:r>
      <w:r w:rsidR="00B120F3">
        <w:t xml:space="preserve">a </w:t>
      </w:r>
      <w:r w:rsidR="00B120F3" w:rsidRPr="00B120F3">
        <w:t>name-date format, not numbers</w:t>
      </w:r>
      <w:r w:rsidR="00855B07">
        <w:t>. E</w:t>
      </w:r>
      <w:r w:rsidR="00B120F3" w:rsidRPr="00B120F3">
        <w:t xml:space="preserve">nclose citations in </w:t>
      </w:r>
      <w:r w:rsidR="00B81C79">
        <w:t>parentheses</w:t>
      </w:r>
      <w:r w:rsidR="00B120F3">
        <w:t xml:space="preserve"> with authors in </w:t>
      </w:r>
      <w:r w:rsidR="00B81C79">
        <w:t>upright text (</w:t>
      </w:r>
      <w:proofErr w:type="spellStart"/>
      <w:r w:rsidR="00B81C79">
        <w:t>non italics</w:t>
      </w:r>
      <w:proofErr w:type="spellEnd"/>
      <w:r w:rsidR="00B81C79">
        <w:t>)</w:t>
      </w:r>
      <w:r w:rsidR="00B120F3">
        <w:t xml:space="preserve"> as in: </w:t>
      </w:r>
      <w:r w:rsidR="00B81C79">
        <w:t>(</w:t>
      </w:r>
      <w:r w:rsidR="00B120F3" w:rsidRPr="00B81C79">
        <w:t>Smith et al</w:t>
      </w:r>
      <w:r w:rsidR="00B120F3" w:rsidRPr="00B120F3">
        <w:rPr>
          <w:i/>
        </w:rPr>
        <w:t>.,</w:t>
      </w:r>
      <w:r w:rsidR="00B81C79">
        <w:t xml:space="preserve"> 2009)</w:t>
      </w:r>
      <w:r w:rsidR="00B120F3" w:rsidRPr="00B120F3">
        <w:t xml:space="preserve"> or</w:t>
      </w:r>
      <w:r w:rsidR="00B120F3">
        <w:t xml:space="preserve"> </w:t>
      </w:r>
      <w:r w:rsidR="00B120F3" w:rsidRPr="00B81C79">
        <w:t>Smith et al.</w:t>
      </w:r>
      <w:r w:rsidR="00B120F3" w:rsidRPr="00B120F3">
        <w:t xml:space="preserve"> </w:t>
      </w:r>
      <w:r w:rsidR="00B81C79">
        <w:t xml:space="preserve">(2009). More information on in-text citations can be found in our </w:t>
      </w:r>
      <w:hyperlink r:id="rId30" w:anchor="reference" w:history="1">
        <w:r w:rsidR="00B81C79" w:rsidRPr="00B81C79">
          <w:rPr>
            <w:rStyle w:val="Hyperlink"/>
          </w:rPr>
          <w:t xml:space="preserve">Brief Style </w:t>
        </w:r>
        <w:proofErr w:type="spellStart"/>
        <w:r w:rsidR="00B81C79" w:rsidRPr="00B81C79">
          <w:rPr>
            <w:rStyle w:val="Hyperlink"/>
          </w:rPr>
          <w:t>Guide</w:t>
        </w:r>
      </w:hyperlink>
      <w:r w:rsidR="00F45E57">
        <w:t>,</w:t>
      </w:r>
      <w:r w:rsidR="00B81C79">
        <w:t>“Reference</w:t>
      </w:r>
      <w:proofErr w:type="spellEnd"/>
      <w:r w:rsidR="00B81C79">
        <w:t xml:space="preserve"> Formatting.”</w:t>
      </w:r>
    </w:p>
    <w:p w14:paraId="3BB30AAB" w14:textId="77777777" w:rsidR="00995CAA" w:rsidRPr="00995CAA" w:rsidRDefault="00995CAA" w:rsidP="00995CAA">
      <w:pPr>
        <w:shd w:val="clear" w:color="auto" w:fill="FFFFFF"/>
        <w:spacing w:before="240" w:line="480" w:lineRule="auto"/>
        <w:rPr>
          <w:rFonts w:eastAsia="Times New Roman"/>
          <w:sz w:val="24"/>
          <w:szCs w:val="24"/>
        </w:rPr>
      </w:pPr>
      <w:r w:rsidRPr="00995CAA">
        <w:rPr>
          <w:rFonts w:eastAsia="Times New Roman"/>
          <w:b/>
          <w:bCs/>
          <w:color w:val="262626"/>
          <w:sz w:val="24"/>
          <w:szCs w:val="24"/>
        </w:rPr>
        <w:t>Acknowledgments</w:t>
      </w:r>
    </w:p>
    <w:p w14:paraId="230F01C0" w14:textId="77777777" w:rsidR="001902F1" w:rsidRDefault="00995CAA" w:rsidP="001902F1">
      <w:pPr>
        <w:pStyle w:val="Text"/>
        <w:ind w:firstLine="0"/>
      </w:pPr>
      <w:r w:rsidRPr="00995CAA">
        <w:t>The text ends with an acknowledgment section and statement that includes:</w:t>
      </w:r>
    </w:p>
    <w:p w14:paraId="2F70737F" w14:textId="77777777" w:rsidR="001902F1" w:rsidRDefault="00995CAA" w:rsidP="001902F1">
      <w:pPr>
        <w:pStyle w:val="Text"/>
        <w:numPr>
          <w:ilvl w:val="0"/>
          <w:numId w:val="9"/>
        </w:numPr>
      </w:pPr>
      <w:r w:rsidRPr="00995CAA">
        <w:t>Any real or perceived financial conflicts of interests for any author</w:t>
      </w:r>
    </w:p>
    <w:p w14:paraId="6626957A" w14:textId="77777777" w:rsidR="001902F1" w:rsidRDefault="00995CAA" w:rsidP="001902F1">
      <w:pPr>
        <w:pStyle w:val="Text"/>
        <w:numPr>
          <w:ilvl w:val="0"/>
          <w:numId w:val="9"/>
        </w:numPr>
      </w:pPr>
      <w:r w:rsidRPr="00995CAA">
        <w:t>Other affiliations for any author that may be perceived as having a conflict of interest with respect to the results of this paper.</w:t>
      </w:r>
    </w:p>
    <w:p w14:paraId="13DDA179" w14:textId="489A6522" w:rsidR="00995CAA" w:rsidRPr="00995CAA" w:rsidRDefault="00995CAA" w:rsidP="001902F1">
      <w:pPr>
        <w:pStyle w:val="Text"/>
        <w:numPr>
          <w:ilvl w:val="0"/>
          <w:numId w:val="9"/>
        </w:numPr>
      </w:pPr>
      <w:r w:rsidRPr="00995CAA">
        <w:t xml:space="preserve">Funding information related to the work for all authors should be entered in the form in GEMS as part of your submission. This form in GEMS uses the official </w:t>
      </w:r>
      <w:proofErr w:type="spellStart"/>
      <w:r w:rsidRPr="00995CAA">
        <w:t>Fundref</w:t>
      </w:r>
      <w:proofErr w:type="spellEnd"/>
      <w:r w:rsidRPr="00995CAA">
        <w:t xml:space="preserve"> list, which provides a link after publication that is available to funders. Any other funding information not listed in the GEMS form should be included in the acknowledgments and/or cover letter.</w:t>
      </w:r>
    </w:p>
    <w:p w14:paraId="38885462" w14:textId="77777777" w:rsidR="00995CAA" w:rsidRPr="00995CAA" w:rsidRDefault="00995CAA" w:rsidP="001902F1">
      <w:pPr>
        <w:pStyle w:val="Text"/>
        <w:ind w:firstLine="0"/>
      </w:pPr>
      <w:r w:rsidRPr="00995CAA">
        <w:t>It is also the appropriate place to thank colleagues and other contributors. AGU does not normally allow dedications.</w:t>
      </w:r>
    </w:p>
    <w:p w14:paraId="6119FAA2" w14:textId="77777777" w:rsidR="00995CAA" w:rsidRPr="00995CAA" w:rsidRDefault="00995CAA" w:rsidP="001902F1">
      <w:pPr>
        <w:pStyle w:val="Text"/>
      </w:pPr>
      <w:r w:rsidRPr="00995CAA">
        <w:t> </w:t>
      </w:r>
    </w:p>
    <w:p w14:paraId="3CB0FA2F" w14:textId="77777777" w:rsidR="00995CAA" w:rsidRPr="00995CAA" w:rsidRDefault="00995CAA" w:rsidP="00995CAA">
      <w:pPr>
        <w:shd w:val="clear" w:color="auto" w:fill="FFFFFF"/>
        <w:spacing w:line="480" w:lineRule="auto"/>
        <w:rPr>
          <w:rFonts w:eastAsia="Times New Roman"/>
          <w:sz w:val="24"/>
          <w:szCs w:val="24"/>
        </w:rPr>
      </w:pPr>
      <w:r w:rsidRPr="00995CAA">
        <w:rPr>
          <w:rFonts w:eastAsia="Times New Roman"/>
          <w:b/>
          <w:bCs/>
          <w:color w:val="262626"/>
          <w:sz w:val="24"/>
          <w:szCs w:val="24"/>
        </w:rPr>
        <w:t>Open Research</w:t>
      </w:r>
    </w:p>
    <w:p w14:paraId="60EE9568" w14:textId="50925595" w:rsidR="00995CAA" w:rsidRPr="00995CAA" w:rsidRDefault="00995CAA" w:rsidP="001902F1">
      <w:pPr>
        <w:pStyle w:val="Text"/>
      </w:pPr>
      <w:r w:rsidRPr="00995CAA">
        <w:lastRenderedPageBreak/>
        <w:t>AGU requires an Availability Statement for the underlying data</w:t>
      </w:r>
      <w:r w:rsidR="00AD03B0">
        <w:t xml:space="preserve"> and code</w:t>
      </w:r>
      <w:r w:rsidRPr="00995CAA">
        <w:t xml:space="preserve"> needed to understand, evaluate, and build upon the reported research at the time of peer review and publication. Additionally, authors should include an Availability Statement for the software</w:t>
      </w:r>
      <w:r w:rsidR="006F0D4D">
        <w:t xml:space="preserve"> and other research products</w:t>
      </w:r>
      <w:r w:rsidRPr="00995CAA">
        <w:t xml:space="preserve"> that ha</w:t>
      </w:r>
      <w:r w:rsidR="006F0D4D">
        <w:t>ve</w:t>
      </w:r>
      <w:r w:rsidRPr="00995CAA">
        <w:t xml:space="preserve"> a significant impact on the research. Details and templates are in the </w:t>
      </w:r>
      <w:hyperlink r:id="rId31" w:anchor="availability" w:history="1">
        <w:r w:rsidRPr="00995CAA">
          <w:rPr>
            <w:color w:val="1155CC"/>
            <w:u w:val="single"/>
          </w:rPr>
          <w:t xml:space="preserve">Availability Statement </w:t>
        </w:r>
      </w:hyperlink>
      <w:r w:rsidRPr="00995CAA">
        <w:t xml:space="preserve">section of the Data </w:t>
      </w:r>
      <w:r w:rsidR="008B0FCD">
        <w:t>and</w:t>
      </w:r>
      <w:r w:rsidRPr="00995CAA">
        <w:t xml:space="preserve"> Software for Authors Guidance. For physical samples, use the IGSN persistent identifier, see the </w:t>
      </w:r>
      <w:hyperlink r:id="rId32" w:anchor="IGSN" w:history="1">
        <w:r w:rsidRPr="00995CAA">
          <w:rPr>
            <w:color w:val="1155CC"/>
            <w:u w:val="single"/>
          </w:rPr>
          <w:t>International Geo Sample Numbers</w:t>
        </w:r>
      </w:hyperlink>
      <w:r w:rsidRPr="00995CAA">
        <w:t xml:space="preserve"> section. </w:t>
      </w:r>
    </w:p>
    <w:p w14:paraId="7559A301" w14:textId="4AF83FA9" w:rsidR="00285ACB" w:rsidRDefault="00995CAA" w:rsidP="001902F1">
      <w:pPr>
        <w:pStyle w:val="Heading-Main"/>
      </w:pPr>
      <w:commentRangeStart w:id="35"/>
      <w:commentRangeStart w:id="36"/>
      <w:commentRangeStart w:id="37"/>
      <w:r w:rsidRPr="00995CAA">
        <w:t>References</w:t>
      </w:r>
      <w:commentRangeEnd w:id="35"/>
      <w:r w:rsidR="00285ACB">
        <w:rPr>
          <w:rStyle w:val="CommentReference"/>
          <w:rFonts w:asciiTheme="minorHAnsi" w:eastAsiaTheme="minorHAnsi" w:hAnsiTheme="minorHAnsi" w:cstheme="minorBidi"/>
          <w:b w:val="0"/>
          <w:bCs w:val="0"/>
          <w:kern w:val="0"/>
        </w:rPr>
        <w:commentReference w:id="35"/>
      </w:r>
      <w:commentRangeEnd w:id="36"/>
      <w:r w:rsidR="00002354">
        <w:rPr>
          <w:rStyle w:val="CommentReference"/>
          <w:rFonts w:asciiTheme="minorHAnsi" w:eastAsiaTheme="minorHAnsi" w:hAnsiTheme="minorHAnsi" w:cstheme="minorBidi"/>
          <w:b w:val="0"/>
          <w:bCs w:val="0"/>
          <w:kern w:val="0"/>
        </w:rPr>
        <w:commentReference w:id="36"/>
      </w:r>
      <w:commentRangeEnd w:id="37"/>
      <w:r w:rsidR="00620828">
        <w:rPr>
          <w:rStyle w:val="CommentReference"/>
          <w:rFonts w:asciiTheme="minorHAnsi" w:eastAsiaTheme="minorHAnsi" w:hAnsiTheme="minorHAnsi" w:cstheme="minorBidi"/>
          <w:b w:val="0"/>
          <w:bCs w:val="0"/>
          <w:kern w:val="0"/>
        </w:rPr>
        <w:commentReference w:id="37"/>
      </w:r>
    </w:p>
    <w:p w14:paraId="1AED2B68" w14:textId="4D594930" w:rsidR="00995CAA" w:rsidRPr="00995CAA" w:rsidRDefault="00995CAA" w:rsidP="001902F1">
      <w:pPr>
        <w:pStyle w:val="Text"/>
      </w:pPr>
      <w:r w:rsidRPr="00995CAA">
        <w:t>References in supporting information must also be included in the reference list of the main paper, or in a designated section in the main paper so that they will be discovered, linked, and indexed. A separate list in the supporting information is not necessary. References are not included in word counts for excess length fees. </w:t>
      </w:r>
    </w:p>
    <w:p w14:paraId="17A6EB2F" w14:textId="77777777" w:rsidR="00995CAA" w:rsidRPr="00995CAA" w:rsidRDefault="00995CAA" w:rsidP="001902F1">
      <w:pPr>
        <w:pStyle w:val="Text"/>
      </w:pPr>
      <w:r w:rsidRPr="00995CAA">
        <w:rPr>
          <w:rFonts w:ascii="Arial" w:hAnsi="Arial" w:cs="Arial"/>
          <w:sz w:val="21"/>
          <w:szCs w:val="21"/>
          <w:shd w:val="clear" w:color="auto" w:fill="FFFFFF"/>
        </w:rPr>
        <w:t xml:space="preserve">In the References section, cite the data/software described in the Availability Statement (this includes primary and processed data used for your research). For details on data/software citation as well as examples, see the </w:t>
      </w:r>
      <w:hyperlink r:id="rId33" w:anchor="citation" w:history="1">
        <w:r w:rsidRPr="00995CAA">
          <w:rPr>
            <w:rFonts w:ascii="Arial" w:hAnsi="Arial" w:cs="Arial"/>
            <w:color w:val="1155CC"/>
            <w:sz w:val="21"/>
            <w:szCs w:val="21"/>
            <w:u w:val="single"/>
            <w:shd w:val="clear" w:color="auto" w:fill="FFFFFF"/>
          </w:rPr>
          <w:t>Data &amp; Software Citation</w:t>
        </w:r>
      </w:hyperlink>
      <w:r w:rsidRPr="00995CAA">
        <w:rPr>
          <w:rFonts w:ascii="Arial" w:hAnsi="Arial" w:cs="Arial"/>
          <w:sz w:val="21"/>
          <w:szCs w:val="21"/>
          <w:shd w:val="clear" w:color="auto" w:fill="FFFFFF"/>
        </w:rPr>
        <w:t xml:space="preserve"> section of the Data &amp; Software for Authors guidance.</w:t>
      </w:r>
    </w:p>
    <w:p w14:paraId="7999189A" w14:textId="73CDAFB6" w:rsidR="00995CAA" w:rsidRDefault="00995CAA" w:rsidP="001902F1">
      <w:pPr>
        <w:pStyle w:val="Text"/>
      </w:pPr>
      <w:r w:rsidRPr="00995CAA">
        <w:t>All references must be available to readers at the time of publication; there should be no “unpublished”, in preparation, under review, or “in press” references. Please write the respective journal with any questions.</w:t>
      </w:r>
    </w:p>
    <w:p w14:paraId="4BD79D0C" w14:textId="77777777" w:rsidR="0037787F" w:rsidRDefault="0037787F" w:rsidP="0037787F">
      <w:pPr>
        <w:pStyle w:val="Reference"/>
      </w:pPr>
    </w:p>
    <w:p w14:paraId="3251383E" w14:textId="77777777" w:rsidR="009A6DAF" w:rsidRPr="009A6DAF" w:rsidRDefault="001902F1" w:rsidP="009A6DAF">
      <w:pPr>
        <w:pStyle w:val="Bibliography"/>
      </w:pPr>
      <w:r>
        <w:fldChar w:fldCharType="begin"/>
      </w:r>
      <w:r w:rsidRPr="006F6D20">
        <w:instrText xml:space="preserve"> ADDIN ZOTERO_BIBL {"uncited":[],"omitted":[],"custom":[]} CSL_BIBLIOGRAPHY </w:instrText>
      </w:r>
      <w:r>
        <w:fldChar w:fldCharType="separate"/>
      </w:r>
      <w:r w:rsidR="009A6DAF" w:rsidRPr="009A6DAF">
        <w:t xml:space="preserve">Andersen, S., </w:t>
      </w:r>
      <w:proofErr w:type="spellStart"/>
      <w:r w:rsidR="009A6DAF" w:rsidRPr="009A6DAF">
        <w:t>Tonboe</w:t>
      </w:r>
      <w:proofErr w:type="spellEnd"/>
      <w:r w:rsidR="009A6DAF" w:rsidRPr="009A6DAF">
        <w:t xml:space="preserve">, R., </w:t>
      </w:r>
      <w:proofErr w:type="spellStart"/>
      <w:r w:rsidR="009A6DAF" w:rsidRPr="009A6DAF">
        <w:t>Kaleschke</w:t>
      </w:r>
      <w:proofErr w:type="spellEnd"/>
      <w:r w:rsidR="009A6DAF" w:rsidRPr="009A6DAF">
        <w:t xml:space="preserve">, L., </w:t>
      </w:r>
      <w:proofErr w:type="spellStart"/>
      <w:r w:rsidR="009A6DAF" w:rsidRPr="009A6DAF">
        <w:t>Heygster</w:t>
      </w:r>
      <w:proofErr w:type="spellEnd"/>
      <w:r w:rsidR="009A6DAF" w:rsidRPr="009A6DAF">
        <w:t xml:space="preserve">, G., &amp; Pedersen, L. T. (2007). Intercomparison of passive microwave sea ice concentration retrievals over the high‐concentration </w:t>
      </w:r>
      <w:proofErr w:type="gramStart"/>
      <w:r w:rsidR="009A6DAF" w:rsidRPr="009A6DAF">
        <w:t>Arctic sea</w:t>
      </w:r>
      <w:proofErr w:type="gramEnd"/>
      <w:r w:rsidR="009A6DAF" w:rsidRPr="009A6DAF">
        <w:t xml:space="preserve"> ice. </w:t>
      </w:r>
      <w:r w:rsidR="009A6DAF" w:rsidRPr="009A6DAF">
        <w:rPr>
          <w:i/>
          <w:iCs/>
        </w:rPr>
        <w:t>Journal of Geophysical Research: Oceans</w:t>
      </w:r>
      <w:r w:rsidR="009A6DAF" w:rsidRPr="009A6DAF">
        <w:t xml:space="preserve">, </w:t>
      </w:r>
      <w:r w:rsidR="009A6DAF" w:rsidRPr="009A6DAF">
        <w:rPr>
          <w:i/>
          <w:iCs/>
        </w:rPr>
        <w:t>112</w:t>
      </w:r>
      <w:r w:rsidR="009A6DAF" w:rsidRPr="009A6DAF">
        <w:t>(C8), 2006JC003543. https://doi.org/10.1029/2006JC003543</w:t>
      </w:r>
    </w:p>
    <w:p w14:paraId="70E7626F" w14:textId="77777777" w:rsidR="009A6DAF" w:rsidRPr="009A6DAF" w:rsidRDefault="009A6DAF" w:rsidP="009A6DAF">
      <w:pPr>
        <w:pStyle w:val="Bibliography"/>
      </w:pPr>
      <w:r w:rsidRPr="009A6DAF">
        <w:t xml:space="preserve">Aue, L., </w:t>
      </w:r>
      <w:proofErr w:type="spellStart"/>
      <w:r w:rsidRPr="009A6DAF">
        <w:t>Vihma</w:t>
      </w:r>
      <w:proofErr w:type="spellEnd"/>
      <w:r w:rsidRPr="009A6DAF">
        <w:t xml:space="preserve">, T., </w:t>
      </w:r>
      <w:proofErr w:type="spellStart"/>
      <w:r w:rsidRPr="009A6DAF">
        <w:t>Uotila</w:t>
      </w:r>
      <w:proofErr w:type="spellEnd"/>
      <w:r w:rsidRPr="009A6DAF">
        <w:t xml:space="preserve">, P., &amp; Rinke, A. (2022). New Insights </w:t>
      </w:r>
      <w:proofErr w:type="gramStart"/>
      <w:r w:rsidRPr="009A6DAF">
        <w:t>Into</w:t>
      </w:r>
      <w:proofErr w:type="gramEnd"/>
      <w:r w:rsidRPr="009A6DAF">
        <w:t xml:space="preserve"> Cyclone Impacts on Sea Ice in the Atlantic Sector of the Arctic Ocean in Winter. </w:t>
      </w:r>
      <w:r w:rsidRPr="009A6DAF">
        <w:rPr>
          <w:i/>
          <w:iCs/>
        </w:rPr>
        <w:t>Geophysical Research Letters</w:t>
      </w:r>
      <w:r w:rsidRPr="009A6DAF">
        <w:t xml:space="preserve">, </w:t>
      </w:r>
      <w:r w:rsidRPr="009A6DAF">
        <w:rPr>
          <w:i/>
          <w:iCs/>
        </w:rPr>
        <w:t>49</w:t>
      </w:r>
      <w:r w:rsidRPr="009A6DAF">
        <w:t>(22). https://doi.org/10.1029/2022GL100051</w:t>
      </w:r>
    </w:p>
    <w:p w14:paraId="77B83A33" w14:textId="77777777" w:rsidR="009A6DAF" w:rsidRPr="009A6DAF" w:rsidRDefault="009A6DAF" w:rsidP="009A6DAF">
      <w:pPr>
        <w:pStyle w:val="Bibliography"/>
      </w:pPr>
      <w:r w:rsidRPr="009A6DAF">
        <w:t xml:space="preserve">Bliss, A. C., Hutchings, J. K., &amp; Watkins, D. M. (2023). Sea ice drift tracks from autonomous buoys in the MOSAiC Distributed Network. </w:t>
      </w:r>
      <w:r w:rsidRPr="009A6DAF">
        <w:rPr>
          <w:i/>
          <w:iCs/>
        </w:rPr>
        <w:t>Scientific Data</w:t>
      </w:r>
      <w:r w:rsidRPr="009A6DAF">
        <w:t xml:space="preserve">, </w:t>
      </w:r>
      <w:r w:rsidRPr="009A6DAF">
        <w:rPr>
          <w:i/>
          <w:iCs/>
        </w:rPr>
        <w:t>10</w:t>
      </w:r>
      <w:r w:rsidRPr="009A6DAF">
        <w:t>(403), 1–10. https://doi.org/10.1038/s41597-023-02311-y</w:t>
      </w:r>
    </w:p>
    <w:p w14:paraId="719DBCB9" w14:textId="77777777" w:rsidR="009A6DAF" w:rsidRPr="009A6DAF" w:rsidRDefault="009A6DAF" w:rsidP="009A6DAF">
      <w:pPr>
        <w:pStyle w:val="Bibliography"/>
      </w:pPr>
      <w:r w:rsidRPr="009A6DAF">
        <w:t xml:space="preserve">Brenner, S., Thomson, J., </w:t>
      </w:r>
      <w:proofErr w:type="spellStart"/>
      <w:r w:rsidRPr="009A6DAF">
        <w:t>Rainville</w:t>
      </w:r>
      <w:proofErr w:type="spellEnd"/>
      <w:r w:rsidRPr="009A6DAF">
        <w:t xml:space="preserve">, L., Crews, L., &amp; Lee, C. M. (2023). Wind-Driven Motions of the Ocean Surface Mixed Layer in the Western Arctic. </w:t>
      </w:r>
      <w:r w:rsidRPr="009A6DAF">
        <w:rPr>
          <w:i/>
          <w:iCs/>
        </w:rPr>
        <w:t>Journal of Physical Oceanography</w:t>
      </w:r>
      <w:r w:rsidRPr="009A6DAF">
        <w:t xml:space="preserve">, </w:t>
      </w:r>
      <w:r w:rsidRPr="009A6DAF">
        <w:rPr>
          <w:i/>
          <w:iCs/>
        </w:rPr>
        <w:t>53</w:t>
      </w:r>
      <w:r w:rsidRPr="009A6DAF">
        <w:t>(7), 1787–1804. https://doi.org/10.1175/JPO-D-22-0112.1</w:t>
      </w:r>
    </w:p>
    <w:p w14:paraId="4B5DEB55" w14:textId="77777777" w:rsidR="009A6DAF" w:rsidRPr="009A6DAF" w:rsidRDefault="009A6DAF" w:rsidP="009A6DAF">
      <w:pPr>
        <w:pStyle w:val="Bibliography"/>
      </w:pPr>
      <w:proofErr w:type="spellStart"/>
      <w:r w:rsidRPr="009A6DAF">
        <w:t>Brümmer</w:t>
      </w:r>
      <w:proofErr w:type="spellEnd"/>
      <w:r w:rsidRPr="009A6DAF">
        <w:t xml:space="preserve">, B. (2003). A Fram Strait cyclone: Properties and impact on ice drift as measured by aircraft and buoys. </w:t>
      </w:r>
      <w:r w:rsidRPr="009A6DAF">
        <w:rPr>
          <w:i/>
          <w:iCs/>
        </w:rPr>
        <w:t>Journal of Geophysical Research</w:t>
      </w:r>
      <w:r w:rsidRPr="009A6DAF">
        <w:t xml:space="preserve">, </w:t>
      </w:r>
      <w:r w:rsidRPr="009A6DAF">
        <w:rPr>
          <w:i/>
          <w:iCs/>
        </w:rPr>
        <w:t>108</w:t>
      </w:r>
      <w:r w:rsidRPr="009A6DAF">
        <w:t>(D7), 4217. https://doi.org/10.1029/2002JD002638</w:t>
      </w:r>
    </w:p>
    <w:p w14:paraId="6D1A0BE5" w14:textId="77777777" w:rsidR="009A6DAF" w:rsidRPr="009A6DAF" w:rsidRDefault="009A6DAF" w:rsidP="009A6DAF">
      <w:pPr>
        <w:pStyle w:val="Bibliography"/>
      </w:pPr>
      <w:proofErr w:type="spellStart"/>
      <w:r w:rsidRPr="009A6DAF">
        <w:t>Brümmer</w:t>
      </w:r>
      <w:proofErr w:type="spellEnd"/>
      <w:r w:rsidRPr="009A6DAF">
        <w:t xml:space="preserve">, B., &amp; </w:t>
      </w:r>
      <w:proofErr w:type="spellStart"/>
      <w:r w:rsidRPr="009A6DAF">
        <w:t>Hoeber</w:t>
      </w:r>
      <w:proofErr w:type="spellEnd"/>
      <w:r w:rsidRPr="009A6DAF">
        <w:t xml:space="preserve">, H. (1999). A mesoscale cyclone over the Fram Strait and its effects on sea ice. </w:t>
      </w:r>
      <w:r w:rsidRPr="009A6DAF">
        <w:rPr>
          <w:i/>
          <w:iCs/>
        </w:rPr>
        <w:t>Journal of Geophysical Research: Atmospheres</w:t>
      </w:r>
      <w:r w:rsidRPr="009A6DAF">
        <w:t xml:space="preserve">, </w:t>
      </w:r>
      <w:r w:rsidRPr="009A6DAF">
        <w:rPr>
          <w:i/>
          <w:iCs/>
        </w:rPr>
        <w:t>104</w:t>
      </w:r>
      <w:r w:rsidRPr="009A6DAF">
        <w:t>(D16), 19085–19098. https://doi.org/10.1029/1999JD900259</w:t>
      </w:r>
    </w:p>
    <w:p w14:paraId="1B473F3D" w14:textId="77777777" w:rsidR="009A6DAF" w:rsidRPr="009A6DAF" w:rsidRDefault="009A6DAF" w:rsidP="009A6DAF">
      <w:pPr>
        <w:pStyle w:val="Bibliography"/>
      </w:pPr>
      <w:proofErr w:type="spellStart"/>
      <w:r w:rsidRPr="009A6DAF">
        <w:lastRenderedPageBreak/>
        <w:t>Brümmer</w:t>
      </w:r>
      <w:proofErr w:type="spellEnd"/>
      <w:r w:rsidRPr="009A6DAF">
        <w:t xml:space="preserve">, B., </w:t>
      </w:r>
      <w:proofErr w:type="spellStart"/>
      <w:r w:rsidRPr="009A6DAF">
        <w:t>Schröder</w:t>
      </w:r>
      <w:proofErr w:type="spellEnd"/>
      <w:r w:rsidRPr="009A6DAF">
        <w:t xml:space="preserve">, D., Müller, G., </w:t>
      </w:r>
      <w:proofErr w:type="spellStart"/>
      <w:r w:rsidRPr="009A6DAF">
        <w:t>Spreen</w:t>
      </w:r>
      <w:proofErr w:type="spellEnd"/>
      <w:r w:rsidRPr="009A6DAF">
        <w:t>, G., Jahnke-</w:t>
      </w:r>
      <w:proofErr w:type="spellStart"/>
      <w:r w:rsidRPr="009A6DAF">
        <w:t>Bornemann</w:t>
      </w:r>
      <w:proofErr w:type="spellEnd"/>
      <w:r w:rsidRPr="009A6DAF">
        <w:t xml:space="preserve">, A., &amp; </w:t>
      </w:r>
      <w:proofErr w:type="spellStart"/>
      <w:r w:rsidRPr="009A6DAF">
        <w:t>Launiainen</w:t>
      </w:r>
      <w:proofErr w:type="spellEnd"/>
      <w:r w:rsidRPr="009A6DAF">
        <w:t xml:space="preserve">, J. (2008). Impact of a Fram Strait cyclone on ice edge, drift, divergence, and concentration: Possibilities and limits of an observational analysis. </w:t>
      </w:r>
      <w:r w:rsidRPr="009A6DAF">
        <w:rPr>
          <w:i/>
          <w:iCs/>
        </w:rPr>
        <w:t>Journal of Geophysical Research: Oceans</w:t>
      </w:r>
      <w:r w:rsidRPr="009A6DAF">
        <w:t xml:space="preserve">, </w:t>
      </w:r>
      <w:r w:rsidRPr="009A6DAF">
        <w:rPr>
          <w:i/>
          <w:iCs/>
        </w:rPr>
        <w:t>113</w:t>
      </w:r>
      <w:r w:rsidRPr="009A6DAF">
        <w:t>(12), 1–15. https://doi.org/10.1029/2007JC004149</w:t>
      </w:r>
    </w:p>
    <w:p w14:paraId="1751C1FB" w14:textId="77777777" w:rsidR="009A6DAF" w:rsidRPr="009A6DAF" w:rsidRDefault="009A6DAF" w:rsidP="009A6DAF">
      <w:pPr>
        <w:pStyle w:val="Bibliography"/>
      </w:pPr>
      <w:r w:rsidRPr="009A6DAF">
        <w:t xml:space="preserve">Clancy, R., </w:t>
      </w:r>
      <w:proofErr w:type="spellStart"/>
      <w:r w:rsidRPr="009A6DAF">
        <w:t>Bitz</w:t>
      </w:r>
      <w:proofErr w:type="spellEnd"/>
      <w:r w:rsidRPr="009A6DAF">
        <w:t xml:space="preserve">, C. M., Blanchard-Wrigglesworth, E., McGraw, M. C., &amp; Cavallo, S. M. (2022). A cyclone-centered perspective on the drivers of asymmetric patterns in the atmosphere and sea ice during Arctic cyclones. </w:t>
      </w:r>
      <w:r w:rsidRPr="009A6DAF">
        <w:rPr>
          <w:i/>
          <w:iCs/>
        </w:rPr>
        <w:t>Journal of Climate</w:t>
      </w:r>
      <w:r w:rsidRPr="009A6DAF">
        <w:t>, 1–47. https://doi.org/10.1175/JCLI-D-21-0093.1</w:t>
      </w:r>
    </w:p>
    <w:p w14:paraId="368B8437" w14:textId="77777777" w:rsidR="009A6DAF" w:rsidRPr="009A6DAF" w:rsidRDefault="009A6DAF" w:rsidP="009A6DAF">
      <w:pPr>
        <w:pStyle w:val="Bibliography"/>
      </w:pPr>
      <w:r w:rsidRPr="009A6DAF">
        <w:t xml:space="preserve">Cox, C. J., Gallagher, M. R., Shupe, M. D., Persson, P. O. G., Solomon, A., </w:t>
      </w:r>
      <w:proofErr w:type="spellStart"/>
      <w:r w:rsidRPr="009A6DAF">
        <w:t>Fairall</w:t>
      </w:r>
      <w:proofErr w:type="spellEnd"/>
      <w:r w:rsidRPr="009A6DAF">
        <w:t xml:space="preserve">, C. W., Ayers, T., Blomquist, B., Brooks, I. M., Costa, D., </w:t>
      </w:r>
      <w:proofErr w:type="spellStart"/>
      <w:r w:rsidRPr="009A6DAF">
        <w:t>Grachev</w:t>
      </w:r>
      <w:proofErr w:type="spellEnd"/>
      <w:r w:rsidRPr="009A6DAF">
        <w:t xml:space="preserve">, A., </w:t>
      </w:r>
      <w:proofErr w:type="spellStart"/>
      <w:r w:rsidRPr="009A6DAF">
        <w:t>Gottas</w:t>
      </w:r>
      <w:proofErr w:type="spellEnd"/>
      <w:r w:rsidRPr="009A6DAF">
        <w:t xml:space="preserve">, D., Hutchings, J. K., </w:t>
      </w:r>
      <w:proofErr w:type="spellStart"/>
      <w:r w:rsidRPr="009A6DAF">
        <w:t>Kutchenreiter</w:t>
      </w:r>
      <w:proofErr w:type="spellEnd"/>
      <w:r w:rsidRPr="009A6DAF">
        <w:t xml:space="preserve">, M., Leach, J., Morris, S. M., Morris, V., Osborn, J., </w:t>
      </w:r>
      <w:proofErr w:type="spellStart"/>
      <w:r w:rsidRPr="009A6DAF">
        <w:t>Pezoa</w:t>
      </w:r>
      <w:proofErr w:type="spellEnd"/>
      <w:r w:rsidRPr="009A6DAF">
        <w:t xml:space="preserve">, S., … </w:t>
      </w:r>
      <w:proofErr w:type="spellStart"/>
      <w:r w:rsidRPr="009A6DAF">
        <w:t>Uttal</w:t>
      </w:r>
      <w:proofErr w:type="spellEnd"/>
      <w:r w:rsidRPr="009A6DAF">
        <w:t xml:space="preserve">, T. (2023). Continuous observations of the surface energy budget and meteorology over the </w:t>
      </w:r>
      <w:proofErr w:type="gramStart"/>
      <w:r w:rsidRPr="009A6DAF">
        <w:t>Arctic sea</w:t>
      </w:r>
      <w:proofErr w:type="gramEnd"/>
      <w:r w:rsidRPr="009A6DAF">
        <w:t xml:space="preserve"> ice during MOSAiC. </w:t>
      </w:r>
      <w:r w:rsidRPr="009A6DAF">
        <w:rPr>
          <w:i/>
          <w:iCs/>
        </w:rPr>
        <w:t>Scientific Data</w:t>
      </w:r>
      <w:r w:rsidRPr="009A6DAF">
        <w:t xml:space="preserve">, </w:t>
      </w:r>
      <w:r w:rsidRPr="009A6DAF">
        <w:rPr>
          <w:i/>
          <w:iCs/>
        </w:rPr>
        <w:t>10</w:t>
      </w:r>
      <w:r w:rsidRPr="009A6DAF">
        <w:t>(1), 519. https://doi.org/10.1038/s41597-023-02415-5</w:t>
      </w:r>
    </w:p>
    <w:p w14:paraId="215BF724" w14:textId="77777777" w:rsidR="009A6DAF" w:rsidRPr="009A6DAF" w:rsidRDefault="009A6DAF" w:rsidP="009A6DAF">
      <w:pPr>
        <w:pStyle w:val="Bibliography"/>
      </w:pPr>
      <w:proofErr w:type="spellStart"/>
      <w:r w:rsidRPr="009A6DAF">
        <w:t>Deser</w:t>
      </w:r>
      <w:proofErr w:type="spellEnd"/>
      <w:r w:rsidRPr="009A6DAF">
        <w:t xml:space="preserve">, C., Tomas, R. A., &amp; Sun, L. (2015). The role of ocean-atmosphere coupling in the zonal-mean atmospheric response to </w:t>
      </w:r>
      <w:proofErr w:type="gramStart"/>
      <w:r w:rsidRPr="009A6DAF">
        <w:t>Arctic sea</w:t>
      </w:r>
      <w:proofErr w:type="gramEnd"/>
      <w:r w:rsidRPr="009A6DAF">
        <w:t xml:space="preserve"> ice loss. </w:t>
      </w:r>
      <w:r w:rsidRPr="009A6DAF">
        <w:rPr>
          <w:i/>
          <w:iCs/>
        </w:rPr>
        <w:t>Journal of Climate</w:t>
      </w:r>
      <w:r w:rsidRPr="009A6DAF">
        <w:t xml:space="preserve">, </w:t>
      </w:r>
      <w:r w:rsidRPr="009A6DAF">
        <w:rPr>
          <w:i/>
          <w:iCs/>
        </w:rPr>
        <w:t>28</w:t>
      </w:r>
      <w:r w:rsidRPr="009A6DAF">
        <w:t>(6), 2168–2186. https://doi.org/10.1175/JCLI-D-14-00325.1</w:t>
      </w:r>
    </w:p>
    <w:p w14:paraId="6024ECA7" w14:textId="77777777" w:rsidR="009A6DAF" w:rsidRPr="009A6DAF" w:rsidRDefault="009A6DAF" w:rsidP="009A6DAF">
      <w:pPr>
        <w:pStyle w:val="Bibliography"/>
      </w:pPr>
      <w:proofErr w:type="spellStart"/>
      <w:r w:rsidRPr="009A6DAF">
        <w:t>Dierer</w:t>
      </w:r>
      <w:proofErr w:type="spellEnd"/>
      <w:r w:rsidRPr="009A6DAF">
        <w:t xml:space="preserve">, S., </w:t>
      </w:r>
      <w:proofErr w:type="spellStart"/>
      <w:r w:rsidRPr="009A6DAF">
        <w:t>Schlünzen</w:t>
      </w:r>
      <w:proofErr w:type="spellEnd"/>
      <w:r w:rsidRPr="009A6DAF">
        <w:t xml:space="preserve">, K. H., Birnbaum, G., </w:t>
      </w:r>
      <w:proofErr w:type="spellStart"/>
      <w:r w:rsidRPr="009A6DAF">
        <w:t>Brümmer</w:t>
      </w:r>
      <w:proofErr w:type="spellEnd"/>
      <w:r w:rsidRPr="009A6DAF">
        <w:t xml:space="preserve">, B., &amp; Müller, G. (2005). Atmosphere–Sea Ice Interactions during a Cyclone Passage Investigated by Using Model Simulations and Measurements. </w:t>
      </w:r>
      <w:r w:rsidRPr="009A6DAF">
        <w:rPr>
          <w:i/>
          <w:iCs/>
        </w:rPr>
        <w:t>Monthly Weather Review</w:t>
      </w:r>
      <w:r w:rsidRPr="009A6DAF">
        <w:t xml:space="preserve">, </w:t>
      </w:r>
      <w:r w:rsidRPr="009A6DAF">
        <w:rPr>
          <w:i/>
          <w:iCs/>
        </w:rPr>
        <w:t>133</w:t>
      </w:r>
      <w:r w:rsidRPr="009A6DAF">
        <w:t>(12), 3678–3692. https://doi.org/10.1175/MWR3076.1</w:t>
      </w:r>
    </w:p>
    <w:p w14:paraId="0397B4F0" w14:textId="77777777" w:rsidR="009A6DAF" w:rsidRPr="009A6DAF" w:rsidRDefault="009A6DAF" w:rsidP="009A6DAF">
      <w:pPr>
        <w:pStyle w:val="Bibliography"/>
      </w:pPr>
      <w:proofErr w:type="spellStart"/>
      <w:r w:rsidRPr="009A6DAF">
        <w:t>Etling</w:t>
      </w:r>
      <w:proofErr w:type="spellEnd"/>
      <w:r w:rsidRPr="009A6DAF">
        <w:t xml:space="preserve">, D., &amp; Brown, R. A. (1993). Roll vortices in the planetary boundary layer: A review. </w:t>
      </w:r>
      <w:r w:rsidRPr="009A6DAF">
        <w:rPr>
          <w:i/>
          <w:iCs/>
        </w:rPr>
        <w:t>Boundary-Layer Meteorology</w:t>
      </w:r>
      <w:r w:rsidRPr="009A6DAF">
        <w:t xml:space="preserve">, </w:t>
      </w:r>
      <w:r w:rsidRPr="009A6DAF">
        <w:rPr>
          <w:i/>
          <w:iCs/>
        </w:rPr>
        <w:t>65</w:t>
      </w:r>
      <w:r w:rsidRPr="009A6DAF">
        <w:t>(3), 215–248. https://doi.org/10.1007/BF00705527</w:t>
      </w:r>
    </w:p>
    <w:p w14:paraId="6E050EBC" w14:textId="77777777" w:rsidR="009A6DAF" w:rsidRPr="009A6DAF" w:rsidRDefault="009A6DAF" w:rsidP="009A6DAF">
      <w:pPr>
        <w:pStyle w:val="Bibliography"/>
      </w:pPr>
      <w:r w:rsidRPr="009A6DAF">
        <w:t xml:space="preserve">Fearon, M. G., Doyle, J. D., </w:t>
      </w:r>
      <w:proofErr w:type="spellStart"/>
      <w:r w:rsidRPr="009A6DAF">
        <w:t>Ryglicki</w:t>
      </w:r>
      <w:proofErr w:type="spellEnd"/>
      <w:r w:rsidRPr="009A6DAF">
        <w:t xml:space="preserve">, D. R., Finocchio, P. M., &amp; Sprenger, M. (2021). The Role of Cyclones in Moisture Transport into the Arctic. </w:t>
      </w:r>
      <w:r w:rsidRPr="009A6DAF">
        <w:rPr>
          <w:i/>
          <w:iCs/>
        </w:rPr>
        <w:t>Geophysical Research Letters</w:t>
      </w:r>
      <w:r w:rsidRPr="009A6DAF">
        <w:t xml:space="preserve">, </w:t>
      </w:r>
      <w:r w:rsidRPr="009A6DAF">
        <w:rPr>
          <w:i/>
          <w:iCs/>
        </w:rPr>
        <w:t>48</w:t>
      </w:r>
      <w:r w:rsidRPr="009A6DAF">
        <w:t>(4), e2020GL090353. https://doi.org/10.1029/2020GL090353</w:t>
      </w:r>
    </w:p>
    <w:p w14:paraId="5313414D" w14:textId="77777777" w:rsidR="009A6DAF" w:rsidRPr="009A6DAF" w:rsidRDefault="009A6DAF" w:rsidP="009A6DAF">
      <w:pPr>
        <w:pStyle w:val="Bibliography"/>
      </w:pPr>
      <w:r w:rsidRPr="009A6DAF">
        <w:t xml:space="preserve">Fer, I., Baumann, T. M., Koenig, Z., </w:t>
      </w:r>
      <w:proofErr w:type="spellStart"/>
      <w:r w:rsidRPr="009A6DAF">
        <w:t>Muilwijk</w:t>
      </w:r>
      <w:proofErr w:type="spellEnd"/>
      <w:r w:rsidRPr="009A6DAF">
        <w:t xml:space="preserve">, M., &amp; </w:t>
      </w:r>
      <w:proofErr w:type="spellStart"/>
      <w:r w:rsidRPr="009A6DAF">
        <w:t>Tippenhauer</w:t>
      </w:r>
      <w:proofErr w:type="spellEnd"/>
      <w:r w:rsidRPr="009A6DAF">
        <w:t xml:space="preserve">, S. (2022). Upper‐Ocean Turbulence Structure and Ocean‐Ice Drag Coefficient Estimates Using an Ascending Microstructure Profiler During the MOSAiC Drift. </w:t>
      </w:r>
      <w:r w:rsidRPr="009A6DAF">
        <w:rPr>
          <w:i/>
          <w:iCs/>
        </w:rPr>
        <w:t>Journal of Geophysical Research: Oceans</w:t>
      </w:r>
      <w:r w:rsidRPr="009A6DAF">
        <w:t xml:space="preserve">, </w:t>
      </w:r>
      <w:r w:rsidRPr="009A6DAF">
        <w:rPr>
          <w:i/>
          <w:iCs/>
        </w:rPr>
        <w:t>127</w:t>
      </w:r>
      <w:r w:rsidRPr="009A6DAF">
        <w:t>(9). https://doi.org/10.1029/2022JC018751</w:t>
      </w:r>
    </w:p>
    <w:p w14:paraId="24BCFC51" w14:textId="77777777" w:rsidR="009A6DAF" w:rsidRPr="009A6DAF" w:rsidRDefault="009A6DAF" w:rsidP="009A6DAF">
      <w:pPr>
        <w:pStyle w:val="Bibliography"/>
      </w:pPr>
      <w:r w:rsidRPr="009A6DAF">
        <w:t xml:space="preserve">Gallaher, S. G., Stanton, T. P., Shaw, W. J., Cole, S. T., Toole, J. M., Wilkinson, J. P., Maksym, T., &amp; Hwang, B. (2016). Evolution of a Canada Basin ice‐ocean boundary layer and mixed layer across a developing </w:t>
      </w:r>
      <w:r w:rsidRPr="009A6DAF">
        <w:lastRenderedPageBreak/>
        <w:t xml:space="preserve">thermodynamically forced marginal ice zone. </w:t>
      </w:r>
      <w:r w:rsidRPr="009A6DAF">
        <w:rPr>
          <w:i/>
          <w:iCs/>
        </w:rPr>
        <w:t>Journal of Geophysical Research: Oceans</w:t>
      </w:r>
      <w:r w:rsidRPr="009A6DAF">
        <w:t xml:space="preserve">, </w:t>
      </w:r>
      <w:r w:rsidRPr="009A6DAF">
        <w:rPr>
          <w:i/>
          <w:iCs/>
        </w:rPr>
        <w:t>121</w:t>
      </w:r>
      <w:r w:rsidRPr="009A6DAF">
        <w:t>(8), 6223–6250. https://doi.org/10.1002/2016JC011778</w:t>
      </w:r>
    </w:p>
    <w:p w14:paraId="01288500" w14:textId="77777777" w:rsidR="009A6DAF" w:rsidRPr="009A6DAF" w:rsidRDefault="009A6DAF" w:rsidP="009A6DAF">
      <w:pPr>
        <w:pStyle w:val="Bibliography"/>
      </w:pPr>
      <w:proofErr w:type="spellStart"/>
      <w:r w:rsidRPr="009A6DAF">
        <w:t>Gimbert</w:t>
      </w:r>
      <w:proofErr w:type="spellEnd"/>
      <w:r w:rsidRPr="009A6DAF">
        <w:t xml:space="preserve">, F., Marsan, D., Weiss, J., Jourdain, N. C., &amp; Barnier, B. (2012). Sea ice inertial oscillations in the Arctic Basin. </w:t>
      </w:r>
      <w:r w:rsidRPr="009A6DAF">
        <w:rPr>
          <w:i/>
          <w:iCs/>
        </w:rPr>
        <w:t>Cryosphere</w:t>
      </w:r>
      <w:r w:rsidRPr="009A6DAF">
        <w:t xml:space="preserve">, </w:t>
      </w:r>
      <w:r w:rsidRPr="009A6DAF">
        <w:rPr>
          <w:i/>
          <w:iCs/>
        </w:rPr>
        <w:t>6</w:t>
      </w:r>
      <w:r w:rsidRPr="009A6DAF">
        <w:t>(5), 1187–1201. https://doi.org/10.5194/tc-6-1187-2012</w:t>
      </w:r>
    </w:p>
    <w:p w14:paraId="0A82EEC0" w14:textId="77777777" w:rsidR="009A6DAF" w:rsidRPr="009A6DAF" w:rsidRDefault="009A6DAF" w:rsidP="009A6DAF">
      <w:pPr>
        <w:pStyle w:val="Bibliography"/>
      </w:pPr>
      <w:r w:rsidRPr="009A6DAF">
        <w:t xml:space="preserve">Graham, R. M., Cohen, L., </w:t>
      </w:r>
      <w:proofErr w:type="spellStart"/>
      <w:r w:rsidRPr="009A6DAF">
        <w:t>Ritzhaupt</w:t>
      </w:r>
      <w:proofErr w:type="spellEnd"/>
      <w:r w:rsidRPr="009A6DAF">
        <w:t xml:space="preserve">, N., </w:t>
      </w:r>
      <w:proofErr w:type="spellStart"/>
      <w:r w:rsidRPr="009A6DAF">
        <w:t>Segger</w:t>
      </w:r>
      <w:proofErr w:type="spellEnd"/>
      <w:r w:rsidRPr="009A6DAF">
        <w:t xml:space="preserve">, B., </w:t>
      </w:r>
      <w:proofErr w:type="spellStart"/>
      <w:r w:rsidRPr="009A6DAF">
        <w:t>Graversen</w:t>
      </w:r>
      <w:proofErr w:type="spellEnd"/>
      <w:r w:rsidRPr="009A6DAF">
        <w:t xml:space="preserve">, R. G., Rinke, A., Walden, V. P., </w:t>
      </w:r>
      <w:proofErr w:type="spellStart"/>
      <w:r w:rsidRPr="009A6DAF">
        <w:t>Granskog</w:t>
      </w:r>
      <w:proofErr w:type="spellEnd"/>
      <w:r w:rsidRPr="009A6DAF">
        <w:t xml:space="preserve">, M. A., &amp; Hudson, S. R. (2019). Evaluation of six atmospheric </w:t>
      </w:r>
      <w:proofErr w:type="spellStart"/>
      <w:r w:rsidRPr="009A6DAF">
        <w:t>reanalyses</w:t>
      </w:r>
      <w:proofErr w:type="spellEnd"/>
      <w:r w:rsidRPr="009A6DAF">
        <w:t xml:space="preserve"> over </w:t>
      </w:r>
      <w:proofErr w:type="gramStart"/>
      <w:r w:rsidRPr="009A6DAF">
        <w:t>Arctic sea</w:t>
      </w:r>
      <w:proofErr w:type="gramEnd"/>
      <w:r w:rsidRPr="009A6DAF">
        <w:t xml:space="preserve"> ice from winter to early summer. </w:t>
      </w:r>
      <w:r w:rsidRPr="009A6DAF">
        <w:rPr>
          <w:i/>
          <w:iCs/>
        </w:rPr>
        <w:t>Journal of Climate</w:t>
      </w:r>
      <w:r w:rsidRPr="009A6DAF">
        <w:t xml:space="preserve">, </w:t>
      </w:r>
      <w:r w:rsidRPr="009A6DAF">
        <w:rPr>
          <w:i/>
          <w:iCs/>
        </w:rPr>
        <w:t>32</w:t>
      </w:r>
      <w:r w:rsidRPr="009A6DAF">
        <w:t>(14), 4121–4143. https://doi.org/10.1175/JCLI-D-18-0643.1</w:t>
      </w:r>
    </w:p>
    <w:p w14:paraId="5C0DF37F" w14:textId="77777777" w:rsidR="009A6DAF" w:rsidRPr="009A6DAF" w:rsidRDefault="009A6DAF" w:rsidP="009A6DAF">
      <w:pPr>
        <w:pStyle w:val="Bibliography"/>
      </w:pPr>
      <w:r w:rsidRPr="009A6DAF">
        <w:t xml:space="preserve">Graham, R. M., Hudson, S. R., &amp; </w:t>
      </w:r>
      <w:proofErr w:type="spellStart"/>
      <w:r w:rsidRPr="009A6DAF">
        <w:t>Maturilli</w:t>
      </w:r>
      <w:proofErr w:type="spellEnd"/>
      <w:r w:rsidRPr="009A6DAF">
        <w:t xml:space="preserve">, M. (2019). Improved performance of ERA5 in Arctic gateway relative to four global atmospheric </w:t>
      </w:r>
      <w:proofErr w:type="spellStart"/>
      <w:r w:rsidRPr="009A6DAF">
        <w:t>reanalyses</w:t>
      </w:r>
      <w:proofErr w:type="spellEnd"/>
      <w:r w:rsidRPr="009A6DAF">
        <w:t xml:space="preserve">. </w:t>
      </w:r>
      <w:r w:rsidRPr="009A6DAF">
        <w:rPr>
          <w:i/>
          <w:iCs/>
        </w:rPr>
        <w:t>Geophysical Research Letters</w:t>
      </w:r>
      <w:r w:rsidRPr="009A6DAF">
        <w:t xml:space="preserve">, </w:t>
      </w:r>
      <w:r w:rsidRPr="009A6DAF">
        <w:rPr>
          <w:i/>
          <w:iCs/>
        </w:rPr>
        <w:t>46</w:t>
      </w:r>
      <w:r w:rsidRPr="009A6DAF">
        <w:t>(11), 6138–6147. https://doi.org/10.1029/2019GL082781</w:t>
      </w:r>
    </w:p>
    <w:p w14:paraId="1E4339E0" w14:textId="77777777" w:rsidR="009A6DAF" w:rsidRPr="009A6DAF" w:rsidRDefault="009A6DAF" w:rsidP="009A6DAF">
      <w:pPr>
        <w:pStyle w:val="Bibliography"/>
      </w:pPr>
      <w:proofErr w:type="spellStart"/>
      <w:r w:rsidRPr="009A6DAF">
        <w:t>Haapala</w:t>
      </w:r>
      <w:proofErr w:type="spellEnd"/>
      <w:r w:rsidRPr="009A6DAF">
        <w:t xml:space="preserve">, J., </w:t>
      </w:r>
      <w:proofErr w:type="spellStart"/>
      <w:r w:rsidRPr="009A6DAF">
        <w:t>Lönnroth</w:t>
      </w:r>
      <w:proofErr w:type="spellEnd"/>
      <w:r w:rsidRPr="009A6DAF">
        <w:t xml:space="preserve">, N., &amp; </w:t>
      </w:r>
      <w:proofErr w:type="spellStart"/>
      <w:r w:rsidRPr="009A6DAF">
        <w:t>Stössel</w:t>
      </w:r>
      <w:proofErr w:type="spellEnd"/>
      <w:r w:rsidRPr="009A6DAF">
        <w:t xml:space="preserve">, A. (2005). A numerical study of open water formation in sea ice. </w:t>
      </w:r>
      <w:r w:rsidRPr="009A6DAF">
        <w:rPr>
          <w:i/>
          <w:iCs/>
        </w:rPr>
        <w:t>Journal of Geophysical Research</w:t>
      </w:r>
      <w:r w:rsidRPr="009A6DAF">
        <w:t xml:space="preserve">, </w:t>
      </w:r>
      <w:r w:rsidRPr="009A6DAF">
        <w:rPr>
          <w:i/>
          <w:iCs/>
        </w:rPr>
        <w:t>110</w:t>
      </w:r>
      <w:r w:rsidRPr="009A6DAF">
        <w:t>(C9), C09011. https://doi.org/10.1029/2003JC002200</w:t>
      </w:r>
    </w:p>
    <w:p w14:paraId="1410035F" w14:textId="77777777" w:rsidR="009A6DAF" w:rsidRPr="009A6DAF" w:rsidRDefault="009A6DAF" w:rsidP="009A6DAF">
      <w:pPr>
        <w:pStyle w:val="Bibliography"/>
      </w:pPr>
      <w:r w:rsidRPr="009A6DAF">
        <w:t xml:space="preserve">Haller, M., </w:t>
      </w:r>
      <w:proofErr w:type="spellStart"/>
      <w:r w:rsidRPr="009A6DAF">
        <w:t>Brümmer</w:t>
      </w:r>
      <w:proofErr w:type="spellEnd"/>
      <w:r w:rsidRPr="009A6DAF">
        <w:t xml:space="preserve">, B., &amp; Müller, G. (2014). Atmosphere–ice forcing in the transpolar drift stream: Results from the DAMOCLES ice-buoy campaigns 2007–2009. </w:t>
      </w:r>
      <w:r w:rsidRPr="009A6DAF">
        <w:rPr>
          <w:i/>
          <w:iCs/>
        </w:rPr>
        <w:t>The Cryosphere</w:t>
      </w:r>
      <w:r w:rsidRPr="009A6DAF">
        <w:t xml:space="preserve">, </w:t>
      </w:r>
      <w:r w:rsidRPr="009A6DAF">
        <w:rPr>
          <w:i/>
          <w:iCs/>
        </w:rPr>
        <w:t>8</w:t>
      </w:r>
      <w:r w:rsidRPr="009A6DAF">
        <w:t>(1), 275–288. https://doi.org/10.5194/tc-8-275-2014</w:t>
      </w:r>
    </w:p>
    <w:p w14:paraId="455E0171" w14:textId="77777777" w:rsidR="009A6DAF" w:rsidRPr="009A6DAF" w:rsidRDefault="009A6DAF" w:rsidP="009A6DAF">
      <w:pPr>
        <w:pStyle w:val="Bibliography"/>
      </w:pPr>
      <w:proofErr w:type="spellStart"/>
      <w:r w:rsidRPr="009A6DAF">
        <w:t>Hersbach</w:t>
      </w:r>
      <w:proofErr w:type="spellEnd"/>
      <w:r w:rsidRPr="009A6DAF">
        <w:t xml:space="preserve">, H., Bell, B., </w:t>
      </w:r>
      <w:proofErr w:type="spellStart"/>
      <w:r w:rsidRPr="009A6DAF">
        <w:t>Berrisford</w:t>
      </w:r>
      <w:proofErr w:type="spellEnd"/>
      <w:r w:rsidRPr="009A6DAF">
        <w:t xml:space="preserve">, P., </w:t>
      </w:r>
      <w:proofErr w:type="spellStart"/>
      <w:r w:rsidRPr="009A6DAF">
        <w:t>Biavati</w:t>
      </w:r>
      <w:proofErr w:type="spellEnd"/>
      <w:r w:rsidRPr="009A6DAF">
        <w:t xml:space="preserve">, G., </w:t>
      </w:r>
      <w:proofErr w:type="spellStart"/>
      <w:r w:rsidRPr="009A6DAF">
        <w:t>Horányi</w:t>
      </w:r>
      <w:proofErr w:type="spellEnd"/>
      <w:r w:rsidRPr="009A6DAF">
        <w:t xml:space="preserve">, A., Muñoz </w:t>
      </w:r>
      <w:proofErr w:type="spellStart"/>
      <w:r w:rsidRPr="009A6DAF">
        <w:t>Sabater</w:t>
      </w:r>
      <w:proofErr w:type="spellEnd"/>
      <w:r w:rsidRPr="009A6DAF">
        <w:t xml:space="preserve">, J., Nicolas, J., Radu, C., </w:t>
      </w:r>
      <w:proofErr w:type="spellStart"/>
      <w:r w:rsidRPr="009A6DAF">
        <w:t>Rozum</w:t>
      </w:r>
      <w:proofErr w:type="spellEnd"/>
      <w:r w:rsidRPr="009A6DAF">
        <w:t xml:space="preserve">, I., </w:t>
      </w:r>
      <w:proofErr w:type="spellStart"/>
      <w:r w:rsidRPr="009A6DAF">
        <w:t>Schepers</w:t>
      </w:r>
      <w:proofErr w:type="spellEnd"/>
      <w:r w:rsidRPr="009A6DAF">
        <w:t xml:space="preserve">, D., Simmons, A., </w:t>
      </w:r>
      <w:proofErr w:type="spellStart"/>
      <w:r w:rsidRPr="009A6DAF">
        <w:t>Soci</w:t>
      </w:r>
      <w:proofErr w:type="spellEnd"/>
      <w:r w:rsidRPr="009A6DAF">
        <w:t xml:space="preserve">, C., Dee, D., &amp; </w:t>
      </w:r>
      <w:proofErr w:type="spellStart"/>
      <w:r w:rsidRPr="009A6DAF">
        <w:t>Thépaut</w:t>
      </w:r>
      <w:proofErr w:type="spellEnd"/>
      <w:r w:rsidRPr="009A6DAF">
        <w:t xml:space="preserve">, J. (2023a). </w:t>
      </w:r>
      <w:r w:rsidRPr="009A6DAF">
        <w:rPr>
          <w:i/>
          <w:iCs/>
        </w:rPr>
        <w:t>ERA5 hourly data on pressure levels from 1940 to present.</w:t>
      </w:r>
      <w:r w:rsidRPr="009A6DAF">
        <w:t xml:space="preserve"> Copernicus Climate Change Service (C3S) Climate Data Store (CDS). https://doi.org/10.24381/cds.bd0915c6</w:t>
      </w:r>
    </w:p>
    <w:p w14:paraId="426A3327" w14:textId="77777777" w:rsidR="009A6DAF" w:rsidRPr="009A6DAF" w:rsidRDefault="009A6DAF" w:rsidP="009A6DAF">
      <w:pPr>
        <w:pStyle w:val="Bibliography"/>
      </w:pPr>
      <w:proofErr w:type="spellStart"/>
      <w:r w:rsidRPr="009A6DAF">
        <w:t>Hersbach</w:t>
      </w:r>
      <w:proofErr w:type="spellEnd"/>
      <w:r w:rsidRPr="009A6DAF">
        <w:t xml:space="preserve">, H., Bell, B., </w:t>
      </w:r>
      <w:proofErr w:type="spellStart"/>
      <w:r w:rsidRPr="009A6DAF">
        <w:t>Berrisford</w:t>
      </w:r>
      <w:proofErr w:type="spellEnd"/>
      <w:r w:rsidRPr="009A6DAF">
        <w:t xml:space="preserve">, P., </w:t>
      </w:r>
      <w:proofErr w:type="spellStart"/>
      <w:r w:rsidRPr="009A6DAF">
        <w:t>Biavati</w:t>
      </w:r>
      <w:proofErr w:type="spellEnd"/>
      <w:r w:rsidRPr="009A6DAF">
        <w:t xml:space="preserve">, G., </w:t>
      </w:r>
      <w:proofErr w:type="spellStart"/>
      <w:r w:rsidRPr="009A6DAF">
        <w:t>Horányi</w:t>
      </w:r>
      <w:proofErr w:type="spellEnd"/>
      <w:r w:rsidRPr="009A6DAF">
        <w:t xml:space="preserve">, A., Muñoz </w:t>
      </w:r>
      <w:proofErr w:type="spellStart"/>
      <w:r w:rsidRPr="009A6DAF">
        <w:t>Sabater</w:t>
      </w:r>
      <w:proofErr w:type="spellEnd"/>
      <w:r w:rsidRPr="009A6DAF">
        <w:t xml:space="preserve">, J., Nicolas, J., Radu, C., </w:t>
      </w:r>
      <w:proofErr w:type="spellStart"/>
      <w:r w:rsidRPr="009A6DAF">
        <w:t>Rozum</w:t>
      </w:r>
      <w:proofErr w:type="spellEnd"/>
      <w:r w:rsidRPr="009A6DAF">
        <w:t xml:space="preserve">, I., </w:t>
      </w:r>
      <w:proofErr w:type="spellStart"/>
      <w:r w:rsidRPr="009A6DAF">
        <w:t>Schepers</w:t>
      </w:r>
      <w:proofErr w:type="spellEnd"/>
      <w:r w:rsidRPr="009A6DAF">
        <w:t xml:space="preserve">, D., Simmons, A., </w:t>
      </w:r>
      <w:proofErr w:type="spellStart"/>
      <w:r w:rsidRPr="009A6DAF">
        <w:t>Soci</w:t>
      </w:r>
      <w:proofErr w:type="spellEnd"/>
      <w:r w:rsidRPr="009A6DAF">
        <w:t xml:space="preserve">, C., Dee, D., &amp; </w:t>
      </w:r>
      <w:proofErr w:type="spellStart"/>
      <w:r w:rsidRPr="009A6DAF">
        <w:t>Thépaut</w:t>
      </w:r>
      <w:proofErr w:type="spellEnd"/>
      <w:r w:rsidRPr="009A6DAF">
        <w:t xml:space="preserve">, J. (2023b). </w:t>
      </w:r>
      <w:r w:rsidRPr="009A6DAF">
        <w:rPr>
          <w:i/>
          <w:iCs/>
        </w:rPr>
        <w:t>ERA5 hourly data on single levels from 1940 to present.</w:t>
      </w:r>
      <w:r w:rsidRPr="009A6DAF">
        <w:t xml:space="preserve"> Copernicus Climate Change Service (C3S) Climate Data Store (CDS). https://doi.org/10.24381/cds.adbb2d47</w:t>
      </w:r>
    </w:p>
    <w:p w14:paraId="7F39369B" w14:textId="77777777" w:rsidR="009A6DAF" w:rsidRPr="009A6DAF" w:rsidRDefault="009A6DAF" w:rsidP="009A6DAF">
      <w:pPr>
        <w:pStyle w:val="Bibliography"/>
      </w:pPr>
      <w:proofErr w:type="spellStart"/>
      <w:r w:rsidRPr="009A6DAF">
        <w:t>Hersbach</w:t>
      </w:r>
      <w:proofErr w:type="spellEnd"/>
      <w:r w:rsidRPr="009A6DAF">
        <w:t xml:space="preserve">, H., Bell, B., </w:t>
      </w:r>
      <w:proofErr w:type="spellStart"/>
      <w:r w:rsidRPr="009A6DAF">
        <w:t>Berrisford</w:t>
      </w:r>
      <w:proofErr w:type="spellEnd"/>
      <w:r w:rsidRPr="009A6DAF">
        <w:t xml:space="preserve">, P., Hirahara, S., </w:t>
      </w:r>
      <w:proofErr w:type="spellStart"/>
      <w:r w:rsidRPr="009A6DAF">
        <w:t>Horányi</w:t>
      </w:r>
      <w:proofErr w:type="spellEnd"/>
      <w:r w:rsidRPr="009A6DAF">
        <w:t xml:space="preserve">, A., Nicolas, J., </w:t>
      </w:r>
      <w:proofErr w:type="spellStart"/>
      <w:r w:rsidRPr="009A6DAF">
        <w:t>Peubey</w:t>
      </w:r>
      <w:proofErr w:type="spellEnd"/>
      <w:r w:rsidRPr="009A6DAF">
        <w:t xml:space="preserve">, C., Radu, R., </w:t>
      </w:r>
      <w:proofErr w:type="spellStart"/>
      <w:r w:rsidRPr="009A6DAF">
        <w:t>Bonavita</w:t>
      </w:r>
      <w:proofErr w:type="spellEnd"/>
      <w:r w:rsidRPr="009A6DAF">
        <w:t xml:space="preserve">, M., Dee, D., </w:t>
      </w:r>
      <w:proofErr w:type="spellStart"/>
      <w:r w:rsidRPr="009A6DAF">
        <w:t>Dragani</w:t>
      </w:r>
      <w:proofErr w:type="spellEnd"/>
      <w:r w:rsidRPr="009A6DAF">
        <w:t xml:space="preserve">, R., </w:t>
      </w:r>
      <w:proofErr w:type="spellStart"/>
      <w:r w:rsidRPr="009A6DAF">
        <w:t>Flemming</w:t>
      </w:r>
      <w:proofErr w:type="spellEnd"/>
      <w:r w:rsidRPr="009A6DAF">
        <w:t xml:space="preserve">, J., Forbes, R., Geer, A., Hogan, R. J., </w:t>
      </w:r>
      <w:proofErr w:type="spellStart"/>
      <w:r w:rsidRPr="009A6DAF">
        <w:t>Janisková</w:t>
      </w:r>
      <w:proofErr w:type="spellEnd"/>
      <w:r w:rsidRPr="009A6DAF">
        <w:t xml:space="preserve">, H. M., Keeley, S., </w:t>
      </w:r>
      <w:proofErr w:type="spellStart"/>
      <w:r w:rsidRPr="009A6DAF">
        <w:t>Laloyaux</w:t>
      </w:r>
      <w:proofErr w:type="spellEnd"/>
      <w:r w:rsidRPr="009A6DAF">
        <w:t xml:space="preserve">, P., Cristina, P. L., &amp; </w:t>
      </w:r>
      <w:proofErr w:type="spellStart"/>
      <w:r w:rsidRPr="009A6DAF">
        <w:t>Thépaut</w:t>
      </w:r>
      <w:proofErr w:type="spellEnd"/>
      <w:r w:rsidRPr="009A6DAF">
        <w:t xml:space="preserve">, J. (2020). The ERA5 global reanalysis. </w:t>
      </w:r>
      <w:r w:rsidRPr="009A6DAF">
        <w:rPr>
          <w:i/>
          <w:iCs/>
        </w:rPr>
        <w:t>Quarterly Journal of the Royal Meteorological Society</w:t>
      </w:r>
      <w:r w:rsidRPr="009A6DAF">
        <w:t xml:space="preserve">, </w:t>
      </w:r>
      <w:r w:rsidRPr="009A6DAF">
        <w:rPr>
          <w:i/>
          <w:iCs/>
        </w:rPr>
        <w:t>June</w:t>
      </w:r>
      <w:r w:rsidRPr="009A6DAF">
        <w:t>, 1999–2049. https://doi.org/10.1002/qj.3803</w:t>
      </w:r>
    </w:p>
    <w:p w14:paraId="50F0D789" w14:textId="77777777" w:rsidR="009A6DAF" w:rsidRPr="009A6DAF" w:rsidRDefault="009A6DAF" w:rsidP="009A6DAF">
      <w:pPr>
        <w:pStyle w:val="Bibliography"/>
      </w:pPr>
      <w:proofErr w:type="spellStart"/>
      <w:r w:rsidRPr="009A6DAF">
        <w:lastRenderedPageBreak/>
        <w:t>Hessner</w:t>
      </w:r>
      <w:proofErr w:type="spellEnd"/>
      <w:r w:rsidRPr="009A6DAF">
        <w:t xml:space="preserve">, El Naggar, Von Appen, &amp; Strass. (2019). On the Reliability of Surface Current Measurements by X-band Marine Radar. </w:t>
      </w:r>
      <w:r w:rsidRPr="009A6DAF">
        <w:rPr>
          <w:i/>
          <w:iCs/>
        </w:rPr>
        <w:t>Remote Sensing</w:t>
      </w:r>
      <w:r w:rsidRPr="009A6DAF">
        <w:t xml:space="preserve">, </w:t>
      </w:r>
      <w:r w:rsidRPr="009A6DAF">
        <w:rPr>
          <w:i/>
          <w:iCs/>
        </w:rPr>
        <w:t>11</w:t>
      </w:r>
      <w:r w:rsidRPr="009A6DAF">
        <w:t>(9), 1030. https://doi.org/10.3390/rs11091030</w:t>
      </w:r>
    </w:p>
    <w:p w14:paraId="42898CF1" w14:textId="77777777" w:rsidR="009A6DAF" w:rsidRPr="009A6DAF" w:rsidRDefault="009A6DAF" w:rsidP="009A6DAF">
      <w:pPr>
        <w:pStyle w:val="Bibliography"/>
      </w:pPr>
      <w:r w:rsidRPr="009A6DAF">
        <w:t xml:space="preserve">Hibler, W. D. (1979). A Dynamic Thermodynamic Sea Ice Model. </w:t>
      </w:r>
      <w:r w:rsidRPr="009A6DAF">
        <w:rPr>
          <w:i/>
          <w:iCs/>
        </w:rPr>
        <w:t>Journal of Physical Oceanography</w:t>
      </w:r>
      <w:r w:rsidRPr="009A6DAF">
        <w:t xml:space="preserve">, </w:t>
      </w:r>
      <w:r w:rsidRPr="009A6DAF">
        <w:rPr>
          <w:i/>
          <w:iCs/>
        </w:rPr>
        <w:t>9</w:t>
      </w:r>
      <w:r w:rsidRPr="009A6DAF">
        <w:t>(4), 815–846. https://doi.org/10.1175/1520-0485(1979)009&lt;</w:t>
      </w:r>
      <w:proofErr w:type="gramStart"/>
      <w:r w:rsidRPr="009A6DAF">
        <w:t>0815:ADTSIM</w:t>
      </w:r>
      <w:proofErr w:type="gramEnd"/>
      <w:r w:rsidRPr="009A6DAF">
        <w:t>&gt;2.0.CO;2</w:t>
      </w:r>
    </w:p>
    <w:p w14:paraId="31F0E227" w14:textId="77777777" w:rsidR="009A6DAF" w:rsidRPr="009A6DAF" w:rsidRDefault="009A6DAF" w:rsidP="009A6DAF">
      <w:pPr>
        <w:pStyle w:val="Bibliography"/>
      </w:pPr>
      <w:proofErr w:type="spellStart"/>
      <w:r w:rsidRPr="009A6DAF">
        <w:t>Hunke</w:t>
      </w:r>
      <w:proofErr w:type="spellEnd"/>
      <w:r w:rsidRPr="009A6DAF">
        <w:t xml:space="preserve">, E. C., Lipscomb, W. H., Turner, A. K., Jeffery, N., &amp; Elliott, S. (2015). </w:t>
      </w:r>
      <w:proofErr w:type="gramStart"/>
      <w:r w:rsidRPr="009A6DAF">
        <w:rPr>
          <w:i/>
          <w:iCs/>
        </w:rPr>
        <w:t>CICE :</w:t>
      </w:r>
      <w:proofErr w:type="gramEnd"/>
      <w:r w:rsidRPr="009A6DAF">
        <w:rPr>
          <w:i/>
          <w:iCs/>
        </w:rPr>
        <w:t xml:space="preserve"> the Los Alamos Sea Ice Model Documentation and Software User’s Manual</w:t>
      </w:r>
      <w:r w:rsidRPr="009A6DAF">
        <w:t xml:space="preserve"> [Computer software].</w:t>
      </w:r>
    </w:p>
    <w:p w14:paraId="0120BB87" w14:textId="77777777" w:rsidR="009A6DAF" w:rsidRPr="009A6DAF" w:rsidRDefault="009A6DAF" w:rsidP="009A6DAF">
      <w:pPr>
        <w:pStyle w:val="Bibliography"/>
      </w:pPr>
      <w:proofErr w:type="spellStart"/>
      <w:r w:rsidRPr="009A6DAF">
        <w:t>Hunkins</w:t>
      </w:r>
      <w:proofErr w:type="spellEnd"/>
      <w:r w:rsidRPr="009A6DAF">
        <w:t xml:space="preserve">, K. (1967). Inertial oscillations of Fletcher’s Ice Island (T-3). </w:t>
      </w:r>
      <w:r w:rsidRPr="009A6DAF">
        <w:rPr>
          <w:i/>
          <w:iCs/>
        </w:rPr>
        <w:t>Journal of Geophysical Research</w:t>
      </w:r>
      <w:r w:rsidRPr="009A6DAF">
        <w:t xml:space="preserve">, </w:t>
      </w:r>
      <w:r w:rsidRPr="009A6DAF">
        <w:rPr>
          <w:i/>
          <w:iCs/>
        </w:rPr>
        <w:t>72</w:t>
      </w:r>
      <w:r w:rsidRPr="009A6DAF">
        <w:t>(4), 1165–1174. https://doi.org/10.1029/JZ072i004p01165</w:t>
      </w:r>
    </w:p>
    <w:p w14:paraId="5FC6D6D9" w14:textId="77777777" w:rsidR="009A6DAF" w:rsidRPr="009A6DAF" w:rsidRDefault="009A6DAF" w:rsidP="009A6DAF">
      <w:pPr>
        <w:pStyle w:val="Bibliography"/>
      </w:pPr>
      <w:r w:rsidRPr="009A6DAF">
        <w:t>Hutchings, J. K., Roberts, A., Geiger, C. A., &amp; Richter-</w:t>
      </w:r>
      <w:proofErr w:type="spellStart"/>
      <w:r w:rsidRPr="009A6DAF">
        <w:t>Menge</w:t>
      </w:r>
      <w:proofErr w:type="spellEnd"/>
      <w:r w:rsidRPr="009A6DAF">
        <w:t xml:space="preserve">, J. (2011). Spatial and temporal characterization of sea-ice deformation. </w:t>
      </w:r>
      <w:r w:rsidRPr="009A6DAF">
        <w:rPr>
          <w:i/>
          <w:iCs/>
        </w:rPr>
        <w:t>Annals of Glaciology</w:t>
      </w:r>
      <w:r w:rsidRPr="009A6DAF">
        <w:t xml:space="preserve">, </w:t>
      </w:r>
      <w:r w:rsidRPr="009A6DAF">
        <w:rPr>
          <w:i/>
          <w:iCs/>
        </w:rPr>
        <w:t>52</w:t>
      </w:r>
      <w:r w:rsidRPr="009A6DAF">
        <w:t>(57 PART 2), 360–368. https://doi.org/10.3189/172756411795931769</w:t>
      </w:r>
    </w:p>
    <w:p w14:paraId="6A2D347F" w14:textId="77777777" w:rsidR="009A6DAF" w:rsidRPr="009A6DAF" w:rsidRDefault="009A6DAF" w:rsidP="009A6DAF">
      <w:pPr>
        <w:pStyle w:val="Bibliography"/>
      </w:pPr>
      <w:r w:rsidRPr="009A6DAF">
        <w:t>Hutchings, J. K., Roberts, A., Geiger, C. A., &amp; Richter-</w:t>
      </w:r>
      <w:proofErr w:type="spellStart"/>
      <w:r w:rsidRPr="009A6DAF">
        <w:t>Menge</w:t>
      </w:r>
      <w:proofErr w:type="spellEnd"/>
      <w:r w:rsidRPr="009A6DAF">
        <w:t xml:space="preserve">, J. (2018). Corrigendum: Spatial and temporal </w:t>
      </w:r>
      <w:proofErr w:type="spellStart"/>
      <w:r w:rsidRPr="009A6DAF">
        <w:t>characterisation</w:t>
      </w:r>
      <w:proofErr w:type="spellEnd"/>
      <w:r w:rsidRPr="009A6DAF">
        <w:t xml:space="preserve"> of sea-ice deformation. </w:t>
      </w:r>
      <w:r w:rsidRPr="009A6DAF">
        <w:rPr>
          <w:i/>
          <w:iCs/>
        </w:rPr>
        <w:t>Journal of Glaciology</w:t>
      </w:r>
      <w:r w:rsidRPr="009A6DAF">
        <w:t xml:space="preserve">, </w:t>
      </w:r>
      <w:r w:rsidRPr="009A6DAF">
        <w:rPr>
          <w:i/>
          <w:iCs/>
        </w:rPr>
        <w:t>64</w:t>
      </w:r>
      <w:r w:rsidRPr="009A6DAF">
        <w:t>(244), 343–346. https://doi.org/10.1017/jog.2018.11</w:t>
      </w:r>
    </w:p>
    <w:p w14:paraId="6343E67E" w14:textId="77777777" w:rsidR="009A6DAF" w:rsidRPr="009A6DAF" w:rsidRDefault="009A6DAF" w:rsidP="009A6DAF">
      <w:pPr>
        <w:pStyle w:val="Bibliography"/>
      </w:pPr>
      <w:proofErr w:type="spellStart"/>
      <w:r w:rsidRPr="009A6DAF">
        <w:t>Itkin</w:t>
      </w:r>
      <w:proofErr w:type="spellEnd"/>
      <w:r w:rsidRPr="009A6DAF">
        <w:t xml:space="preserve">, P., </w:t>
      </w:r>
      <w:proofErr w:type="spellStart"/>
      <w:r w:rsidRPr="009A6DAF">
        <w:t>Spreen</w:t>
      </w:r>
      <w:proofErr w:type="spellEnd"/>
      <w:r w:rsidRPr="009A6DAF">
        <w:t>, G., Cheng, B., Doble, M., Girard-</w:t>
      </w:r>
      <w:proofErr w:type="spellStart"/>
      <w:r w:rsidRPr="009A6DAF">
        <w:t>Ardhuin</w:t>
      </w:r>
      <w:proofErr w:type="spellEnd"/>
      <w:r w:rsidRPr="009A6DAF">
        <w:t xml:space="preserve">, F., </w:t>
      </w:r>
      <w:proofErr w:type="spellStart"/>
      <w:r w:rsidRPr="009A6DAF">
        <w:t>Haapala</w:t>
      </w:r>
      <w:proofErr w:type="spellEnd"/>
      <w:r w:rsidRPr="009A6DAF">
        <w:t xml:space="preserve">, J., Hughes, N., </w:t>
      </w:r>
      <w:proofErr w:type="spellStart"/>
      <w:r w:rsidRPr="009A6DAF">
        <w:t>Kaleschke</w:t>
      </w:r>
      <w:proofErr w:type="spellEnd"/>
      <w:r w:rsidRPr="009A6DAF">
        <w:t xml:space="preserve">, L., Nicolaus, M., &amp; Wilkinson, J. (2017). Thin ice and storms: Sea ice deformation from buoy arrays deployed during N-ICE2015. </w:t>
      </w:r>
      <w:r w:rsidRPr="009A6DAF">
        <w:rPr>
          <w:i/>
          <w:iCs/>
        </w:rPr>
        <w:t>Journal of Geophysical Research: Oceans</w:t>
      </w:r>
      <w:r w:rsidRPr="009A6DAF">
        <w:t xml:space="preserve">, </w:t>
      </w:r>
      <w:r w:rsidRPr="009A6DAF">
        <w:rPr>
          <w:i/>
          <w:iCs/>
        </w:rPr>
        <w:t>122</w:t>
      </w:r>
      <w:r w:rsidRPr="009A6DAF">
        <w:t>(6), 4661–4674. https://doi.org/10.1002/2016JC012403</w:t>
      </w:r>
    </w:p>
    <w:p w14:paraId="3EEE615D" w14:textId="77777777" w:rsidR="009A6DAF" w:rsidRPr="009A6DAF" w:rsidRDefault="009A6DAF" w:rsidP="009A6DAF">
      <w:pPr>
        <w:pStyle w:val="Bibliography"/>
      </w:pPr>
      <w:proofErr w:type="spellStart"/>
      <w:r w:rsidRPr="009A6DAF">
        <w:t>Kaimal</w:t>
      </w:r>
      <w:proofErr w:type="spellEnd"/>
      <w:r w:rsidRPr="009A6DAF">
        <w:t xml:space="preserve">, J. C., &amp; Finnigan, J. J. (1994). </w:t>
      </w:r>
      <w:r w:rsidRPr="009A6DAF">
        <w:rPr>
          <w:i/>
          <w:iCs/>
        </w:rPr>
        <w:t>Atmospheric boundary layer flows: Their structure and measurement</w:t>
      </w:r>
      <w:r w:rsidRPr="009A6DAF">
        <w:t>. Oxford University Press. https://doi.org/10.1093/oso/9780195062397.001.0001</w:t>
      </w:r>
    </w:p>
    <w:p w14:paraId="5A1A14B6" w14:textId="77777777" w:rsidR="009A6DAF" w:rsidRPr="009A6DAF" w:rsidRDefault="009A6DAF" w:rsidP="009A6DAF">
      <w:pPr>
        <w:pStyle w:val="Bibliography"/>
      </w:pPr>
      <w:proofErr w:type="spellStart"/>
      <w:r w:rsidRPr="009A6DAF">
        <w:t>Kriegsmann</w:t>
      </w:r>
      <w:proofErr w:type="spellEnd"/>
      <w:r w:rsidRPr="009A6DAF">
        <w:t xml:space="preserve">, A., &amp; </w:t>
      </w:r>
      <w:proofErr w:type="spellStart"/>
      <w:r w:rsidRPr="009A6DAF">
        <w:t>Brümmer</w:t>
      </w:r>
      <w:proofErr w:type="spellEnd"/>
      <w:r w:rsidRPr="009A6DAF">
        <w:t xml:space="preserve">, B. (2014). Cyclone impact on sea ice in the central Arctic Ocean: A statistical study. </w:t>
      </w:r>
      <w:r w:rsidRPr="009A6DAF">
        <w:rPr>
          <w:i/>
          <w:iCs/>
        </w:rPr>
        <w:t>Cryosphere</w:t>
      </w:r>
      <w:r w:rsidRPr="009A6DAF">
        <w:t xml:space="preserve">, </w:t>
      </w:r>
      <w:r w:rsidRPr="009A6DAF">
        <w:rPr>
          <w:i/>
          <w:iCs/>
        </w:rPr>
        <w:t>8</w:t>
      </w:r>
      <w:r w:rsidRPr="009A6DAF">
        <w:t>(1), 303–317. https://doi.org/10.5194/tc-8-303-2014</w:t>
      </w:r>
    </w:p>
    <w:p w14:paraId="3599617C" w14:textId="77777777" w:rsidR="009A6DAF" w:rsidRPr="009A6DAF" w:rsidRDefault="009A6DAF" w:rsidP="009A6DAF">
      <w:pPr>
        <w:pStyle w:val="Bibliography"/>
      </w:pPr>
      <w:proofErr w:type="spellStart"/>
      <w:r w:rsidRPr="009A6DAF">
        <w:t>Krumpen</w:t>
      </w:r>
      <w:proofErr w:type="spellEnd"/>
      <w:r w:rsidRPr="009A6DAF">
        <w:t xml:space="preserve">, T., </w:t>
      </w:r>
      <w:proofErr w:type="spellStart"/>
      <w:r w:rsidRPr="009A6DAF">
        <w:t>Birrien</w:t>
      </w:r>
      <w:proofErr w:type="spellEnd"/>
      <w:r w:rsidRPr="009A6DAF">
        <w:t xml:space="preserve">, F., </w:t>
      </w:r>
      <w:proofErr w:type="spellStart"/>
      <w:r w:rsidRPr="009A6DAF">
        <w:t>Kauker</w:t>
      </w:r>
      <w:proofErr w:type="spellEnd"/>
      <w:r w:rsidRPr="009A6DAF">
        <w:t xml:space="preserve">, F., </w:t>
      </w:r>
      <w:proofErr w:type="spellStart"/>
      <w:r w:rsidRPr="009A6DAF">
        <w:t>Rackow</w:t>
      </w:r>
      <w:proofErr w:type="spellEnd"/>
      <w:r w:rsidRPr="009A6DAF">
        <w:t xml:space="preserve">, T., von </w:t>
      </w:r>
      <w:proofErr w:type="spellStart"/>
      <w:r w:rsidRPr="009A6DAF">
        <w:t>Albedyll</w:t>
      </w:r>
      <w:proofErr w:type="spellEnd"/>
      <w:r w:rsidRPr="009A6DAF">
        <w:t xml:space="preserve">, L., Angelopoulos, M., Belter, H. J., </w:t>
      </w:r>
      <w:proofErr w:type="spellStart"/>
      <w:r w:rsidRPr="009A6DAF">
        <w:t>Bessonov</w:t>
      </w:r>
      <w:proofErr w:type="spellEnd"/>
      <w:r w:rsidRPr="009A6DAF">
        <w:t xml:space="preserve">, V., </w:t>
      </w:r>
      <w:proofErr w:type="spellStart"/>
      <w:r w:rsidRPr="009A6DAF">
        <w:t>Damm</w:t>
      </w:r>
      <w:proofErr w:type="spellEnd"/>
      <w:r w:rsidRPr="009A6DAF">
        <w:t xml:space="preserve">, E., </w:t>
      </w:r>
      <w:proofErr w:type="spellStart"/>
      <w:r w:rsidRPr="009A6DAF">
        <w:t>Dethloff</w:t>
      </w:r>
      <w:proofErr w:type="spellEnd"/>
      <w:r w:rsidRPr="009A6DAF">
        <w:t xml:space="preserve">, K., </w:t>
      </w:r>
      <w:proofErr w:type="spellStart"/>
      <w:r w:rsidRPr="009A6DAF">
        <w:t>Haapala</w:t>
      </w:r>
      <w:proofErr w:type="spellEnd"/>
      <w:r w:rsidRPr="009A6DAF">
        <w:t xml:space="preserve">, J., Haas, C., Hendricks, S., </w:t>
      </w:r>
      <w:proofErr w:type="spellStart"/>
      <w:r w:rsidRPr="009A6DAF">
        <w:t>Hoelemann</w:t>
      </w:r>
      <w:proofErr w:type="spellEnd"/>
      <w:r w:rsidRPr="009A6DAF">
        <w:t xml:space="preserve">, J., </w:t>
      </w:r>
      <w:proofErr w:type="spellStart"/>
      <w:r w:rsidRPr="009A6DAF">
        <w:t>Hoppmann</w:t>
      </w:r>
      <w:proofErr w:type="spellEnd"/>
      <w:r w:rsidRPr="009A6DAF">
        <w:t xml:space="preserve">, M., </w:t>
      </w:r>
      <w:proofErr w:type="spellStart"/>
      <w:r w:rsidRPr="009A6DAF">
        <w:t>Kaleschke</w:t>
      </w:r>
      <w:proofErr w:type="spellEnd"/>
      <w:r w:rsidRPr="009A6DAF">
        <w:t xml:space="preserve">, L., </w:t>
      </w:r>
      <w:proofErr w:type="spellStart"/>
      <w:r w:rsidRPr="009A6DAF">
        <w:t>Karcher</w:t>
      </w:r>
      <w:proofErr w:type="spellEnd"/>
      <w:r w:rsidRPr="009A6DAF">
        <w:t xml:space="preserve">, M., </w:t>
      </w:r>
      <w:proofErr w:type="spellStart"/>
      <w:proofErr w:type="gramStart"/>
      <w:r w:rsidRPr="009A6DAF">
        <w:t>Kolabutin</w:t>
      </w:r>
      <w:proofErr w:type="spellEnd"/>
      <w:r w:rsidRPr="009A6DAF">
        <w:t xml:space="preserve">,  </w:t>
      </w:r>
      <w:proofErr w:type="spellStart"/>
      <w:r w:rsidRPr="009A6DAF">
        <w:t>nikolai</w:t>
      </w:r>
      <w:proofErr w:type="spellEnd"/>
      <w:proofErr w:type="gramEnd"/>
      <w:r w:rsidRPr="009A6DAF">
        <w:t xml:space="preserve">, Lenz, J., … </w:t>
      </w:r>
      <w:proofErr w:type="spellStart"/>
      <w:r w:rsidRPr="009A6DAF">
        <w:t>Tsamados</w:t>
      </w:r>
      <w:proofErr w:type="spellEnd"/>
      <w:r w:rsidRPr="009A6DAF">
        <w:t xml:space="preserve">, M. (2020). The MOSAiC ice floe: Sediment-laden survivor from the Siberian shelf. </w:t>
      </w:r>
      <w:r w:rsidRPr="009A6DAF">
        <w:rPr>
          <w:i/>
          <w:iCs/>
        </w:rPr>
        <w:t>The Cryosphere</w:t>
      </w:r>
      <w:r w:rsidRPr="009A6DAF">
        <w:t xml:space="preserve">, </w:t>
      </w:r>
      <w:r w:rsidRPr="009A6DAF">
        <w:rPr>
          <w:i/>
          <w:iCs/>
        </w:rPr>
        <w:t>14</w:t>
      </w:r>
      <w:r w:rsidRPr="009A6DAF">
        <w:t>, 2173–2187. https://doi.org/10.5194/tc-2020-64</w:t>
      </w:r>
    </w:p>
    <w:p w14:paraId="583DA3F1" w14:textId="77777777" w:rsidR="009A6DAF" w:rsidRPr="009A6DAF" w:rsidRDefault="009A6DAF" w:rsidP="009A6DAF">
      <w:pPr>
        <w:pStyle w:val="Bibliography"/>
      </w:pPr>
      <w:proofErr w:type="spellStart"/>
      <w:r w:rsidRPr="009A6DAF">
        <w:t>Krumpen</w:t>
      </w:r>
      <w:proofErr w:type="spellEnd"/>
      <w:r w:rsidRPr="009A6DAF">
        <w:t xml:space="preserve">, T., von </w:t>
      </w:r>
      <w:proofErr w:type="spellStart"/>
      <w:r w:rsidRPr="009A6DAF">
        <w:t>Albedyll</w:t>
      </w:r>
      <w:proofErr w:type="spellEnd"/>
      <w:r w:rsidRPr="009A6DAF">
        <w:t xml:space="preserve">, L., </w:t>
      </w:r>
      <w:proofErr w:type="spellStart"/>
      <w:r w:rsidRPr="009A6DAF">
        <w:t>Goessling</w:t>
      </w:r>
      <w:proofErr w:type="spellEnd"/>
      <w:r w:rsidRPr="009A6DAF">
        <w:t xml:space="preserve">, H. F., Hendricks, S., </w:t>
      </w:r>
      <w:proofErr w:type="spellStart"/>
      <w:r w:rsidRPr="009A6DAF">
        <w:t>Juhls</w:t>
      </w:r>
      <w:proofErr w:type="spellEnd"/>
      <w:r w:rsidRPr="009A6DAF">
        <w:t xml:space="preserve">, B., </w:t>
      </w:r>
      <w:proofErr w:type="spellStart"/>
      <w:r w:rsidRPr="009A6DAF">
        <w:t>Spreen</w:t>
      </w:r>
      <w:proofErr w:type="spellEnd"/>
      <w:r w:rsidRPr="009A6DAF">
        <w:t xml:space="preserve">, G., </w:t>
      </w:r>
      <w:proofErr w:type="spellStart"/>
      <w:r w:rsidRPr="009A6DAF">
        <w:t>Willmes</w:t>
      </w:r>
      <w:proofErr w:type="spellEnd"/>
      <w:r w:rsidRPr="009A6DAF">
        <w:t xml:space="preserve">, S., Belter, H. J., </w:t>
      </w:r>
      <w:proofErr w:type="spellStart"/>
      <w:r w:rsidRPr="009A6DAF">
        <w:t>Dethloff</w:t>
      </w:r>
      <w:proofErr w:type="spellEnd"/>
      <w:r w:rsidRPr="009A6DAF">
        <w:t xml:space="preserve">, K., Haas, C., </w:t>
      </w:r>
      <w:proofErr w:type="spellStart"/>
      <w:r w:rsidRPr="009A6DAF">
        <w:t>Kaleschke</w:t>
      </w:r>
      <w:proofErr w:type="spellEnd"/>
      <w:r w:rsidRPr="009A6DAF">
        <w:t xml:space="preserve">, L., </w:t>
      </w:r>
      <w:proofErr w:type="spellStart"/>
      <w:r w:rsidRPr="009A6DAF">
        <w:t>Katlein</w:t>
      </w:r>
      <w:proofErr w:type="spellEnd"/>
      <w:r w:rsidRPr="009A6DAF">
        <w:t xml:space="preserve">, C., Tian-Kunze, X., Ricker, R., </w:t>
      </w:r>
      <w:proofErr w:type="spellStart"/>
      <w:r w:rsidRPr="009A6DAF">
        <w:t>Rostosky</w:t>
      </w:r>
      <w:proofErr w:type="spellEnd"/>
      <w:r w:rsidRPr="009A6DAF">
        <w:t xml:space="preserve">, P., </w:t>
      </w:r>
      <w:proofErr w:type="spellStart"/>
      <w:r w:rsidRPr="009A6DAF">
        <w:t>Rückert</w:t>
      </w:r>
      <w:proofErr w:type="spellEnd"/>
      <w:r w:rsidRPr="009A6DAF">
        <w:t xml:space="preserve">, J., </w:t>
      </w:r>
      <w:r w:rsidRPr="009A6DAF">
        <w:lastRenderedPageBreak/>
        <w:t xml:space="preserve">Singha, S., &amp; </w:t>
      </w:r>
      <w:proofErr w:type="spellStart"/>
      <w:r w:rsidRPr="009A6DAF">
        <w:t>Sokolova</w:t>
      </w:r>
      <w:proofErr w:type="spellEnd"/>
      <w:r w:rsidRPr="009A6DAF">
        <w:t xml:space="preserve">, J. (2021). MOSAiC drift expedition from October 2019 to July 2020: Sea ice conditions from space and comparison with previous years. </w:t>
      </w:r>
      <w:r w:rsidRPr="009A6DAF">
        <w:rPr>
          <w:i/>
          <w:iCs/>
        </w:rPr>
        <w:t>The Cryosphere</w:t>
      </w:r>
      <w:r w:rsidRPr="009A6DAF">
        <w:t xml:space="preserve">, </w:t>
      </w:r>
      <w:r w:rsidRPr="009A6DAF">
        <w:rPr>
          <w:i/>
          <w:iCs/>
        </w:rPr>
        <w:t>15</w:t>
      </w:r>
      <w:r w:rsidRPr="009A6DAF">
        <w:t>(8), 3897–3920. https://doi.org/10.5194/tc-15-3897-2021</w:t>
      </w:r>
    </w:p>
    <w:p w14:paraId="4FC742D8" w14:textId="77777777" w:rsidR="009A6DAF" w:rsidRPr="009A6DAF" w:rsidRDefault="009A6DAF" w:rsidP="009A6DAF">
      <w:pPr>
        <w:pStyle w:val="Bibliography"/>
      </w:pPr>
      <w:proofErr w:type="spellStart"/>
      <w:r w:rsidRPr="009A6DAF">
        <w:t>LeMone</w:t>
      </w:r>
      <w:proofErr w:type="spellEnd"/>
      <w:r w:rsidRPr="009A6DAF">
        <w:t xml:space="preserve">, M. A. (1973). The Structure and Dynamics of Horizontal Roll Vortices in the Planetary Boundary Layer. </w:t>
      </w:r>
      <w:r w:rsidRPr="009A6DAF">
        <w:rPr>
          <w:i/>
          <w:iCs/>
        </w:rPr>
        <w:t>Journal of the Atmospheric Sciences</w:t>
      </w:r>
      <w:r w:rsidRPr="009A6DAF">
        <w:t xml:space="preserve">, </w:t>
      </w:r>
      <w:r w:rsidRPr="009A6DAF">
        <w:rPr>
          <w:i/>
          <w:iCs/>
        </w:rPr>
        <w:t>30</w:t>
      </w:r>
      <w:r w:rsidRPr="009A6DAF">
        <w:t>, 1077–1091. https://doi.org/10.1175/1520-0469(1973)030&lt;</w:t>
      </w:r>
      <w:proofErr w:type="gramStart"/>
      <w:r w:rsidRPr="009A6DAF">
        <w:t>1077:TSADOH</w:t>
      </w:r>
      <w:proofErr w:type="gramEnd"/>
      <w:r w:rsidRPr="009A6DAF">
        <w:t>&gt;2.0.CO;2</w:t>
      </w:r>
    </w:p>
    <w:p w14:paraId="2A5C40B2" w14:textId="77777777" w:rsidR="009A6DAF" w:rsidRPr="009A6DAF" w:rsidRDefault="009A6DAF" w:rsidP="009A6DAF">
      <w:pPr>
        <w:pStyle w:val="Bibliography"/>
      </w:pPr>
      <w:proofErr w:type="spellStart"/>
      <w:r w:rsidRPr="009A6DAF">
        <w:t>Leppäranta</w:t>
      </w:r>
      <w:proofErr w:type="spellEnd"/>
      <w:r w:rsidRPr="009A6DAF">
        <w:t xml:space="preserve">, M. (2007). </w:t>
      </w:r>
      <w:r w:rsidRPr="009A6DAF">
        <w:rPr>
          <w:i/>
          <w:iCs/>
        </w:rPr>
        <w:t>The drift of sea ice</w:t>
      </w:r>
      <w:r w:rsidRPr="009A6DAF">
        <w:t>. Springer Berlin Heidelberg. https://books.google.com/books?id=MMIXaOl1jxwC</w:t>
      </w:r>
    </w:p>
    <w:p w14:paraId="302AB98B" w14:textId="77777777" w:rsidR="009A6DAF" w:rsidRPr="009A6DAF" w:rsidRDefault="009A6DAF" w:rsidP="009A6DAF">
      <w:pPr>
        <w:pStyle w:val="Bibliography"/>
      </w:pPr>
      <w:r w:rsidRPr="009A6DAF">
        <w:t xml:space="preserve">Lindsay, R. W. (2002). Ice deformation near SHEBA. </w:t>
      </w:r>
      <w:r w:rsidRPr="009A6DAF">
        <w:rPr>
          <w:i/>
          <w:iCs/>
        </w:rPr>
        <w:t>Journal of Geophysical Research</w:t>
      </w:r>
      <w:r w:rsidRPr="009A6DAF">
        <w:t xml:space="preserve">, </w:t>
      </w:r>
      <w:r w:rsidRPr="009A6DAF">
        <w:rPr>
          <w:i/>
          <w:iCs/>
        </w:rPr>
        <w:t>107</w:t>
      </w:r>
      <w:r w:rsidRPr="009A6DAF">
        <w:t>(C10), 8042. https://doi.org/10.1029/2000JC000445</w:t>
      </w:r>
    </w:p>
    <w:p w14:paraId="721CCAE8" w14:textId="77777777" w:rsidR="009A6DAF" w:rsidRPr="009A6DAF" w:rsidRDefault="009A6DAF" w:rsidP="009A6DAF">
      <w:pPr>
        <w:pStyle w:val="Bibliography"/>
      </w:pPr>
      <w:r w:rsidRPr="009A6DAF">
        <w:t xml:space="preserve">López-García, V., Neely, R. R., Dahlke, S., &amp; Brooks, I. M. (2022). Low-level jets over the Arctic Ocean during MOSAiC. </w:t>
      </w:r>
      <w:r w:rsidRPr="009A6DAF">
        <w:rPr>
          <w:i/>
          <w:iCs/>
        </w:rPr>
        <w:t>Elementa: Science of the Anthropocene</w:t>
      </w:r>
      <w:r w:rsidRPr="009A6DAF">
        <w:t xml:space="preserve">, </w:t>
      </w:r>
      <w:r w:rsidRPr="009A6DAF">
        <w:rPr>
          <w:i/>
          <w:iCs/>
        </w:rPr>
        <w:t>10</w:t>
      </w:r>
      <w:r w:rsidRPr="009A6DAF">
        <w:t>(1), 00063. https://doi.org/10.1525/elementa.2022.00063</w:t>
      </w:r>
    </w:p>
    <w:p w14:paraId="55A11613" w14:textId="77777777" w:rsidR="009A6DAF" w:rsidRPr="009A6DAF" w:rsidRDefault="009A6DAF" w:rsidP="009A6DAF">
      <w:pPr>
        <w:pStyle w:val="Bibliography"/>
      </w:pPr>
      <w:proofErr w:type="spellStart"/>
      <w:r w:rsidRPr="009A6DAF">
        <w:t>Lüpkes</w:t>
      </w:r>
      <w:proofErr w:type="spellEnd"/>
      <w:r w:rsidRPr="009A6DAF">
        <w:t xml:space="preserve">, C., &amp; </w:t>
      </w:r>
      <w:proofErr w:type="spellStart"/>
      <w:r w:rsidRPr="009A6DAF">
        <w:t>Gryanik</w:t>
      </w:r>
      <w:proofErr w:type="spellEnd"/>
      <w:r w:rsidRPr="009A6DAF">
        <w:t xml:space="preserve">, V. M. (2015). A stability-dependent parametrization of transfer coefficients </w:t>
      </w:r>
      <w:proofErr w:type="spellStart"/>
      <w:r w:rsidRPr="009A6DAF">
        <w:t>formomentum</w:t>
      </w:r>
      <w:proofErr w:type="spellEnd"/>
      <w:r w:rsidRPr="009A6DAF">
        <w:t xml:space="preserve"> and heat over polar sea ice to be used in climate models. </w:t>
      </w:r>
      <w:r w:rsidRPr="009A6DAF">
        <w:rPr>
          <w:i/>
          <w:iCs/>
        </w:rPr>
        <w:t>Journal of Geophysical Research</w:t>
      </w:r>
      <w:r w:rsidRPr="009A6DAF">
        <w:t xml:space="preserve">, </w:t>
      </w:r>
      <w:r w:rsidRPr="009A6DAF">
        <w:rPr>
          <w:i/>
          <w:iCs/>
        </w:rPr>
        <w:t>120</w:t>
      </w:r>
      <w:r w:rsidRPr="009A6DAF">
        <w:t>(2), 552–581. https://doi.org/10.1002/2014JD022418</w:t>
      </w:r>
    </w:p>
    <w:p w14:paraId="1FD8B10B" w14:textId="77777777" w:rsidR="009A6DAF" w:rsidRPr="009A6DAF" w:rsidRDefault="009A6DAF" w:rsidP="009A6DAF">
      <w:pPr>
        <w:pStyle w:val="Bibliography"/>
      </w:pPr>
      <w:proofErr w:type="spellStart"/>
      <w:r w:rsidRPr="009A6DAF">
        <w:t>Lüpkes</w:t>
      </w:r>
      <w:proofErr w:type="spellEnd"/>
      <w:r w:rsidRPr="009A6DAF">
        <w:t xml:space="preserve">, C., </w:t>
      </w:r>
      <w:proofErr w:type="spellStart"/>
      <w:r w:rsidRPr="009A6DAF">
        <w:t>Gryanik</w:t>
      </w:r>
      <w:proofErr w:type="spellEnd"/>
      <w:r w:rsidRPr="009A6DAF">
        <w:t xml:space="preserve">, V. M., </w:t>
      </w:r>
      <w:proofErr w:type="spellStart"/>
      <w:r w:rsidRPr="009A6DAF">
        <w:t>Witha</w:t>
      </w:r>
      <w:proofErr w:type="spellEnd"/>
      <w:r w:rsidRPr="009A6DAF">
        <w:t xml:space="preserve">, B., </w:t>
      </w:r>
      <w:proofErr w:type="spellStart"/>
      <w:r w:rsidRPr="009A6DAF">
        <w:t>Gryschka</w:t>
      </w:r>
      <w:proofErr w:type="spellEnd"/>
      <w:r w:rsidRPr="009A6DAF">
        <w:t xml:space="preserve">, M., </w:t>
      </w:r>
      <w:proofErr w:type="spellStart"/>
      <w:r w:rsidRPr="009A6DAF">
        <w:t>Rassch</w:t>
      </w:r>
      <w:proofErr w:type="spellEnd"/>
      <w:r w:rsidRPr="009A6DAF">
        <w:t xml:space="preserve">, S., &amp; </w:t>
      </w:r>
      <w:proofErr w:type="spellStart"/>
      <w:r w:rsidRPr="009A6DAF">
        <w:t>Gollnik</w:t>
      </w:r>
      <w:proofErr w:type="spellEnd"/>
      <w:r w:rsidRPr="009A6DAF">
        <w:t xml:space="preserve">, T. (2008). Modeling convection over arctic leads with LES and a non-eddy-resolving microscale model. </w:t>
      </w:r>
      <w:r w:rsidRPr="009A6DAF">
        <w:rPr>
          <w:i/>
          <w:iCs/>
        </w:rPr>
        <w:t>Journal of Geophysical Research: Oceans</w:t>
      </w:r>
      <w:r w:rsidRPr="009A6DAF">
        <w:t xml:space="preserve">, </w:t>
      </w:r>
      <w:r w:rsidRPr="009A6DAF">
        <w:rPr>
          <w:i/>
          <w:iCs/>
        </w:rPr>
        <w:t>113</w:t>
      </w:r>
      <w:r w:rsidRPr="009A6DAF">
        <w:t>(9), 1–17. https://doi.org/10.1029/2007JC004099</w:t>
      </w:r>
    </w:p>
    <w:p w14:paraId="570CBA2D" w14:textId="77777777" w:rsidR="009A6DAF" w:rsidRPr="009A6DAF" w:rsidRDefault="009A6DAF" w:rsidP="009A6DAF">
      <w:pPr>
        <w:pStyle w:val="Bibliography"/>
      </w:pPr>
      <w:r w:rsidRPr="009A6DAF">
        <w:t xml:space="preserve">Martini, K. I., Simmons, H. L., Stoudt, C. A., &amp; Hutchings, J. K. (2014). Near-inertial internal waves and sea ice in the Beaufort Sea. </w:t>
      </w:r>
      <w:r w:rsidRPr="009A6DAF">
        <w:rPr>
          <w:i/>
          <w:iCs/>
        </w:rPr>
        <w:t>Journal of Physical Oceanography</w:t>
      </w:r>
      <w:r w:rsidRPr="009A6DAF">
        <w:t xml:space="preserve">, </w:t>
      </w:r>
      <w:r w:rsidRPr="009A6DAF">
        <w:rPr>
          <w:i/>
          <w:iCs/>
        </w:rPr>
        <w:t>44</w:t>
      </w:r>
      <w:r w:rsidRPr="009A6DAF">
        <w:t>(8), 2212–2234. https://doi.org/10.1175/JPO-D-13-0160.1</w:t>
      </w:r>
    </w:p>
    <w:p w14:paraId="1E4F3F9E" w14:textId="77777777" w:rsidR="009A6DAF" w:rsidRPr="009A6DAF" w:rsidRDefault="009A6DAF" w:rsidP="009A6DAF">
      <w:pPr>
        <w:pStyle w:val="Bibliography"/>
      </w:pPr>
      <w:r w:rsidRPr="009A6DAF">
        <w:t xml:space="preserve">McNutt, S. L., &amp; Overland, J. E. (2003). Spatial hierarchy in </w:t>
      </w:r>
      <w:proofErr w:type="gramStart"/>
      <w:r w:rsidRPr="009A6DAF">
        <w:t>Arctic sea</w:t>
      </w:r>
      <w:proofErr w:type="gramEnd"/>
      <w:r w:rsidRPr="009A6DAF">
        <w:t xml:space="preserve"> ice dynamics. </w:t>
      </w:r>
      <w:r w:rsidRPr="009A6DAF">
        <w:rPr>
          <w:i/>
          <w:iCs/>
        </w:rPr>
        <w:t>Tellus A: Dynamic Meteorology and Oceanography</w:t>
      </w:r>
      <w:r w:rsidRPr="009A6DAF">
        <w:t xml:space="preserve">, </w:t>
      </w:r>
      <w:r w:rsidRPr="009A6DAF">
        <w:rPr>
          <w:i/>
          <w:iCs/>
        </w:rPr>
        <w:t>55</w:t>
      </w:r>
      <w:r w:rsidRPr="009A6DAF">
        <w:t>(2), 181–191. https://doi.org/10.3402/tellusa.v55i2.12088</w:t>
      </w:r>
    </w:p>
    <w:p w14:paraId="6148601F" w14:textId="77777777" w:rsidR="009A6DAF" w:rsidRPr="009A6DAF" w:rsidRDefault="009A6DAF" w:rsidP="009A6DAF">
      <w:pPr>
        <w:pStyle w:val="Bibliography"/>
      </w:pPr>
      <w:r w:rsidRPr="009A6DAF">
        <w:t xml:space="preserve">McPhee, M. G. (2002). Turbulent stress at the ice/ocean interface and bottom surface hydraulic roughness during the SHEBA drift. </w:t>
      </w:r>
      <w:r w:rsidRPr="009A6DAF">
        <w:rPr>
          <w:i/>
          <w:iCs/>
        </w:rPr>
        <w:t>Journal of Geophysical Research</w:t>
      </w:r>
      <w:r w:rsidRPr="009A6DAF">
        <w:t xml:space="preserve">, </w:t>
      </w:r>
      <w:r w:rsidRPr="009A6DAF">
        <w:rPr>
          <w:i/>
          <w:iCs/>
        </w:rPr>
        <w:t>107</w:t>
      </w:r>
      <w:r w:rsidRPr="009A6DAF">
        <w:t>(C10), 8037. https://doi.org/10.1029/2000JC000633</w:t>
      </w:r>
    </w:p>
    <w:p w14:paraId="309C694B" w14:textId="77777777" w:rsidR="009A6DAF" w:rsidRPr="009A6DAF" w:rsidRDefault="009A6DAF" w:rsidP="009A6DAF">
      <w:pPr>
        <w:pStyle w:val="Bibliography"/>
      </w:pPr>
      <w:r w:rsidRPr="009A6DAF">
        <w:t xml:space="preserve">McPhee, M. G. (2008). </w:t>
      </w:r>
      <w:r w:rsidRPr="009A6DAF">
        <w:rPr>
          <w:i/>
          <w:iCs/>
        </w:rPr>
        <w:t>Air-Ice-Ocean Interaction: Turbulent Ocean Boundary Layer Exchange Processes</w:t>
      </w:r>
      <w:r w:rsidRPr="009A6DAF">
        <w:t xml:space="preserve"> (1st ed.). Springer. https://doi.org/10.1007/978-0-387-78335-2</w:t>
      </w:r>
    </w:p>
    <w:p w14:paraId="7B802887" w14:textId="77777777" w:rsidR="009A6DAF" w:rsidRPr="009A6DAF" w:rsidRDefault="009A6DAF" w:rsidP="009A6DAF">
      <w:pPr>
        <w:pStyle w:val="Bibliography"/>
      </w:pPr>
      <w:r w:rsidRPr="009A6DAF">
        <w:lastRenderedPageBreak/>
        <w:t xml:space="preserve">McPhee, M. G., &amp; Kantha, L. H. (1989). Generation of internal waves by sea ice. </w:t>
      </w:r>
      <w:r w:rsidRPr="009A6DAF">
        <w:rPr>
          <w:i/>
          <w:iCs/>
        </w:rPr>
        <w:t>Journal of Geophysical Research</w:t>
      </w:r>
      <w:r w:rsidRPr="009A6DAF">
        <w:t xml:space="preserve">, </w:t>
      </w:r>
      <w:r w:rsidRPr="009A6DAF">
        <w:rPr>
          <w:i/>
          <w:iCs/>
        </w:rPr>
        <w:t>94</w:t>
      </w:r>
      <w:r w:rsidRPr="009A6DAF">
        <w:t>(C3), 3287. https://doi.org/10.1029/JC094iC03p03287</w:t>
      </w:r>
    </w:p>
    <w:p w14:paraId="7E9FAB6A" w14:textId="77777777" w:rsidR="009A6DAF" w:rsidRPr="009A6DAF" w:rsidRDefault="009A6DAF" w:rsidP="009A6DAF">
      <w:pPr>
        <w:pStyle w:val="Bibliography"/>
      </w:pPr>
      <w:r w:rsidRPr="009A6DAF">
        <w:t xml:space="preserve">Meier, W. N., </w:t>
      </w:r>
      <w:proofErr w:type="spellStart"/>
      <w:r w:rsidRPr="009A6DAF">
        <w:t>Fetterer</w:t>
      </w:r>
      <w:proofErr w:type="spellEnd"/>
      <w:r w:rsidRPr="009A6DAF">
        <w:t xml:space="preserve">, F., </w:t>
      </w:r>
      <w:proofErr w:type="spellStart"/>
      <w:r w:rsidRPr="009A6DAF">
        <w:t>Windnagel</w:t>
      </w:r>
      <w:proofErr w:type="spellEnd"/>
      <w:r w:rsidRPr="009A6DAF">
        <w:t xml:space="preserve">, A. K., &amp; Stewart, S. (2021). </w:t>
      </w:r>
      <w:r w:rsidRPr="009A6DAF">
        <w:rPr>
          <w:i/>
          <w:iCs/>
        </w:rPr>
        <w:t>NOAA / NSIDC Climate Data Record of Passive Microwave Sea Ice Concentration, Version 4</w:t>
      </w:r>
      <w:r w:rsidRPr="009A6DAF">
        <w:t>. National Snow and Ice Data Center. https://doi.org/10.7265/efmz-2t65</w:t>
      </w:r>
    </w:p>
    <w:p w14:paraId="4E8002C2" w14:textId="77777777" w:rsidR="009A6DAF" w:rsidRPr="009A6DAF" w:rsidRDefault="009A6DAF" w:rsidP="009A6DAF">
      <w:pPr>
        <w:pStyle w:val="Bibliography"/>
      </w:pPr>
      <w:r w:rsidRPr="009A6DAF">
        <w:t xml:space="preserve">Meyer, A., Fer, I., </w:t>
      </w:r>
      <w:proofErr w:type="spellStart"/>
      <w:r w:rsidRPr="009A6DAF">
        <w:t>Sundfjord</w:t>
      </w:r>
      <w:proofErr w:type="spellEnd"/>
      <w:r w:rsidRPr="009A6DAF">
        <w:t xml:space="preserve">, A., &amp; Peterson, A. K. (2017). Mixing rates and vertical heat fluxes north of Svalbard from Arctic winter to spring. </w:t>
      </w:r>
      <w:r w:rsidRPr="009A6DAF">
        <w:rPr>
          <w:i/>
          <w:iCs/>
        </w:rPr>
        <w:t>Journal of Geophysical Research: Oceans</w:t>
      </w:r>
      <w:r w:rsidRPr="009A6DAF">
        <w:t xml:space="preserve">, </w:t>
      </w:r>
      <w:r w:rsidRPr="009A6DAF">
        <w:rPr>
          <w:i/>
          <w:iCs/>
        </w:rPr>
        <w:t>122</w:t>
      </w:r>
      <w:r w:rsidRPr="009A6DAF">
        <w:t>(6), 4569–4586. https://doi.org/10.1002/2016JC012441</w:t>
      </w:r>
    </w:p>
    <w:p w14:paraId="1FF6B30E" w14:textId="77777777" w:rsidR="009A6DAF" w:rsidRPr="009A6DAF" w:rsidRDefault="009A6DAF" w:rsidP="009A6DAF">
      <w:pPr>
        <w:pStyle w:val="Bibliography"/>
      </w:pPr>
      <w:r w:rsidRPr="009A6DAF">
        <w:t xml:space="preserve">Meyer, A., </w:t>
      </w:r>
      <w:proofErr w:type="spellStart"/>
      <w:r w:rsidRPr="009A6DAF">
        <w:t>Sundfjord</w:t>
      </w:r>
      <w:proofErr w:type="spellEnd"/>
      <w:r w:rsidRPr="009A6DAF">
        <w:t xml:space="preserve">, A., Fer, I., Provost, C., </w:t>
      </w:r>
      <w:proofErr w:type="spellStart"/>
      <w:r w:rsidRPr="009A6DAF">
        <w:t>Villacieros</w:t>
      </w:r>
      <w:proofErr w:type="spellEnd"/>
      <w:r w:rsidRPr="009A6DAF">
        <w:t xml:space="preserve"> </w:t>
      </w:r>
      <w:proofErr w:type="spellStart"/>
      <w:r w:rsidRPr="009A6DAF">
        <w:t>Robineau</w:t>
      </w:r>
      <w:proofErr w:type="spellEnd"/>
      <w:r w:rsidRPr="009A6DAF">
        <w:t xml:space="preserve">, N., Koenig, Z., </w:t>
      </w:r>
      <w:proofErr w:type="spellStart"/>
      <w:r w:rsidRPr="009A6DAF">
        <w:t>Onarheim</w:t>
      </w:r>
      <w:proofErr w:type="spellEnd"/>
      <w:r w:rsidRPr="009A6DAF">
        <w:t xml:space="preserve">, I. H., </w:t>
      </w:r>
      <w:proofErr w:type="spellStart"/>
      <w:r w:rsidRPr="009A6DAF">
        <w:t>Smedsrud</w:t>
      </w:r>
      <w:proofErr w:type="spellEnd"/>
      <w:r w:rsidRPr="009A6DAF">
        <w:t xml:space="preserve">, L. H., Duarte, P., Dodd, P. A., Graham, R. M., </w:t>
      </w:r>
      <w:proofErr w:type="spellStart"/>
      <w:r w:rsidRPr="009A6DAF">
        <w:t>Schmidtko</w:t>
      </w:r>
      <w:proofErr w:type="spellEnd"/>
      <w:r w:rsidRPr="009A6DAF">
        <w:t xml:space="preserve">, S., &amp; </w:t>
      </w:r>
      <w:proofErr w:type="spellStart"/>
      <w:r w:rsidRPr="009A6DAF">
        <w:t>Kauko</w:t>
      </w:r>
      <w:proofErr w:type="spellEnd"/>
      <w:r w:rsidRPr="009A6DAF">
        <w:t xml:space="preserve">, H. M. (2017). Winter to summer oceanographic observations in the Arctic Ocean north of Svalbard. </w:t>
      </w:r>
      <w:r w:rsidRPr="009A6DAF">
        <w:rPr>
          <w:i/>
          <w:iCs/>
        </w:rPr>
        <w:t>Journal of Geophysical Research: Oceans</w:t>
      </w:r>
      <w:r w:rsidRPr="009A6DAF">
        <w:t xml:space="preserve">, </w:t>
      </w:r>
      <w:r w:rsidRPr="009A6DAF">
        <w:rPr>
          <w:i/>
          <w:iCs/>
        </w:rPr>
        <w:t>122</w:t>
      </w:r>
      <w:r w:rsidRPr="009A6DAF">
        <w:t>(8), 6218–6237. https://doi.org/10.1002/2016JC012391</w:t>
      </w:r>
    </w:p>
    <w:p w14:paraId="563FED1C" w14:textId="77777777" w:rsidR="009A6DAF" w:rsidRPr="009A6DAF" w:rsidRDefault="009A6DAF" w:rsidP="009A6DAF">
      <w:pPr>
        <w:pStyle w:val="Bibliography"/>
      </w:pPr>
      <w:r w:rsidRPr="009A6DAF">
        <w:t xml:space="preserve">Nansen, F. (1902). </w:t>
      </w:r>
      <w:r w:rsidRPr="009A6DAF">
        <w:rPr>
          <w:i/>
          <w:iCs/>
        </w:rPr>
        <w:t>The Norwegian North polar expedition, 1893-1896: Scientific Results</w:t>
      </w:r>
      <w:r w:rsidRPr="009A6DAF">
        <w:t xml:space="preserve">. </w:t>
      </w:r>
      <w:proofErr w:type="gramStart"/>
      <w:r w:rsidRPr="009A6DAF">
        <w:t>London ;</w:t>
      </w:r>
      <w:proofErr w:type="gramEnd"/>
      <w:r w:rsidRPr="009A6DAF">
        <w:t xml:space="preserve"> New York : Longmans, Green and Co. ; Christiania : J. </w:t>
      </w:r>
      <w:proofErr w:type="spellStart"/>
      <w:r w:rsidRPr="009A6DAF">
        <w:t>Dybwad</w:t>
      </w:r>
      <w:proofErr w:type="spellEnd"/>
      <w:r w:rsidRPr="009A6DAF">
        <w:t>, 1900-1906.</w:t>
      </w:r>
    </w:p>
    <w:p w14:paraId="6D7840E2" w14:textId="77777777" w:rsidR="009A6DAF" w:rsidRPr="009A6DAF" w:rsidRDefault="009A6DAF" w:rsidP="009A6DAF">
      <w:pPr>
        <w:pStyle w:val="Bibliography"/>
      </w:pPr>
      <w:r w:rsidRPr="009A6DAF">
        <w:t xml:space="preserve">Nicolaus, M., Perovich, D. K., </w:t>
      </w:r>
      <w:proofErr w:type="spellStart"/>
      <w:r w:rsidRPr="009A6DAF">
        <w:t>Spreen</w:t>
      </w:r>
      <w:proofErr w:type="spellEnd"/>
      <w:r w:rsidRPr="009A6DAF">
        <w:t xml:space="preserve">, G., </w:t>
      </w:r>
      <w:proofErr w:type="spellStart"/>
      <w:r w:rsidRPr="009A6DAF">
        <w:t>Granskog</w:t>
      </w:r>
      <w:proofErr w:type="spellEnd"/>
      <w:r w:rsidRPr="009A6DAF">
        <w:t xml:space="preserve">, M. A., von </w:t>
      </w:r>
      <w:proofErr w:type="spellStart"/>
      <w:r w:rsidRPr="009A6DAF">
        <w:t>Albedyll</w:t>
      </w:r>
      <w:proofErr w:type="spellEnd"/>
      <w:r w:rsidRPr="009A6DAF">
        <w:t xml:space="preserve">, L., Angelopoulos, M., </w:t>
      </w:r>
      <w:proofErr w:type="spellStart"/>
      <w:r w:rsidRPr="009A6DAF">
        <w:t>Anhaus</w:t>
      </w:r>
      <w:proofErr w:type="spellEnd"/>
      <w:r w:rsidRPr="009A6DAF">
        <w:t xml:space="preserve">, P., Arndt, S., Belter, H. J., </w:t>
      </w:r>
      <w:proofErr w:type="spellStart"/>
      <w:r w:rsidRPr="009A6DAF">
        <w:t>Bessonov</w:t>
      </w:r>
      <w:proofErr w:type="spellEnd"/>
      <w:r w:rsidRPr="009A6DAF">
        <w:t xml:space="preserve">, V., Birnbaum, G., Brauchle, J., Calmer, R., </w:t>
      </w:r>
      <w:proofErr w:type="spellStart"/>
      <w:r w:rsidRPr="009A6DAF">
        <w:t>Cardellach</w:t>
      </w:r>
      <w:proofErr w:type="spellEnd"/>
      <w:r w:rsidRPr="009A6DAF">
        <w:t xml:space="preserve">, E., Cheng, B., Clemens-Sewall, D., </w:t>
      </w:r>
      <w:proofErr w:type="spellStart"/>
      <w:r w:rsidRPr="009A6DAF">
        <w:t>Dadic</w:t>
      </w:r>
      <w:proofErr w:type="spellEnd"/>
      <w:r w:rsidRPr="009A6DAF">
        <w:t xml:space="preserve">, R., </w:t>
      </w:r>
      <w:proofErr w:type="spellStart"/>
      <w:r w:rsidRPr="009A6DAF">
        <w:t>Damm</w:t>
      </w:r>
      <w:proofErr w:type="spellEnd"/>
      <w:r w:rsidRPr="009A6DAF">
        <w:t xml:space="preserve">, E., de Boer, G., … </w:t>
      </w:r>
      <w:proofErr w:type="spellStart"/>
      <w:r w:rsidRPr="009A6DAF">
        <w:t>Wendisch</w:t>
      </w:r>
      <w:proofErr w:type="spellEnd"/>
      <w:r w:rsidRPr="009A6DAF">
        <w:t xml:space="preserve">, M. (2022). Overview of the MOSAiC expedition: Snow and sea ice. </w:t>
      </w:r>
      <w:r w:rsidRPr="009A6DAF">
        <w:rPr>
          <w:i/>
          <w:iCs/>
        </w:rPr>
        <w:t>Elementa: Science of the Anthropocene</w:t>
      </w:r>
      <w:r w:rsidRPr="009A6DAF">
        <w:t xml:space="preserve">, </w:t>
      </w:r>
      <w:r w:rsidRPr="009A6DAF">
        <w:rPr>
          <w:i/>
          <w:iCs/>
        </w:rPr>
        <w:t>10</w:t>
      </w:r>
      <w:r w:rsidRPr="009A6DAF">
        <w:t>(1). https://doi.org/10.1525/elementa.2021.000046</w:t>
      </w:r>
    </w:p>
    <w:p w14:paraId="395E05A7" w14:textId="77777777" w:rsidR="009A6DAF" w:rsidRPr="009A6DAF" w:rsidRDefault="009A6DAF" w:rsidP="009A6DAF">
      <w:pPr>
        <w:pStyle w:val="Bibliography"/>
      </w:pPr>
      <w:proofErr w:type="spellStart"/>
      <w:r w:rsidRPr="009A6DAF">
        <w:t>Oikkonen</w:t>
      </w:r>
      <w:proofErr w:type="spellEnd"/>
      <w:r w:rsidRPr="009A6DAF">
        <w:t xml:space="preserve">, A., </w:t>
      </w:r>
      <w:proofErr w:type="spellStart"/>
      <w:r w:rsidRPr="009A6DAF">
        <w:t>Haapala</w:t>
      </w:r>
      <w:proofErr w:type="spellEnd"/>
      <w:r w:rsidRPr="009A6DAF">
        <w:t xml:space="preserve">, J., </w:t>
      </w:r>
      <w:proofErr w:type="spellStart"/>
      <w:r w:rsidRPr="009A6DAF">
        <w:t>Lensu</w:t>
      </w:r>
      <w:proofErr w:type="spellEnd"/>
      <w:r w:rsidRPr="009A6DAF">
        <w:t xml:space="preserve">, M., Karvonen, J., &amp; </w:t>
      </w:r>
      <w:proofErr w:type="spellStart"/>
      <w:r w:rsidRPr="009A6DAF">
        <w:t>Itkin</w:t>
      </w:r>
      <w:proofErr w:type="spellEnd"/>
      <w:r w:rsidRPr="009A6DAF">
        <w:t xml:space="preserve">, P. (2017). Small‐scale sea ice deformation during N‐ICE2015: From compact pack ice to marginal ice zone. </w:t>
      </w:r>
      <w:r w:rsidRPr="009A6DAF">
        <w:rPr>
          <w:i/>
          <w:iCs/>
        </w:rPr>
        <w:t>Journal of Geophysical Research</w:t>
      </w:r>
      <w:r w:rsidRPr="009A6DAF">
        <w:t xml:space="preserve">, </w:t>
      </w:r>
      <w:r w:rsidRPr="009A6DAF">
        <w:rPr>
          <w:i/>
          <w:iCs/>
        </w:rPr>
        <w:t>122</w:t>
      </w:r>
      <w:r w:rsidRPr="009A6DAF">
        <w:t>, 5105–5120.</w:t>
      </w:r>
    </w:p>
    <w:p w14:paraId="670BB28E" w14:textId="77777777" w:rsidR="009A6DAF" w:rsidRPr="009A6DAF" w:rsidRDefault="009A6DAF" w:rsidP="009A6DAF">
      <w:pPr>
        <w:pStyle w:val="Bibliography"/>
      </w:pPr>
      <w:r w:rsidRPr="009A6DAF">
        <w:t xml:space="preserve">Overland, J. E. (1985). Atmospheric boundary layer structure and drag coefficients over sea ice. </w:t>
      </w:r>
      <w:r w:rsidRPr="009A6DAF">
        <w:rPr>
          <w:i/>
          <w:iCs/>
        </w:rPr>
        <w:t>Journal of Geophysical Research: Oceans</w:t>
      </w:r>
      <w:r w:rsidRPr="009A6DAF">
        <w:t xml:space="preserve">, </w:t>
      </w:r>
      <w:r w:rsidRPr="009A6DAF">
        <w:rPr>
          <w:i/>
          <w:iCs/>
        </w:rPr>
        <w:t>90</w:t>
      </w:r>
      <w:r w:rsidRPr="009A6DAF">
        <w:t>(C5), 9029–9049. https://doi.org/10.1029/JC090iC05p09029</w:t>
      </w:r>
    </w:p>
    <w:p w14:paraId="46CDD816" w14:textId="77777777" w:rsidR="009A6DAF" w:rsidRPr="009A6DAF" w:rsidRDefault="009A6DAF" w:rsidP="009A6DAF">
      <w:pPr>
        <w:pStyle w:val="Bibliography"/>
      </w:pPr>
      <w:r w:rsidRPr="009A6DAF">
        <w:t xml:space="preserve">Overland, J. E., &amp; Pease, C. H. (1982). Cyclone climatology of the Bering Sea and its relation to sea ice extent. </w:t>
      </w:r>
      <w:r w:rsidRPr="009A6DAF">
        <w:rPr>
          <w:i/>
          <w:iCs/>
        </w:rPr>
        <w:t>Monthly Weather Review</w:t>
      </w:r>
      <w:r w:rsidRPr="009A6DAF">
        <w:t xml:space="preserve">, </w:t>
      </w:r>
      <w:r w:rsidRPr="009A6DAF">
        <w:rPr>
          <w:i/>
          <w:iCs/>
        </w:rPr>
        <w:t>110</w:t>
      </w:r>
      <w:r w:rsidRPr="009A6DAF">
        <w:t>, 5–13.</w:t>
      </w:r>
    </w:p>
    <w:p w14:paraId="61E7B069" w14:textId="77777777" w:rsidR="009A6DAF" w:rsidRPr="009A6DAF" w:rsidRDefault="009A6DAF" w:rsidP="009A6DAF">
      <w:pPr>
        <w:pStyle w:val="Bibliography"/>
      </w:pPr>
      <w:r w:rsidRPr="009A6DAF">
        <w:t xml:space="preserve">Peng, S., Yang, Q., Shupe, M. D., Xi, X., Han, B., Chen, D., Dahlke, S., &amp; Liu, C. (2023). The characteristics of atmospheric boundary layer height over the Arctic Ocean during MOSAiC. </w:t>
      </w:r>
      <w:r w:rsidRPr="009A6DAF">
        <w:rPr>
          <w:i/>
          <w:iCs/>
        </w:rPr>
        <w:t>Atmospheric Chemistry and Physics</w:t>
      </w:r>
      <w:r w:rsidRPr="009A6DAF">
        <w:t xml:space="preserve">, </w:t>
      </w:r>
      <w:r w:rsidRPr="009A6DAF">
        <w:rPr>
          <w:i/>
          <w:iCs/>
        </w:rPr>
        <w:t>23</w:t>
      </w:r>
      <w:r w:rsidRPr="009A6DAF">
        <w:t>(15), 8683–8703. https://doi.org/10.5194/acp-23-8683-2023</w:t>
      </w:r>
    </w:p>
    <w:p w14:paraId="1067A5FB" w14:textId="77777777" w:rsidR="009A6DAF" w:rsidRPr="009A6DAF" w:rsidRDefault="009A6DAF" w:rsidP="009A6DAF">
      <w:pPr>
        <w:pStyle w:val="Bibliography"/>
      </w:pPr>
      <w:r w:rsidRPr="009A6DAF">
        <w:lastRenderedPageBreak/>
        <w:t xml:space="preserve">Persson, P. O. G. (2012). Onset and end of the summer melt season over sea ice: Thermal structure and surface energy perspective from SHEBA. </w:t>
      </w:r>
      <w:r w:rsidRPr="009A6DAF">
        <w:rPr>
          <w:i/>
          <w:iCs/>
        </w:rPr>
        <w:t>Climate Dynamics</w:t>
      </w:r>
      <w:r w:rsidRPr="009A6DAF">
        <w:t xml:space="preserve">, </w:t>
      </w:r>
      <w:r w:rsidRPr="009A6DAF">
        <w:rPr>
          <w:i/>
          <w:iCs/>
        </w:rPr>
        <w:t>39</w:t>
      </w:r>
      <w:r w:rsidRPr="009A6DAF">
        <w:t>, 1349–1371. https://doi.org/10.1007/s00382-011-1196-9</w:t>
      </w:r>
    </w:p>
    <w:p w14:paraId="73574EFE" w14:textId="77777777" w:rsidR="009A6DAF" w:rsidRPr="009A6DAF" w:rsidRDefault="009A6DAF" w:rsidP="009A6DAF">
      <w:pPr>
        <w:pStyle w:val="Bibliography"/>
      </w:pPr>
      <w:r w:rsidRPr="009A6DAF">
        <w:t xml:space="preserve">Persson, P. O. G., Shupe, M. D., Perovich, D., &amp; Solomon, A. (2017). Linking atmospheric synoptic transport, cloud phase, surface energy fluxes, and sea-ice growth: Observations of midwinter SHEBA conditions. </w:t>
      </w:r>
      <w:r w:rsidRPr="009A6DAF">
        <w:rPr>
          <w:i/>
          <w:iCs/>
        </w:rPr>
        <w:t>Climate Dynamics</w:t>
      </w:r>
      <w:r w:rsidRPr="009A6DAF">
        <w:t xml:space="preserve">, </w:t>
      </w:r>
      <w:r w:rsidRPr="009A6DAF">
        <w:rPr>
          <w:i/>
          <w:iCs/>
        </w:rPr>
        <w:t>49</w:t>
      </w:r>
      <w:r w:rsidRPr="009A6DAF">
        <w:t>(4), 1341–1364. https://doi.org/10.1007/s00382-016-3383-1</w:t>
      </w:r>
    </w:p>
    <w:p w14:paraId="777E6B0B" w14:textId="77777777" w:rsidR="009A6DAF" w:rsidRPr="009A6DAF" w:rsidRDefault="009A6DAF" w:rsidP="009A6DAF">
      <w:pPr>
        <w:pStyle w:val="Bibliography"/>
      </w:pPr>
      <w:r w:rsidRPr="009A6DAF">
        <w:t>Petty, A. A., Hutchings, J. K., Richter-</w:t>
      </w:r>
      <w:proofErr w:type="spellStart"/>
      <w:r w:rsidRPr="009A6DAF">
        <w:t>Menge</w:t>
      </w:r>
      <w:proofErr w:type="spellEnd"/>
      <w:r w:rsidRPr="009A6DAF">
        <w:t xml:space="preserve">, J. A., &amp; </w:t>
      </w:r>
      <w:proofErr w:type="spellStart"/>
      <w:r w:rsidRPr="009A6DAF">
        <w:t>Tschudi</w:t>
      </w:r>
      <w:proofErr w:type="spellEnd"/>
      <w:r w:rsidRPr="009A6DAF">
        <w:t xml:space="preserve">, M. A. (2016). Sea ice circulation around the Beaufort Gyre: The changing role of wind forcing and the sea ice state. </w:t>
      </w:r>
      <w:r w:rsidRPr="009A6DAF">
        <w:rPr>
          <w:i/>
          <w:iCs/>
        </w:rPr>
        <w:t>Journal of Geophysical Research</w:t>
      </w:r>
      <w:r w:rsidRPr="009A6DAF">
        <w:t>, 19.</w:t>
      </w:r>
    </w:p>
    <w:p w14:paraId="47DD801A" w14:textId="77777777" w:rsidR="009A6DAF" w:rsidRPr="009A6DAF" w:rsidRDefault="009A6DAF" w:rsidP="009A6DAF">
      <w:pPr>
        <w:pStyle w:val="Bibliography"/>
      </w:pPr>
      <w:r w:rsidRPr="009A6DAF">
        <w:t xml:space="preserve">Pinto, J. O., </w:t>
      </w:r>
      <w:proofErr w:type="spellStart"/>
      <w:r w:rsidRPr="009A6DAF">
        <w:t>Alam</w:t>
      </w:r>
      <w:proofErr w:type="spellEnd"/>
      <w:r w:rsidRPr="009A6DAF">
        <w:t xml:space="preserve">, A., </w:t>
      </w:r>
      <w:proofErr w:type="spellStart"/>
      <w:r w:rsidRPr="009A6DAF">
        <w:t>Maslanik</w:t>
      </w:r>
      <w:proofErr w:type="spellEnd"/>
      <w:r w:rsidRPr="009A6DAF">
        <w:t xml:space="preserve">, J. A., Curry, J. A., &amp; Stone, R. S. (2003). Surface characteristics and atmospheric footprint of springtime Arctic leads at SHEBA. </w:t>
      </w:r>
      <w:r w:rsidRPr="009A6DAF">
        <w:rPr>
          <w:i/>
          <w:iCs/>
        </w:rPr>
        <w:t>Journal of Geophysical Research - Oceans</w:t>
      </w:r>
      <w:r w:rsidRPr="009A6DAF">
        <w:t xml:space="preserve">, </w:t>
      </w:r>
      <w:r w:rsidRPr="009A6DAF">
        <w:rPr>
          <w:i/>
          <w:iCs/>
        </w:rPr>
        <w:t>108</w:t>
      </w:r>
      <w:r w:rsidRPr="009A6DAF">
        <w:t>(C4), 8051. https://doi.org/10.1029/2000JC000473</w:t>
      </w:r>
    </w:p>
    <w:p w14:paraId="17885012" w14:textId="77777777" w:rsidR="009A6DAF" w:rsidRPr="009A6DAF" w:rsidRDefault="009A6DAF" w:rsidP="009A6DAF">
      <w:pPr>
        <w:pStyle w:val="Bibliography"/>
      </w:pPr>
      <w:r w:rsidRPr="009A6DAF">
        <w:t xml:space="preserve">Rabe, B., </w:t>
      </w:r>
      <w:proofErr w:type="spellStart"/>
      <w:r w:rsidRPr="009A6DAF">
        <w:t>Heuzé</w:t>
      </w:r>
      <w:proofErr w:type="spellEnd"/>
      <w:r w:rsidRPr="009A6DAF">
        <w:t xml:space="preserve">, C., Regnery, J., </w:t>
      </w:r>
      <w:proofErr w:type="spellStart"/>
      <w:r w:rsidRPr="009A6DAF">
        <w:t>Aksenov</w:t>
      </w:r>
      <w:proofErr w:type="spellEnd"/>
      <w:r w:rsidRPr="009A6DAF">
        <w:t xml:space="preserve">, Y., </w:t>
      </w:r>
      <w:proofErr w:type="spellStart"/>
      <w:r w:rsidRPr="009A6DAF">
        <w:t>Allerholt</w:t>
      </w:r>
      <w:proofErr w:type="spellEnd"/>
      <w:r w:rsidRPr="009A6DAF">
        <w:t xml:space="preserve">, J., </w:t>
      </w:r>
      <w:proofErr w:type="spellStart"/>
      <w:r w:rsidRPr="009A6DAF">
        <w:t>Athanase</w:t>
      </w:r>
      <w:proofErr w:type="spellEnd"/>
      <w:r w:rsidRPr="009A6DAF">
        <w:t xml:space="preserve">, M., Davies, A., </w:t>
      </w:r>
      <w:proofErr w:type="spellStart"/>
      <w:r w:rsidRPr="009A6DAF">
        <w:t>Damm</w:t>
      </w:r>
      <w:proofErr w:type="spellEnd"/>
      <w:r w:rsidRPr="009A6DAF">
        <w:t xml:space="preserve">, E., </w:t>
      </w:r>
      <w:proofErr w:type="spellStart"/>
      <w:r w:rsidRPr="009A6DAF">
        <w:t>Dethloff</w:t>
      </w:r>
      <w:proofErr w:type="spellEnd"/>
      <w:r w:rsidRPr="009A6DAF">
        <w:t xml:space="preserve">, K., Divine, D. V., </w:t>
      </w:r>
      <w:proofErr w:type="spellStart"/>
      <w:r w:rsidRPr="009A6DAF">
        <w:t>Doglioni</w:t>
      </w:r>
      <w:proofErr w:type="spellEnd"/>
      <w:r w:rsidRPr="009A6DAF">
        <w:t xml:space="preserve">, F., &amp; Craw, L. (2022). Overview of the MOSAiC expedition: Physical oceanography. </w:t>
      </w:r>
      <w:r w:rsidRPr="009A6DAF">
        <w:rPr>
          <w:i/>
          <w:iCs/>
        </w:rPr>
        <w:t>Elementa: Science of the Anthropocene</w:t>
      </w:r>
      <w:r w:rsidRPr="009A6DAF">
        <w:t xml:space="preserve">, </w:t>
      </w:r>
      <w:r w:rsidRPr="009A6DAF">
        <w:rPr>
          <w:i/>
          <w:iCs/>
        </w:rPr>
        <w:t>10</w:t>
      </w:r>
      <w:r w:rsidRPr="009A6DAF">
        <w:t>, 1–31. https://doi.org/10.1525/elementa.2021.00062</w:t>
      </w:r>
    </w:p>
    <w:p w14:paraId="63748838" w14:textId="77777777" w:rsidR="009A6DAF" w:rsidRPr="009A6DAF" w:rsidRDefault="009A6DAF" w:rsidP="009A6DAF">
      <w:pPr>
        <w:pStyle w:val="Bibliography"/>
      </w:pPr>
      <w:r w:rsidRPr="009A6DAF">
        <w:t xml:space="preserve">Rae, J. G. L., Todd, A. D., </w:t>
      </w:r>
      <w:proofErr w:type="spellStart"/>
      <w:r w:rsidRPr="009A6DAF">
        <w:t>Blockley</w:t>
      </w:r>
      <w:proofErr w:type="spellEnd"/>
      <w:r w:rsidRPr="009A6DAF">
        <w:t xml:space="preserve">, E. W., &amp; Ridley, J. K. (2017). How much should we believe correlations between Arctic cyclones and sea ice extent? </w:t>
      </w:r>
      <w:r w:rsidRPr="009A6DAF">
        <w:rPr>
          <w:i/>
          <w:iCs/>
        </w:rPr>
        <w:t>The Cryosphere</w:t>
      </w:r>
      <w:r w:rsidRPr="009A6DAF">
        <w:t xml:space="preserve">, </w:t>
      </w:r>
      <w:r w:rsidRPr="009A6DAF">
        <w:rPr>
          <w:i/>
          <w:iCs/>
        </w:rPr>
        <w:t>11</w:t>
      </w:r>
      <w:r w:rsidRPr="009A6DAF">
        <w:t>(6), 3023–3034. https://doi.org/10.5194/tc-11-3023-2017</w:t>
      </w:r>
    </w:p>
    <w:p w14:paraId="089AC9B4" w14:textId="77777777" w:rsidR="009A6DAF" w:rsidRPr="009A6DAF" w:rsidRDefault="009A6DAF" w:rsidP="009A6DAF">
      <w:pPr>
        <w:pStyle w:val="Bibliography"/>
      </w:pPr>
      <w:proofErr w:type="spellStart"/>
      <w:r w:rsidRPr="009A6DAF">
        <w:t>Rainville</w:t>
      </w:r>
      <w:proofErr w:type="spellEnd"/>
      <w:r w:rsidRPr="009A6DAF">
        <w:t xml:space="preserve">, L., &amp; Woodgate, R. A. (2009). Observations of internal wave generation in the seasonally ice-free Arctic. </w:t>
      </w:r>
      <w:r w:rsidRPr="009A6DAF">
        <w:rPr>
          <w:i/>
          <w:iCs/>
        </w:rPr>
        <w:t>Geophysical Research Letters</w:t>
      </w:r>
      <w:r w:rsidRPr="009A6DAF">
        <w:t xml:space="preserve">, </w:t>
      </w:r>
      <w:r w:rsidRPr="009A6DAF">
        <w:rPr>
          <w:i/>
          <w:iCs/>
        </w:rPr>
        <w:t>36</w:t>
      </w:r>
      <w:r w:rsidRPr="009A6DAF">
        <w:t>(23), L23604. https://doi.org/10.1029/2009GL041291</w:t>
      </w:r>
    </w:p>
    <w:p w14:paraId="3538AD72" w14:textId="77777777" w:rsidR="009A6DAF" w:rsidRPr="009A6DAF" w:rsidRDefault="009A6DAF" w:rsidP="009A6DAF">
      <w:pPr>
        <w:pStyle w:val="Bibliography"/>
      </w:pPr>
      <w:r w:rsidRPr="009A6DAF">
        <w:t>Richter-</w:t>
      </w:r>
      <w:proofErr w:type="spellStart"/>
      <w:r w:rsidRPr="009A6DAF">
        <w:t>Menge</w:t>
      </w:r>
      <w:proofErr w:type="spellEnd"/>
      <w:r w:rsidRPr="009A6DAF">
        <w:t xml:space="preserve">, J. A., Perovich, D. K., &amp; Pegau, W. S. (2001). Summer ice dynamics during SHEBA and its effect on the ocean heat content. </w:t>
      </w:r>
      <w:r w:rsidRPr="009A6DAF">
        <w:rPr>
          <w:i/>
          <w:iCs/>
        </w:rPr>
        <w:t>Annals of Glaciology</w:t>
      </w:r>
      <w:r w:rsidRPr="009A6DAF">
        <w:t xml:space="preserve">, </w:t>
      </w:r>
      <w:r w:rsidRPr="009A6DAF">
        <w:rPr>
          <w:i/>
          <w:iCs/>
        </w:rPr>
        <w:t>33</w:t>
      </w:r>
      <w:r w:rsidRPr="009A6DAF">
        <w:t>, 201–206. https://doi.org/10.3189/172756401781818176</w:t>
      </w:r>
    </w:p>
    <w:p w14:paraId="5A62CAF3" w14:textId="77777777" w:rsidR="009A6DAF" w:rsidRPr="009A6DAF" w:rsidRDefault="009A6DAF" w:rsidP="009A6DAF">
      <w:pPr>
        <w:pStyle w:val="Bibliography"/>
      </w:pPr>
      <w:r w:rsidRPr="009A6DAF">
        <w:t xml:space="preserve">Rinke, A., </w:t>
      </w:r>
      <w:proofErr w:type="spellStart"/>
      <w:r w:rsidRPr="009A6DAF">
        <w:t>Cassano</w:t>
      </w:r>
      <w:proofErr w:type="spellEnd"/>
      <w:r w:rsidRPr="009A6DAF">
        <w:t xml:space="preserve">, J. J., </w:t>
      </w:r>
      <w:proofErr w:type="spellStart"/>
      <w:r w:rsidRPr="009A6DAF">
        <w:t>Cassano</w:t>
      </w:r>
      <w:proofErr w:type="spellEnd"/>
      <w:r w:rsidRPr="009A6DAF">
        <w:t xml:space="preserve">, E. N., </w:t>
      </w:r>
      <w:proofErr w:type="spellStart"/>
      <w:r w:rsidRPr="009A6DAF">
        <w:t>Jaiser</w:t>
      </w:r>
      <w:proofErr w:type="spellEnd"/>
      <w:r w:rsidRPr="009A6DAF">
        <w:t xml:space="preserve">, R., &amp; </w:t>
      </w:r>
      <w:proofErr w:type="spellStart"/>
      <w:r w:rsidRPr="009A6DAF">
        <w:t>Handorf</w:t>
      </w:r>
      <w:proofErr w:type="spellEnd"/>
      <w:r w:rsidRPr="009A6DAF">
        <w:t xml:space="preserve">, D. (2021). Meteorological conditions during the MOSAiC expedition. </w:t>
      </w:r>
      <w:r w:rsidRPr="009A6DAF">
        <w:rPr>
          <w:i/>
          <w:iCs/>
        </w:rPr>
        <w:t>Elementa: Science of the Anthropocene</w:t>
      </w:r>
      <w:r w:rsidRPr="009A6DAF">
        <w:t xml:space="preserve">, </w:t>
      </w:r>
      <w:r w:rsidRPr="009A6DAF">
        <w:rPr>
          <w:i/>
          <w:iCs/>
        </w:rPr>
        <w:t>9</w:t>
      </w:r>
      <w:r w:rsidRPr="009A6DAF">
        <w:t>(1), 1–17. https://doi.org/10.1525/elementa.2021.00023</w:t>
      </w:r>
    </w:p>
    <w:p w14:paraId="1B10B2A2" w14:textId="77777777" w:rsidR="009A6DAF" w:rsidRPr="009A6DAF" w:rsidRDefault="009A6DAF" w:rsidP="009A6DAF">
      <w:pPr>
        <w:pStyle w:val="Bibliography"/>
      </w:pPr>
      <w:r w:rsidRPr="009A6DAF">
        <w:lastRenderedPageBreak/>
        <w:t xml:space="preserve">Roberts, A., Craig, A., </w:t>
      </w:r>
      <w:proofErr w:type="spellStart"/>
      <w:r w:rsidRPr="009A6DAF">
        <w:t>Maslowski</w:t>
      </w:r>
      <w:proofErr w:type="spellEnd"/>
      <w:r w:rsidRPr="009A6DAF">
        <w:t xml:space="preserve">, W., </w:t>
      </w:r>
      <w:proofErr w:type="spellStart"/>
      <w:r w:rsidRPr="009A6DAF">
        <w:t>Osinski</w:t>
      </w:r>
      <w:proofErr w:type="spellEnd"/>
      <w:r w:rsidRPr="009A6DAF">
        <w:t xml:space="preserve">, R., </w:t>
      </w:r>
      <w:proofErr w:type="spellStart"/>
      <w:r w:rsidRPr="009A6DAF">
        <w:t>DuVIVIER</w:t>
      </w:r>
      <w:proofErr w:type="spellEnd"/>
      <w:r w:rsidRPr="009A6DAF">
        <w:t xml:space="preserve">, A., Hughes, M., </w:t>
      </w:r>
      <w:proofErr w:type="spellStart"/>
      <w:r w:rsidRPr="009A6DAF">
        <w:t>Nijssen</w:t>
      </w:r>
      <w:proofErr w:type="spellEnd"/>
      <w:r w:rsidRPr="009A6DAF">
        <w:t xml:space="preserve">, B., </w:t>
      </w:r>
      <w:proofErr w:type="spellStart"/>
      <w:r w:rsidRPr="009A6DAF">
        <w:t>Cassano</w:t>
      </w:r>
      <w:proofErr w:type="spellEnd"/>
      <w:r w:rsidRPr="009A6DAF">
        <w:t xml:space="preserve">, J., &amp; </w:t>
      </w:r>
      <w:proofErr w:type="spellStart"/>
      <w:r w:rsidRPr="009A6DAF">
        <w:t>Brunke</w:t>
      </w:r>
      <w:proofErr w:type="spellEnd"/>
      <w:r w:rsidRPr="009A6DAF">
        <w:t xml:space="preserve">, M. (2015). Simulating transient ice–ocean Ekman transport in the Regional Arctic System Model and Community Earth System Model. </w:t>
      </w:r>
      <w:r w:rsidRPr="009A6DAF">
        <w:rPr>
          <w:i/>
          <w:iCs/>
        </w:rPr>
        <w:t>Annals of Glaciology</w:t>
      </w:r>
      <w:r w:rsidRPr="009A6DAF">
        <w:t xml:space="preserve">, </w:t>
      </w:r>
      <w:r w:rsidRPr="009A6DAF">
        <w:rPr>
          <w:i/>
          <w:iCs/>
        </w:rPr>
        <w:t>56</w:t>
      </w:r>
      <w:r w:rsidRPr="009A6DAF">
        <w:t>(69), 211–228. https://doi.org/10.3189/2015AoG69A760</w:t>
      </w:r>
    </w:p>
    <w:p w14:paraId="6AA1A8F8" w14:textId="77777777" w:rsidR="009A6DAF" w:rsidRPr="009A6DAF" w:rsidRDefault="009A6DAF" w:rsidP="009A6DAF">
      <w:pPr>
        <w:pStyle w:val="Bibliography"/>
      </w:pPr>
      <w:r w:rsidRPr="009A6DAF">
        <w:t xml:space="preserve">Schweiger, A. J., &amp; Zhang, J. (2015). Accuracy of short‐term sea ice drift forecasts using a coupled ice‐ocean model. </w:t>
      </w:r>
      <w:r w:rsidRPr="009A6DAF">
        <w:rPr>
          <w:i/>
          <w:iCs/>
        </w:rPr>
        <w:t>Journal of Geophysical Research</w:t>
      </w:r>
      <w:r w:rsidRPr="009A6DAF">
        <w:t>, 15.</w:t>
      </w:r>
    </w:p>
    <w:p w14:paraId="56DC342B" w14:textId="77777777" w:rsidR="009A6DAF" w:rsidRPr="009A6DAF" w:rsidRDefault="009A6DAF" w:rsidP="009A6DAF">
      <w:pPr>
        <w:pStyle w:val="Bibliography"/>
      </w:pPr>
      <w:r w:rsidRPr="009A6DAF">
        <w:t xml:space="preserve">Shaw, W. J., Stanton, T. P., McPhee, M. G., Morison, J. H., &amp; Martinson, D. G. (2009). Role of the upper ocean in the energy budget of </w:t>
      </w:r>
      <w:proofErr w:type="gramStart"/>
      <w:r w:rsidRPr="009A6DAF">
        <w:t>Arctic sea</w:t>
      </w:r>
      <w:proofErr w:type="gramEnd"/>
      <w:r w:rsidRPr="009A6DAF">
        <w:t xml:space="preserve"> ice during SHEBA. </w:t>
      </w:r>
      <w:r w:rsidRPr="009A6DAF">
        <w:rPr>
          <w:i/>
          <w:iCs/>
        </w:rPr>
        <w:t>Journal of Geophysical Research</w:t>
      </w:r>
      <w:r w:rsidRPr="009A6DAF">
        <w:t xml:space="preserve">, </w:t>
      </w:r>
      <w:r w:rsidRPr="009A6DAF">
        <w:rPr>
          <w:i/>
          <w:iCs/>
        </w:rPr>
        <w:t>114</w:t>
      </w:r>
      <w:r w:rsidRPr="009A6DAF">
        <w:t>(C6), C06012. https://doi.org/10.1029/2008JC004991</w:t>
      </w:r>
    </w:p>
    <w:p w14:paraId="58CA3C0C" w14:textId="77777777" w:rsidR="009A6DAF" w:rsidRPr="009A6DAF" w:rsidRDefault="009A6DAF" w:rsidP="009A6DAF">
      <w:pPr>
        <w:pStyle w:val="Bibliography"/>
      </w:pPr>
      <w:r w:rsidRPr="009A6DAF">
        <w:t xml:space="preserve">Shupe, M. D., &amp; Rex, M. (2022). A year in the changing </w:t>
      </w:r>
      <w:proofErr w:type="gramStart"/>
      <w:r w:rsidRPr="009A6DAF">
        <w:t>Arctic sea</w:t>
      </w:r>
      <w:proofErr w:type="gramEnd"/>
      <w:r w:rsidRPr="009A6DAF">
        <w:t xml:space="preserve"> ice. </w:t>
      </w:r>
      <w:r w:rsidRPr="009A6DAF">
        <w:rPr>
          <w:i/>
          <w:iCs/>
        </w:rPr>
        <w:t>Oceanography</w:t>
      </w:r>
      <w:r w:rsidRPr="009A6DAF">
        <w:t xml:space="preserve">, </w:t>
      </w:r>
      <w:r w:rsidRPr="009A6DAF">
        <w:rPr>
          <w:i/>
          <w:iCs/>
        </w:rPr>
        <w:t>35</w:t>
      </w:r>
      <w:r w:rsidRPr="009A6DAF">
        <w:t>(3–4), 224–225.</w:t>
      </w:r>
    </w:p>
    <w:p w14:paraId="616E7DD0" w14:textId="77777777" w:rsidR="009A6DAF" w:rsidRPr="009A6DAF" w:rsidRDefault="009A6DAF" w:rsidP="009A6DAF">
      <w:pPr>
        <w:pStyle w:val="Bibliography"/>
      </w:pPr>
      <w:r w:rsidRPr="009A6DAF">
        <w:t xml:space="preserve">Shupe, M. D., Rex, M., Blomquist, B., Persson, P. O. G., Schmale, J., </w:t>
      </w:r>
      <w:proofErr w:type="spellStart"/>
      <w:r w:rsidRPr="009A6DAF">
        <w:t>Uttal</w:t>
      </w:r>
      <w:proofErr w:type="spellEnd"/>
      <w:r w:rsidRPr="009A6DAF">
        <w:t xml:space="preserve">, T., Buck, C., Boyer, M., Hofer, J., Hamilton, J., </w:t>
      </w:r>
      <w:proofErr w:type="spellStart"/>
      <w:r w:rsidRPr="009A6DAF">
        <w:t>Posman</w:t>
      </w:r>
      <w:proofErr w:type="spellEnd"/>
      <w:r w:rsidRPr="009A6DAF">
        <w:t xml:space="preserve">, K., Powers, H., Pratt, K. A., </w:t>
      </w:r>
      <w:proofErr w:type="spellStart"/>
      <w:r w:rsidRPr="009A6DAF">
        <w:t>Preußer</w:t>
      </w:r>
      <w:proofErr w:type="spellEnd"/>
      <w:r w:rsidRPr="009A6DAF">
        <w:t xml:space="preserve">, A., Rabe, B., &amp; Rinke, A. (2022). Overview of the MOSAiC </w:t>
      </w:r>
      <w:proofErr w:type="gramStart"/>
      <w:r w:rsidRPr="009A6DAF">
        <w:t>expedition</w:t>
      </w:r>
      <w:proofErr w:type="gramEnd"/>
      <w:r w:rsidRPr="009A6DAF">
        <w:t xml:space="preserve">-Atmosphere. </w:t>
      </w:r>
      <w:r w:rsidRPr="009A6DAF">
        <w:rPr>
          <w:i/>
          <w:iCs/>
        </w:rPr>
        <w:t>Elementa: Science of the Anthropocene</w:t>
      </w:r>
      <w:r w:rsidRPr="009A6DAF">
        <w:t xml:space="preserve">, </w:t>
      </w:r>
      <w:r w:rsidRPr="009A6DAF">
        <w:rPr>
          <w:i/>
          <w:iCs/>
        </w:rPr>
        <w:t>10</w:t>
      </w:r>
      <w:r w:rsidRPr="009A6DAF">
        <w:t>(1), 1–54. https://doi.org/10.1525/elementa.2021.00060</w:t>
      </w:r>
    </w:p>
    <w:p w14:paraId="66DD6C27" w14:textId="77777777" w:rsidR="009A6DAF" w:rsidRPr="009A6DAF" w:rsidRDefault="009A6DAF" w:rsidP="009A6DAF">
      <w:pPr>
        <w:pStyle w:val="Bibliography"/>
      </w:pPr>
      <w:r w:rsidRPr="009A6DAF">
        <w:t xml:space="preserve">Shupe, M. D., Rex, M., </w:t>
      </w:r>
      <w:proofErr w:type="spellStart"/>
      <w:r w:rsidRPr="009A6DAF">
        <w:t>Dethloff</w:t>
      </w:r>
      <w:proofErr w:type="spellEnd"/>
      <w:r w:rsidRPr="009A6DAF">
        <w:t xml:space="preserve">, K., </w:t>
      </w:r>
      <w:proofErr w:type="spellStart"/>
      <w:r w:rsidRPr="009A6DAF">
        <w:t>Damm</w:t>
      </w:r>
      <w:proofErr w:type="spellEnd"/>
      <w:r w:rsidRPr="009A6DAF">
        <w:t xml:space="preserve">, E., Fong, A. A., </w:t>
      </w:r>
      <w:proofErr w:type="spellStart"/>
      <w:r w:rsidRPr="009A6DAF">
        <w:t>Gradinger</w:t>
      </w:r>
      <w:proofErr w:type="spellEnd"/>
      <w:r w:rsidRPr="009A6DAF">
        <w:t xml:space="preserve">, R., </w:t>
      </w:r>
      <w:proofErr w:type="spellStart"/>
      <w:r w:rsidRPr="009A6DAF">
        <w:t>Heuzé</w:t>
      </w:r>
      <w:proofErr w:type="spellEnd"/>
      <w:r w:rsidRPr="009A6DAF">
        <w:t xml:space="preserve">, C., Loose, B., Makarov, A., </w:t>
      </w:r>
      <w:proofErr w:type="spellStart"/>
      <w:r w:rsidRPr="009A6DAF">
        <w:t>Maslowski</w:t>
      </w:r>
      <w:proofErr w:type="spellEnd"/>
      <w:r w:rsidRPr="009A6DAF">
        <w:t xml:space="preserve">, W., Nicolaus, M., Perovich, D., Rabe, B., Rinke, A., Sokolov, V., &amp; Sommerfeld, A. (2020). </w:t>
      </w:r>
      <w:r w:rsidRPr="009A6DAF">
        <w:rPr>
          <w:i/>
          <w:iCs/>
        </w:rPr>
        <w:t>Arctic Report Card 2020: The MOSAiC Expedition: A Year Drifting with the Arctic Sea Ice</w:t>
      </w:r>
      <w:r w:rsidRPr="009A6DAF">
        <w:t>. https://doi.org/10.25923/9G3V-XH92</w:t>
      </w:r>
    </w:p>
    <w:p w14:paraId="578AFAF8" w14:textId="77777777" w:rsidR="009A6DAF" w:rsidRPr="009A6DAF" w:rsidRDefault="009A6DAF" w:rsidP="009A6DAF">
      <w:pPr>
        <w:pStyle w:val="Bibliography"/>
      </w:pPr>
      <w:r w:rsidRPr="009A6DAF">
        <w:t xml:space="preserve">Stanton, T. P., Shaw, W. J., &amp; Hutchings, J. K. (2012). Observational study of relationships between incoming radiation, open water fraction, and ocean-to-ice heat flux in the Transpolar Drift: 2002-2010: OCEAN/ICE FLUXES IN THE ARCTIC. </w:t>
      </w:r>
      <w:r w:rsidRPr="009A6DAF">
        <w:rPr>
          <w:i/>
          <w:iCs/>
        </w:rPr>
        <w:t>Journal of Geophysical Research: Oceans</w:t>
      </w:r>
      <w:r w:rsidRPr="009A6DAF">
        <w:t xml:space="preserve">, </w:t>
      </w:r>
      <w:r w:rsidRPr="009A6DAF">
        <w:rPr>
          <w:i/>
          <w:iCs/>
        </w:rPr>
        <w:t>117</w:t>
      </w:r>
      <w:r w:rsidRPr="009A6DAF">
        <w:t>(C7), n/a-n/a. https://doi.org/10.1029/2011JC007871</w:t>
      </w:r>
    </w:p>
    <w:p w14:paraId="09CADE07" w14:textId="77777777" w:rsidR="009A6DAF" w:rsidRPr="009A6DAF" w:rsidRDefault="009A6DAF" w:rsidP="009A6DAF">
      <w:pPr>
        <w:pStyle w:val="Bibliography"/>
      </w:pPr>
      <w:r w:rsidRPr="009A6DAF">
        <w:t xml:space="preserve">Taylor, P. C., </w:t>
      </w:r>
      <w:proofErr w:type="spellStart"/>
      <w:r w:rsidRPr="009A6DAF">
        <w:t>Hegyi</w:t>
      </w:r>
      <w:proofErr w:type="spellEnd"/>
      <w:r w:rsidRPr="009A6DAF">
        <w:t xml:space="preserve">, B. M., </w:t>
      </w:r>
      <w:proofErr w:type="spellStart"/>
      <w:r w:rsidRPr="009A6DAF">
        <w:t>Boeke</w:t>
      </w:r>
      <w:proofErr w:type="spellEnd"/>
      <w:r w:rsidRPr="009A6DAF">
        <w:t xml:space="preserve">, R. C., &amp; Boisvert, L. N. (2018). On the increasing importance of air-sea exchanges in a thawing Arctic: A review. </w:t>
      </w:r>
      <w:r w:rsidRPr="009A6DAF">
        <w:rPr>
          <w:i/>
          <w:iCs/>
        </w:rPr>
        <w:t>Atmosphere</w:t>
      </w:r>
      <w:r w:rsidRPr="009A6DAF">
        <w:t xml:space="preserve">, </w:t>
      </w:r>
      <w:r w:rsidRPr="009A6DAF">
        <w:rPr>
          <w:i/>
          <w:iCs/>
        </w:rPr>
        <w:t>9</w:t>
      </w:r>
      <w:r w:rsidRPr="009A6DAF">
        <w:t>(2), 1–39. https://doi.org/10.3390/atmos9020041</w:t>
      </w:r>
    </w:p>
    <w:p w14:paraId="46B47587" w14:textId="77777777" w:rsidR="009A6DAF" w:rsidRPr="009A6DAF" w:rsidRDefault="009A6DAF" w:rsidP="009A6DAF">
      <w:pPr>
        <w:pStyle w:val="Bibliography"/>
      </w:pPr>
      <w:r w:rsidRPr="009A6DAF">
        <w:t xml:space="preserve">Thorndike, A. S. (1986). Diffusion of sea ice. </w:t>
      </w:r>
      <w:r w:rsidRPr="009A6DAF">
        <w:rPr>
          <w:i/>
          <w:iCs/>
        </w:rPr>
        <w:t>Journal of Geophysical Research</w:t>
      </w:r>
      <w:r w:rsidRPr="009A6DAF">
        <w:t xml:space="preserve">, </w:t>
      </w:r>
      <w:r w:rsidRPr="009A6DAF">
        <w:rPr>
          <w:i/>
          <w:iCs/>
        </w:rPr>
        <w:t>91</w:t>
      </w:r>
      <w:r w:rsidRPr="009A6DAF">
        <w:t>(C6), 7691. https://doi.org/10.1029/JC091iC06p07691</w:t>
      </w:r>
    </w:p>
    <w:p w14:paraId="140DA4B9" w14:textId="77777777" w:rsidR="009A6DAF" w:rsidRPr="009A6DAF" w:rsidRDefault="009A6DAF" w:rsidP="009A6DAF">
      <w:pPr>
        <w:pStyle w:val="Bibliography"/>
      </w:pPr>
      <w:r w:rsidRPr="009A6DAF">
        <w:t xml:space="preserve">Toole, J. M., Timmermans, M. ‐L., Perovich, D. K., </w:t>
      </w:r>
      <w:proofErr w:type="spellStart"/>
      <w:r w:rsidRPr="009A6DAF">
        <w:t>Krishfield</w:t>
      </w:r>
      <w:proofErr w:type="spellEnd"/>
      <w:r w:rsidRPr="009A6DAF">
        <w:t xml:space="preserve">, R. A., </w:t>
      </w:r>
      <w:proofErr w:type="spellStart"/>
      <w:r w:rsidRPr="009A6DAF">
        <w:t>Proshutinsky</w:t>
      </w:r>
      <w:proofErr w:type="spellEnd"/>
      <w:r w:rsidRPr="009A6DAF">
        <w:t>, A., &amp; Richter‐</w:t>
      </w:r>
      <w:proofErr w:type="spellStart"/>
      <w:r w:rsidRPr="009A6DAF">
        <w:t>Menge</w:t>
      </w:r>
      <w:proofErr w:type="spellEnd"/>
      <w:r w:rsidRPr="009A6DAF">
        <w:t xml:space="preserve">, J. A. (2010). Influences of the ocean surface mixed layer and thermohaline stratification on Arctic Sea ice in the </w:t>
      </w:r>
      <w:r w:rsidRPr="009A6DAF">
        <w:lastRenderedPageBreak/>
        <w:t xml:space="preserve">central Canada Basin. </w:t>
      </w:r>
      <w:r w:rsidRPr="009A6DAF">
        <w:rPr>
          <w:i/>
          <w:iCs/>
        </w:rPr>
        <w:t>Journal of Geophysical Research: Oceans</w:t>
      </w:r>
      <w:r w:rsidRPr="009A6DAF">
        <w:t xml:space="preserve">, </w:t>
      </w:r>
      <w:r w:rsidRPr="009A6DAF">
        <w:rPr>
          <w:i/>
          <w:iCs/>
        </w:rPr>
        <w:t>115</w:t>
      </w:r>
      <w:r w:rsidRPr="009A6DAF">
        <w:t>(C10), 2009JC005660. https://doi.org/10.1029/2009JC005660</w:t>
      </w:r>
    </w:p>
    <w:p w14:paraId="6A74F72A" w14:textId="77777777" w:rsidR="009A6DAF" w:rsidRPr="009A6DAF" w:rsidRDefault="009A6DAF" w:rsidP="009A6DAF">
      <w:pPr>
        <w:pStyle w:val="Bibliography"/>
      </w:pPr>
      <w:proofErr w:type="spellStart"/>
      <w:r w:rsidRPr="009A6DAF">
        <w:t>Uttal</w:t>
      </w:r>
      <w:proofErr w:type="spellEnd"/>
      <w:r w:rsidRPr="009A6DAF">
        <w:t xml:space="preserve">, T., Curry, J. A., McPhee, M. G., Perovich, D. K., Moritz, R. E., </w:t>
      </w:r>
      <w:proofErr w:type="spellStart"/>
      <w:r w:rsidRPr="009A6DAF">
        <w:t>Maslanik</w:t>
      </w:r>
      <w:proofErr w:type="spellEnd"/>
      <w:r w:rsidRPr="009A6DAF">
        <w:t xml:space="preserve">, J. A., Guest, P. S., Stern, H. L., Moore, J. A., Turenne, R., Heiberg, A., Serreze, M. C., Wylie, D. P., Persson, O. G., Paulson, C. A., Halle, C., </w:t>
      </w:r>
      <w:proofErr w:type="spellStart"/>
      <w:r w:rsidRPr="009A6DAF">
        <w:t>Marison</w:t>
      </w:r>
      <w:proofErr w:type="spellEnd"/>
      <w:r w:rsidRPr="009A6DAF">
        <w:t xml:space="preserve">, J. H., Wheeler, P. A., </w:t>
      </w:r>
      <w:proofErr w:type="spellStart"/>
      <w:r w:rsidRPr="009A6DAF">
        <w:t>Makshtas</w:t>
      </w:r>
      <w:proofErr w:type="spellEnd"/>
      <w:r w:rsidRPr="009A6DAF">
        <w:t xml:space="preserve">, A., … </w:t>
      </w:r>
      <w:proofErr w:type="spellStart"/>
      <w:r w:rsidRPr="009A6DAF">
        <w:t>Grenfeld</w:t>
      </w:r>
      <w:proofErr w:type="spellEnd"/>
      <w:r w:rsidRPr="009A6DAF">
        <w:t xml:space="preserve">, T. C. (2002). Surface heat budget of the arctic ocean. </w:t>
      </w:r>
      <w:r w:rsidRPr="009A6DAF">
        <w:rPr>
          <w:i/>
          <w:iCs/>
        </w:rPr>
        <w:t>Bulletin of the American Meteorological Society</w:t>
      </w:r>
      <w:r w:rsidRPr="009A6DAF">
        <w:t xml:space="preserve">, </w:t>
      </w:r>
      <w:r w:rsidRPr="009A6DAF">
        <w:rPr>
          <w:i/>
          <w:iCs/>
        </w:rPr>
        <w:t>83</w:t>
      </w:r>
      <w:r w:rsidRPr="009A6DAF">
        <w:t>(2), 255–275. https://doi.org/10.1175/1520-0477(2002)083&lt;</w:t>
      </w:r>
      <w:proofErr w:type="gramStart"/>
      <w:r w:rsidRPr="009A6DAF">
        <w:t>0255:SHBOTA</w:t>
      </w:r>
      <w:proofErr w:type="gramEnd"/>
      <w:r w:rsidRPr="009A6DAF">
        <w:t>&gt;2.3.CO;2</w:t>
      </w:r>
    </w:p>
    <w:p w14:paraId="243AFBAC" w14:textId="77777777" w:rsidR="009A6DAF" w:rsidRPr="009A6DAF" w:rsidRDefault="009A6DAF" w:rsidP="009A6DAF">
      <w:pPr>
        <w:pStyle w:val="Bibliography"/>
      </w:pPr>
      <w:proofErr w:type="spellStart"/>
      <w:r w:rsidRPr="009A6DAF">
        <w:t>Vessey</w:t>
      </w:r>
      <w:proofErr w:type="spellEnd"/>
      <w:r w:rsidRPr="009A6DAF">
        <w:t xml:space="preserve">, A. F., Hodges, K. I., </w:t>
      </w:r>
      <w:proofErr w:type="spellStart"/>
      <w:r w:rsidRPr="009A6DAF">
        <w:t>Shaffrey</w:t>
      </w:r>
      <w:proofErr w:type="spellEnd"/>
      <w:r w:rsidRPr="009A6DAF">
        <w:t xml:space="preserve">, L. C., &amp; Day, J. J. (2020). An inter-comparison of Arctic synoptic scale storms between four global reanalysis datasets. </w:t>
      </w:r>
      <w:r w:rsidRPr="009A6DAF">
        <w:rPr>
          <w:i/>
          <w:iCs/>
        </w:rPr>
        <w:t>Climate Dynamics</w:t>
      </w:r>
      <w:r w:rsidRPr="009A6DAF">
        <w:t>, 2777–2795.</w:t>
      </w:r>
    </w:p>
    <w:p w14:paraId="05D5C12A" w14:textId="77777777" w:rsidR="009A6DAF" w:rsidRPr="009A6DAF" w:rsidRDefault="009A6DAF" w:rsidP="009A6DAF">
      <w:pPr>
        <w:pStyle w:val="Bibliography"/>
      </w:pPr>
      <w:proofErr w:type="spellStart"/>
      <w:r w:rsidRPr="009A6DAF">
        <w:t>Vessey</w:t>
      </w:r>
      <w:proofErr w:type="spellEnd"/>
      <w:r w:rsidRPr="009A6DAF">
        <w:t xml:space="preserve">, A. F., Hodges, K. I., </w:t>
      </w:r>
      <w:proofErr w:type="spellStart"/>
      <w:r w:rsidRPr="009A6DAF">
        <w:t>Shaffrey</w:t>
      </w:r>
      <w:proofErr w:type="spellEnd"/>
      <w:r w:rsidRPr="009A6DAF">
        <w:t xml:space="preserve">, L. C., &amp; Day, J. J. (2022). The composite development and structure of intense synoptic-scale Arctic cyclones. </w:t>
      </w:r>
      <w:r w:rsidRPr="009A6DAF">
        <w:rPr>
          <w:i/>
          <w:iCs/>
        </w:rPr>
        <w:t>Weather and Climate Dynamics</w:t>
      </w:r>
      <w:r w:rsidRPr="009A6DAF">
        <w:t xml:space="preserve">, </w:t>
      </w:r>
      <w:r w:rsidRPr="009A6DAF">
        <w:rPr>
          <w:i/>
          <w:iCs/>
        </w:rPr>
        <w:t>3</w:t>
      </w:r>
      <w:r w:rsidRPr="009A6DAF">
        <w:t>(3), 1097–1112. https://doi.org/10.5194/wcd-3-1097-2022</w:t>
      </w:r>
    </w:p>
    <w:p w14:paraId="74602D44" w14:textId="77777777" w:rsidR="009A6DAF" w:rsidRPr="009A6DAF" w:rsidRDefault="009A6DAF" w:rsidP="009A6DAF">
      <w:pPr>
        <w:pStyle w:val="Bibliography"/>
      </w:pPr>
      <w:r w:rsidRPr="009A6DAF">
        <w:t xml:space="preserve">von </w:t>
      </w:r>
      <w:proofErr w:type="spellStart"/>
      <w:r w:rsidRPr="009A6DAF">
        <w:t>Albedyll</w:t>
      </w:r>
      <w:proofErr w:type="spellEnd"/>
      <w:r w:rsidRPr="009A6DAF">
        <w:t xml:space="preserve">, L., Hendricks, S., </w:t>
      </w:r>
      <w:proofErr w:type="spellStart"/>
      <w:r w:rsidRPr="009A6DAF">
        <w:t>Grodofzig</w:t>
      </w:r>
      <w:proofErr w:type="spellEnd"/>
      <w:r w:rsidRPr="009A6DAF">
        <w:t xml:space="preserve">, R., </w:t>
      </w:r>
      <w:proofErr w:type="spellStart"/>
      <w:r w:rsidRPr="009A6DAF">
        <w:t>Krumpen</w:t>
      </w:r>
      <w:proofErr w:type="spellEnd"/>
      <w:r w:rsidRPr="009A6DAF">
        <w:t xml:space="preserve">, T., Arndt, S., Belter, H. J., Birnbaum, G., Cheng, B., </w:t>
      </w:r>
      <w:proofErr w:type="spellStart"/>
      <w:r w:rsidRPr="009A6DAF">
        <w:t>Hoppmann</w:t>
      </w:r>
      <w:proofErr w:type="spellEnd"/>
      <w:r w:rsidRPr="009A6DAF">
        <w:t xml:space="preserve">, M., Hutchings, J., </w:t>
      </w:r>
      <w:proofErr w:type="spellStart"/>
      <w:r w:rsidRPr="009A6DAF">
        <w:t>Itkin</w:t>
      </w:r>
      <w:proofErr w:type="spellEnd"/>
      <w:r w:rsidRPr="009A6DAF">
        <w:t xml:space="preserve">, P., Lei, R., Nicolaus, M., Ricker, R., Rohde, J., </w:t>
      </w:r>
      <w:proofErr w:type="spellStart"/>
      <w:r w:rsidRPr="009A6DAF">
        <w:t>Suhrhoff</w:t>
      </w:r>
      <w:proofErr w:type="spellEnd"/>
      <w:r w:rsidRPr="009A6DAF">
        <w:t xml:space="preserve">, M., </w:t>
      </w:r>
      <w:proofErr w:type="spellStart"/>
      <w:r w:rsidRPr="009A6DAF">
        <w:t>Timofeeva</w:t>
      </w:r>
      <w:proofErr w:type="spellEnd"/>
      <w:r w:rsidRPr="009A6DAF">
        <w:t xml:space="preserve">, A., Watkins, D., Webster, M., &amp; Haas, C. (2022). Thermodynamic and dynamic contributions to seasonal </w:t>
      </w:r>
      <w:proofErr w:type="gramStart"/>
      <w:r w:rsidRPr="009A6DAF">
        <w:t>Arctic sea</w:t>
      </w:r>
      <w:proofErr w:type="gramEnd"/>
      <w:r w:rsidRPr="009A6DAF">
        <w:t xml:space="preserve"> ice thickness distributions from airborne observations. </w:t>
      </w:r>
      <w:r w:rsidRPr="009A6DAF">
        <w:rPr>
          <w:i/>
          <w:iCs/>
        </w:rPr>
        <w:t>Elementa: Science of the Anthropocene</w:t>
      </w:r>
      <w:r w:rsidRPr="009A6DAF">
        <w:t xml:space="preserve">, </w:t>
      </w:r>
      <w:r w:rsidRPr="009A6DAF">
        <w:rPr>
          <w:i/>
          <w:iCs/>
        </w:rPr>
        <w:t>10</w:t>
      </w:r>
      <w:r w:rsidRPr="009A6DAF">
        <w:t>(1), 00074. https://doi.org/10.1525/elementa.2021.00074</w:t>
      </w:r>
    </w:p>
    <w:p w14:paraId="28B56EB5" w14:textId="77777777" w:rsidR="009A6DAF" w:rsidRPr="009A6DAF" w:rsidRDefault="009A6DAF" w:rsidP="009A6DAF">
      <w:pPr>
        <w:pStyle w:val="Bibliography"/>
      </w:pPr>
      <w:r w:rsidRPr="009A6DAF">
        <w:t xml:space="preserve">Wang, C., Graham, R. M., Wang, K., </w:t>
      </w:r>
      <w:proofErr w:type="spellStart"/>
      <w:r w:rsidRPr="009A6DAF">
        <w:t>Gerland</w:t>
      </w:r>
      <w:proofErr w:type="spellEnd"/>
      <w:r w:rsidRPr="009A6DAF">
        <w:t xml:space="preserve">, S., &amp; </w:t>
      </w:r>
      <w:proofErr w:type="spellStart"/>
      <w:r w:rsidRPr="009A6DAF">
        <w:t>Granskog</w:t>
      </w:r>
      <w:proofErr w:type="spellEnd"/>
      <w:r w:rsidRPr="009A6DAF">
        <w:t xml:space="preserve">, M. A. (2019). Comparison of ERA5 and ERA-Interim near-surface air temperature, snowfall and precipitation over </w:t>
      </w:r>
      <w:proofErr w:type="gramStart"/>
      <w:r w:rsidRPr="009A6DAF">
        <w:t>Arctic sea</w:t>
      </w:r>
      <w:proofErr w:type="gramEnd"/>
      <w:r w:rsidRPr="009A6DAF">
        <w:t xml:space="preserve"> ice: Effects on sea ice thermodynamics and evolution. </w:t>
      </w:r>
      <w:r w:rsidRPr="009A6DAF">
        <w:rPr>
          <w:i/>
          <w:iCs/>
        </w:rPr>
        <w:t>The Cryosphere</w:t>
      </w:r>
      <w:r w:rsidRPr="009A6DAF">
        <w:t xml:space="preserve">, </w:t>
      </w:r>
      <w:r w:rsidRPr="009A6DAF">
        <w:rPr>
          <w:i/>
          <w:iCs/>
        </w:rPr>
        <w:t>13</w:t>
      </w:r>
      <w:r w:rsidRPr="009A6DAF">
        <w:t>(6), 1661–1679. https://doi.org/10.5194/tc-13-1661-2019</w:t>
      </w:r>
    </w:p>
    <w:p w14:paraId="5364E9E6" w14:textId="77777777" w:rsidR="009A6DAF" w:rsidRPr="009A6DAF" w:rsidRDefault="009A6DAF" w:rsidP="009A6DAF">
      <w:pPr>
        <w:pStyle w:val="Bibliography"/>
      </w:pPr>
      <w:r w:rsidRPr="009A6DAF">
        <w:t xml:space="preserve">Watkins, D. M., Bliss, A. C., Hutchings, J. K., &amp; Wilhelmus, M. M. (2023). Evidence of Abrupt Transitions Between Sea Ice Dynamical Regimes in the East Greenland Marginal Ice Zone. </w:t>
      </w:r>
      <w:r w:rsidRPr="009A6DAF">
        <w:rPr>
          <w:i/>
          <w:iCs/>
        </w:rPr>
        <w:t>Geophysical Research Letters</w:t>
      </w:r>
      <w:r w:rsidRPr="009A6DAF">
        <w:t xml:space="preserve">, </w:t>
      </w:r>
      <w:r w:rsidRPr="009A6DAF">
        <w:rPr>
          <w:i/>
          <w:iCs/>
        </w:rPr>
        <w:t>50</w:t>
      </w:r>
      <w:r w:rsidRPr="009A6DAF">
        <w:t>(e2023GL103558), 1–10.</w:t>
      </w:r>
    </w:p>
    <w:p w14:paraId="616DF5B8" w14:textId="77777777" w:rsidR="009A6DAF" w:rsidRPr="009A6DAF" w:rsidRDefault="009A6DAF" w:rsidP="009A6DAF">
      <w:pPr>
        <w:pStyle w:val="Bibliography"/>
      </w:pPr>
      <w:r w:rsidRPr="009A6DAF">
        <w:t xml:space="preserve">Webster, M. A., Parker, C., Boisvert, L., &amp; Kwok, R. (2019). The role of cyclone activity in snow accumulation on </w:t>
      </w:r>
      <w:proofErr w:type="gramStart"/>
      <w:r w:rsidRPr="009A6DAF">
        <w:t>Arctic sea</w:t>
      </w:r>
      <w:proofErr w:type="gramEnd"/>
      <w:r w:rsidRPr="009A6DAF">
        <w:t xml:space="preserve"> ice. </w:t>
      </w:r>
      <w:r w:rsidRPr="009A6DAF">
        <w:rPr>
          <w:i/>
          <w:iCs/>
        </w:rPr>
        <w:t>Nature Communications</w:t>
      </w:r>
      <w:r w:rsidRPr="009A6DAF">
        <w:t xml:space="preserve">, </w:t>
      </w:r>
      <w:r w:rsidRPr="009A6DAF">
        <w:rPr>
          <w:i/>
          <w:iCs/>
        </w:rPr>
        <w:t>10</w:t>
      </w:r>
      <w:r w:rsidRPr="009A6DAF">
        <w:t>(1), 5285. https://doi.org/10.1038/s41467-019-13299-8</w:t>
      </w:r>
    </w:p>
    <w:p w14:paraId="52787387" w14:textId="77777777" w:rsidR="009A6DAF" w:rsidRPr="009A6DAF" w:rsidRDefault="009A6DAF" w:rsidP="009A6DAF">
      <w:pPr>
        <w:pStyle w:val="Bibliography"/>
      </w:pPr>
      <w:r w:rsidRPr="009A6DAF">
        <w:lastRenderedPageBreak/>
        <w:t xml:space="preserve">Womack, A., </w:t>
      </w:r>
      <w:proofErr w:type="spellStart"/>
      <w:r w:rsidRPr="009A6DAF">
        <w:t>Vichi</w:t>
      </w:r>
      <w:proofErr w:type="spellEnd"/>
      <w:r w:rsidRPr="009A6DAF">
        <w:t xml:space="preserve">, M., </w:t>
      </w:r>
      <w:proofErr w:type="spellStart"/>
      <w:r w:rsidRPr="009A6DAF">
        <w:t>Alberello</w:t>
      </w:r>
      <w:proofErr w:type="spellEnd"/>
      <w:r w:rsidRPr="009A6DAF">
        <w:t xml:space="preserve">, A., &amp; Toffoli, A. (2022). Atmospheric drivers of a winter-to-spring Lagrangian sea-ice drift in the Eastern Antarctic marginal ice zone. </w:t>
      </w:r>
      <w:r w:rsidRPr="009A6DAF">
        <w:rPr>
          <w:i/>
          <w:iCs/>
        </w:rPr>
        <w:t>Journal of Glaciology</w:t>
      </w:r>
      <w:r w:rsidRPr="009A6DAF">
        <w:t>. https://doi.org/10.1017/jog.2022.14</w:t>
      </w:r>
    </w:p>
    <w:p w14:paraId="71F4DA28" w14:textId="77777777" w:rsidR="009A6DAF" w:rsidRPr="009A6DAF" w:rsidRDefault="009A6DAF" w:rsidP="009A6DAF">
      <w:pPr>
        <w:pStyle w:val="Bibliography"/>
      </w:pPr>
      <w:r w:rsidRPr="009A6DAF">
        <w:t xml:space="preserve">Yang, J. (2004). Storm-driven mixing and potential impact on the Arctic Ocean. </w:t>
      </w:r>
      <w:r w:rsidRPr="009A6DAF">
        <w:rPr>
          <w:i/>
          <w:iCs/>
        </w:rPr>
        <w:t>Journal of Geophysical Research</w:t>
      </w:r>
      <w:r w:rsidRPr="009A6DAF">
        <w:t xml:space="preserve">, </w:t>
      </w:r>
      <w:r w:rsidRPr="009A6DAF">
        <w:rPr>
          <w:i/>
          <w:iCs/>
        </w:rPr>
        <w:t>109</w:t>
      </w:r>
      <w:r w:rsidRPr="009A6DAF">
        <w:t>(C4), C04008. https://doi.org/10.1029/2001JC001248</w:t>
      </w:r>
    </w:p>
    <w:p w14:paraId="596221BF" w14:textId="77777777" w:rsidR="009A6DAF" w:rsidRPr="009A6DAF" w:rsidRDefault="009A6DAF" w:rsidP="009A6DAF">
      <w:pPr>
        <w:pStyle w:val="Bibliography"/>
      </w:pPr>
      <w:r w:rsidRPr="009A6DAF">
        <w:t xml:space="preserve">Yu, Y., Xiao, W., Zhang, Z., Cheng, X., Hui, F., &amp; Zhao, J. (2021). Evaluation of 2-m Air Temperature and Surface Temperature from ERA5 and ERA-I Using Buoy Observations in the Arctic during 2010–2020. </w:t>
      </w:r>
      <w:r w:rsidRPr="009A6DAF">
        <w:rPr>
          <w:i/>
          <w:iCs/>
        </w:rPr>
        <w:t>Remote Sensing</w:t>
      </w:r>
      <w:r w:rsidRPr="009A6DAF">
        <w:t xml:space="preserve">, </w:t>
      </w:r>
      <w:r w:rsidRPr="009A6DAF">
        <w:rPr>
          <w:i/>
          <w:iCs/>
        </w:rPr>
        <w:t>13</w:t>
      </w:r>
      <w:r w:rsidRPr="009A6DAF">
        <w:t>(14), 2813. https://doi.org/10.3390/rs13142813</w:t>
      </w:r>
    </w:p>
    <w:p w14:paraId="24B587E9" w14:textId="77777777" w:rsidR="009A6DAF" w:rsidRPr="009A6DAF" w:rsidRDefault="009A6DAF" w:rsidP="009A6DAF">
      <w:pPr>
        <w:pStyle w:val="Bibliography"/>
      </w:pPr>
      <w:r w:rsidRPr="009A6DAF">
        <w:t xml:space="preserve">Yuan, D., Hao, Z., You, J., Zhang, P., Yin, B., Li, Q., &amp; Xu, Z. (2022). Enhancing Sea Ice Inertial Oscillations in the Arctic Ocean between 1979 and 2019. </w:t>
      </w:r>
      <w:r w:rsidRPr="009A6DAF">
        <w:rPr>
          <w:i/>
          <w:iCs/>
        </w:rPr>
        <w:t>Water</w:t>
      </w:r>
      <w:r w:rsidRPr="009A6DAF">
        <w:t xml:space="preserve">, </w:t>
      </w:r>
      <w:r w:rsidRPr="009A6DAF">
        <w:rPr>
          <w:i/>
          <w:iCs/>
        </w:rPr>
        <w:t>15</w:t>
      </w:r>
      <w:r w:rsidRPr="009A6DAF">
        <w:t>(1), 152. https://doi.org/10.3390/w15010152</w:t>
      </w:r>
    </w:p>
    <w:p w14:paraId="2B7C9A8E" w14:textId="1AFE1B2D" w:rsidR="00BF0028" w:rsidRDefault="001902F1" w:rsidP="006F6D20">
      <w:pPr>
        <w:pStyle w:val="Reference"/>
      </w:pPr>
      <w:r>
        <w:fldChar w:fldCharType="end"/>
      </w:r>
    </w:p>
    <w:sectPr w:rsidR="00BF0028" w:rsidSect="00BD47BB">
      <w:type w:val="continuous"/>
      <w:pgSz w:w="12240" w:h="15840"/>
      <w:pgMar w:top="1440"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atkins, Daniel" w:date="2023-10-30T13:37:00Z" w:initials="DMW">
    <w:p w14:paraId="070DB07E" w14:textId="3DD46BA7" w:rsidR="0037787F" w:rsidRDefault="0037787F">
      <w:pPr>
        <w:pStyle w:val="CommentText"/>
      </w:pPr>
      <w:r>
        <w:rPr>
          <w:rStyle w:val="CommentReference"/>
        </w:rPr>
        <w:annotationRef/>
      </w:r>
      <w:r>
        <w:t>TBD</w:t>
      </w:r>
    </w:p>
  </w:comment>
  <w:comment w:id="1" w:author="Watkins, Daniel" w:date="2023-10-30T10:52:00Z" w:initials="DMW">
    <w:p w14:paraId="78F4A52D" w14:textId="069EE310" w:rsidR="00BA3E67" w:rsidRDefault="00BA3E67">
      <w:pPr>
        <w:pStyle w:val="CommentText"/>
      </w:pPr>
      <w:r>
        <w:rPr>
          <w:rStyle w:val="CommentReference"/>
        </w:rPr>
        <w:annotationRef/>
      </w:r>
      <w:r>
        <w:t>250 word limit</w:t>
      </w:r>
    </w:p>
  </w:comment>
  <w:comment w:id="2" w:author="Hutchings, Jennifer" w:date="2023-11-01T13:56:00Z" w:initials="HJ">
    <w:p w14:paraId="09A7640E" w14:textId="77777777" w:rsidR="003512EC" w:rsidRDefault="003512EC" w:rsidP="005462BB">
      <w:r>
        <w:rPr>
          <w:rStyle w:val="CommentReference"/>
        </w:rPr>
        <w:annotationRef/>
      </w:r>
      <w:r>
        <w:rPr>
          <w:rFonts w:asciiTheme="minorHAnsi" w:eastAsiaTheme="minorHAnsi" w:hAnsiTheme="minorHAnsi" w:cstheme="minorBidi"/>
        </w:rPr>
        <w:t>Ola, Daniel: is this a good description and acceptable term for meteorologists?</w:t>
      </w:r>
    </w:p>
  </w:comment>
  <w:comment w:id="3" w:author="Watkins, Daniel" w:date="2023-10-30T13:36:00Z" w:initials="DMW">
    <w:p w14:paraId="5EE252AE" w14:textId="1CDE98E9" w:rsidR="0037787F" w:rsidRDefault="0037787F">
      <w:pPr>
        <w:pStyle w:val="CommentText"/>
      </w:pPr>
      <w:r>
        <w:rPr>
          <w:rStyle w:val="CommentReference"/>
        </w:rPr>
        <w:annotationRef/>
      </w:r>
      <w:r>
        <w:t>TBD</w:t>
      </w:r>
    </w:p>
  </w:comment>
  <w:comment w:id="5" w:author="Watkins, Daniel" w:date="2023-11-14T09:19:00Z" w:initials="DMW">
    <w:p w14:paraId="6AE3E7DF" w14:textId="0324B955" w:rsidR="00CA07F8" w:rsidRDefault="00CA07F8">
      <w:pPr>
        <w:pStyle w:val="CommentText"/>
      </w:pPr>
      <w:r>
        <w:rPr>
          <w:rStyle w:val="CommentReference"/>
        </w:rPr>
        <w:annotationRef/>
      </w:r>
      <w:r>
        <w:t xml:space="preserve">Verify: </w:t>
      </w:r>
      <w:proofErr w:type="spellStart"/>
      <w:r>
        <w:t>Jari</w:t>
      </w:r>
      <w:proofErr w:type="spellEnd"/>
      <w:r>
        <w:t xml:space="preserve"> commented that he’s not sure this got published, though it is true.</w:t>
      </w:r>
    </w:p>
  </w:comment>
  <w:comment w:id="6" w:author="Watkins, Daniel" w:date="2023-10-30T09:46:00Z" w:initials="DMW">
    <w:p w14:paraId="273D0C0E" w14:textId="1096513A" w:rsidR="00613FD9" w:rsidRDefault="00613FD9">
      <w:pPr>
        <w:pStyle w:val="CommentText"/>
      </w:pPr>
      <w:r>
        <w:rPr>
          <w:rStyle w:val="CommentReference"/>
        </w:rPr>
        <w:annotationRef/>
      </w:r>
      <w:r>
        <w:t xml:space="preserve">I took out the number 24, because that number is debatable and was presented without a description of what a significant cyclone means. </w:t>
      </w:r>
      <w:r w:rsidR="00296A83">
        <w:t>For example, you get different numbers if you look at the pressure gradient than if you consider only the absolute minimum pressure.</w:t>
      </w:r>
    </w:p>
  </w:comment>
  <w:comment w:id="7" w:author="Watkins, Daniel" w:date="2023-10-30T09:44:00Z" w:initials="DMW">
    <w:p w14:paraId="6881FA06" w14:textId="7ED0F5C8" w:rsidR="00613FD9" w:rsidRDefault="00613FD9">
      <w:pPr>
        <w:pStyle w:val="CommentText"/>
      </w:pPr>
      <w:r>
        <w:rPr>
          <w:rStyle w:val="CommentReference"/>
        </w:rPr>
        <w:annotationRef/>
      </w:r>
      <w:r>
        <w:t>Ola: do you have a DOI for this publication? I didn’t find anything on Google Scholar.</w:t>
      </w:r>
    </w:p>
  </w:comment>
  <w:comment w:id="8" w:author="Hutchings, Jennifer" w:date="2023-11-01T14:28:00Z" w:initials="JH">
    <w:p w14:paraId="5E47598D" w14:textId="77777777" w:rsidR="0061404D" w:rsidRDefault="0061404D" w:rsidP="008D4D76">
      <w:r>
        <w:rPr>
          <w:rStyle w:val="CommentReference"/>
        </w:rPr>
        <w:annotationRef/>
      </w:r>
      <w:r>
        <w:rPr>
          <w:rFonts w:asciiTheme="minorHAnsi" w:eastAsiaTheme="minorHAnsi" w:hAnsiTheme="minorHAnsi" w:cstheme="minorBidi"/>
        </w:rPr>
        <w:t>Is it not also important that these are the strongest cyclones during the consolidated ice season, when the role of ice interaction can be observed.</w:t>
      </w:r>
    </w:p>
  </w:comment>
  <w:comment w:id="10" w:author="Watkins, Daniel" w:date="2023-11-29T09:18:00Z" w:initials="DMW">
    <w:p w14:paraId="40A582F1" w14:textId="4BD69B01" w:rsidR="009A6DAF" w:rsidRDefault="009A6DAF">
      <w:pPr>
        <w:pStyle w:val="CommentText"/>
      </w:pPr>
      <w:r>
        <w:rPr>
          <w:rStyle w:val="CommentReference"/>
        </w:rPr>
        <w:annotationRef/>
      </w:r>
      <w:r>
        <w:t>Make similar figure for C1 for supplement</w:t>
      </w:r>
    </w:p>
  </w:comment>
  <w:comment w:id="11" w:author="Watkins, Daniel" w:date="2023-11-29T09:21:00Z" w:initials="DMW">
    <w:p w14:paraId="7F890E8E" w14:textId="7226057E" w:rsidR="009A6DAF" w:rsidRDefault="009A6DAF">
      <w:pPr>
        <w:pStyle w:val="CommentText"/>
      </w:pPr>
      <w:r>
        <w:rPr>
          <w:rStyle w:val="CommentReference"/>
        </w:rPr>
        <w:annotationRef/>
      </w:r>
      <w:r>
        <w:t>To add based on supplement figure: Figure 5 shows a LLJ for the warm front of C1, but it’s not as strong as for C2.</w:t>
      </w:r>
    </w:p>
  </w:comment>
  <w:comment w:id="12" w:author="Watkins, Daniel" w:date="2023-11-29T09:23:00Z" w:initials="DMW">
    <w:p w14:paraId="3AA478C1" w14:textId="77777777" w:rsidR="009A6DAF" w:rsidRDefault="009A6DAF">
      <w:pPr>
        <w:pStyle w:val="CommentText"/>
      </w:pPr>
      <w:r>
        <w:rPr>
          <w:rStyle w:val="CommentReference"/>
        </w:rPr>
        <w:annotationRef/>
      </w:r>
      <w:r>
        <w:t>Move to section 3 summary</w:t>
      </w:r>
    </w:p>
    <w:p w14:paraId="237A461D" w14:textId="482EAF2D" w:rsidR="009A6DAF" w:rsidRDefault="009A6DAF">
      <w:pPr>
        <w:pStyle w:val="CommentText"/>
      </w:pPr>
    </w:p>
  </w:comment>
  <w:comment w:id="13" w:author="Watkins, Daniel" w:date="2023-10-26T13:37:00Z" w:initials="DMW">
    <w:p w14:paraId="7D7FAAD5" w14:textId="7E98C220" w:rsidR="00AE3EE6" w:rsidRDefault="00AE3EE6">
      <w:pPr>
        <w:pStyle w:val="CommentText"/>
      </w:pPr>
      <w:r>
        <w:rPr>
          <w:rStyle w:val="CommentReference"/>
        </w:rPr>
        <w:annotationRef/>
      </w:r>
      <w:r>
        <w:t>Some comments and concerns:</w:t>
      </w:r>
      <w:r>
        <w:br/>
        <w:t>1. Are the isotherms and isobars empirical or drawn by hand?</w:t>
      </w:r>
      <w:r w:rsidR="0048623B">
        <w:t xml:space="preserve"> Where there is a single line, is that a minimum or maximum? </w:t>
      </w:r>
      <w:r>
        <w:br/>
        <w:t>2. Can the resolution of the figure be increased? It needs to be at least 300 dpi</w:t>
      </w:r>
      <w:r w:rsidR="0048623B">
        <w:t xml:space="preserve"> and must be jpg, tif, pdf, or eps format.</w:t>
      </w:r>
    </w:p>
    <w:p w14:paraId="332E2A85" w14:textId="13170BFC" w:rsidR="0048623B" w:rsidRDefault="0048623B">
      <w:pPr>
        <w:pStyle w:val="CommentText"/>
      </w:pPr>
      <w:r>
        <w:t>3. Relatedly, can you increase the size of all text in the image? AGU requires the text to be at least 8 pt size in the final versions. Increasing the size of the temperatures listed by each station so that they can easily be read may be a more effective method than superimposing isotherms.</w:t>
      </w:r>
    </w:p>
    <w:p w14:paraId="61AC8D6D" w14:textId="2B49795B" w:rsidR="0048623B" w:rsidRDefault="0048623B">
      <w:pPr>
        <w:pStyle w:val="CommentText"/>
      </w:pPr>
      <w:r>
        <w:t>4. Is it necessary to have overlaid black squares? Why not set the axis extents to that distance?</w:t>
      </w:r>
    </w:p>
  </w:comment>
  <w:comment w:id="14" w:author="Watkins, Daniel" w:date="2023-11-16T11:50:00Z" w:initials="DMW">
    <w:p w14:paraId="069FF65D" w14:textId="0D377010" w:rsidR="007F52E0" w:rsidRDefault="007F52E0">
      <w:pPr>
        <w:pStyle w:val="CommentText"/>
      </w:pPr>
      <w:r>
        <w:rPr>
          <w:rStyle w:val="CommentReference"/>
        </w:rPr>
        <w:annotationRef/>
      </w:r>
      <w:r>
        <w:t>Squares?</w:t>
      </w:r>
    </w:p>
  </w:comment>
  <w:comment w:id="15" w:author="Amy Solomon" w:date="2023-11-15T15:19:00Z" w:initials="AS">
    <w:p w14:paraId="42298F94" w14:textId="77777777" w:rsidR="00DE3D03" w:rsidRDefault="00DE3D03" w:rsidP="00DE3D03">
      <w:pPr>
        <w:pStyle w:val="CommentText"/>
      </w:pPr>
      <w:r>
        <w:rPr>
          <w:rStyle w:val="CommentReference"/>
        </w:rPr>
        <w:annotationRef/>
      </w:r>
      <w:r>
        <w:t>Include arrow indicating north in the figures?</w:t>
      </w:r>
    </w:p>
  </w:comment>
  <w:comment w:id="16" w:author="Watkins, Daniel" w:date="2023-10-26T14:22:00Z" w:initials="DMW">
    <w:p w14:paraId="7A450C99" w14:textId="2990BB69" w:rsidR="00C84322" w:rsidRDefault="00C84322">
      <w:pPr>
        <w:pStyle w:val="CommentText"/>
      </w:pPr>
      <w:r>
        <w:rPr>
          <w:rStyle w:val="CommentReference"/>
        </w:rPr>
        <w:annotationRef/>
      </w:r>
      <w:r>
        <w:rPr>
          <w:rStyle w:val="CommentReference"/>
        </w:rPr>
        <w:t>By when?</w:t>
      </w:r>
    </w:p>
  </w:comment>
  <w:comment w:id="17" w:author="Watkins, Daniel" w:date="2023-11-28T17:29:00Z" w:initials="DMW">
    <w:p w14:paraId="2210A261" w14:textId="5E07B1EC" w:rsidR="009A6DAF" w:rsidRDefault="009A6DAF">
      <w:pPr>
        <w:pStyle w:val="CommentText"/>
      </w:pPr>
      <w:r>
        <w:rPr>
          <w:rStyle w:val="CommentReference"/>
        </w:rPr>
        <w:annotationRef/>
      </w:r>
      <w:r>
        <w:t>Adjust this to reflect what we observe throughout the DN</w:t>
      </w:r>
    </w:p>
  </w:comment>
  <w:comment w:id="19" w:author="Watkins, Daniel" w:date="2023-11-29T14:27:00Z" w:initials="DMW">
    <w:p w14:paraId="463E6B1D" w14:textId="77777777" w:rsidR="009A6DAF" w:rsidRDefault="009A6DAF">
      <w:pPr>
        <w:pStyle w:val="CommentText"/>
      </w:pPr>
      <w:r>
        <w:rPr>
          <w:rStyle w:val="CommentReference"/>
        </w:rPr>
        <w:annotationRef/>
      </w:r>
      <w:r>
        <w:t xml:space="preserve">The “jet” color scheme from </w:t>
      </w:r>
      <w:proofErr w:type="spellStart"/>
      <w:r>
        <w:t>Matlab</w:t>
      </w:r>
      <w:proofErr w:type="spellEnd"/>
      <w:r>
        <w:t xml:space="preserve"> doesn’t print very well in black and white – it’d be good to use something that makes it easier to see the “LLJ” labels as well. I can barely see the black text on top of the blue on my computer screen.</w:t>
      </w:r>
    </w:p>
    <w:p w14:paraId="20B985E3" w14:textId="2131AD60" w:rsidR="009A6DAF" w:rsidRDefault="009A6DAF">
      <w:pPr>
        <w:pStyle w:val="CommentText"/>
      </w:pPr>
    </w:p>
  </w:comment>
  <w:comment w:id="20" w:author="Watkins, Daniel" w:date="2023-11-29T14:23:00Z" w:initials="DMW">
    <w:p w14:paraId="5A5134BC" w14:textId="57E1C0A8" w:rsidR="009A6DAF" w:rsidRDefault="009A6DAF">
      <w:pPr>
        <w:pStyle w:val="CommentText"/>
      </w:pPr>
      <w:r>
        <w:rPr>
          <w:rStyle w:val="CommentReference"/>
        </w:rPr>
        <w:annotationRef/>
      </w:r>
      <w:r>
        <w:t>I can’t see these – perhaps they are being plotted underneath the panel instead of on top?</w:t>
      </w:r>
    </w:p>
  </w:comment>
  <w:comment w:id="21" w:author="Watkins, Daniel" w:date="2023-11-29T14:23:00Z" w:initials="DMW">
    <w:p w14:paraId="504BC2A1" w14:textId="0494B7D6" w:rsidR="009A6DAF" w:rsidRDefault="009A6DAF">
      <w:pPr>
        <w:pStyle w:val="CommentText"/>
      </w:pPr>
      <w:r>
        <w:rPr>
          <w:rStyle w:val="CommentReference"/>
        </w:rPr>
        <w:annotationRef/>
      </w:r>
      <w:r>
        <w:rPr>
          <w:rStyle w:val="CommentReference"/>
        </w:rPr>
        <w:t>Different colors here: it’s confusing to have red/blue/green mean something different in the bottom panel than it does in b-d. No need to have the color names in the title in addition to the legend entries – legend is good enough.</w:t>
      </w:r>
    </w:p>
  </w:comment>
  <w:comment w:id="22" w:author="Watkins, Daniel" w:date="2023-10-25T12:18:00Z" w:initials="DMW">
    <w:p w14:paraId="5F231E42" w14:textId="770688A1" w:rsidR="005D1626" w:rsidRDefault="005D1626">
      <w:pPr>
        <w:pStyle w:val="CommentText"/>
      </w:pPr>
      <w:r>
        <w:rPr>
          <w:rStyle w:val="CommentReference"/>
        </w:rPr>
        <w:annotationRef/>
      </w:r>
      <w:r w:rsidRPr="00F47B9C">
        <w:t>Note: This is a draft / suggested form of this figure. A final version would have the times of A/B on the bottom panels, colors consistent with the other figures for the L and CO sites, consistent fonts, and consistency with placement of the abc labels.</w:t>
      </w:r>
      <w:r w:rsidR="0048317D">
        <w:br/>
      </w:r>
      <w:r w:rsidR="0048317D">
        <w:br/>
        <w:t>Also note to self: change the figure legend to say “Observations” instead of “Met City”</w:t>
      </w:r>
    </w:p>
    <w:p w14:paraId="5B463C1F" w14:textId="5AC27BD7" w:rsidR="005D1626" w:rsidRDefault="005D1626">
      <w:pPr>
        <w:pStyle w:val="CommentText"/>
      </w:pPr>
    </w:p>
  </w:comment>
  <w:comment w:id="23" w:author="Watkins, Daniel" w:date="2023-10-31T17:08:00Z" w:initials="DMW">
    <w:p w14:paraId="0BD0727D" w14:textId="01ECF820" w:rsidR="006F6D20" w:rsidRDefault="006F6D20">
      <w:pPr>
        <w:pStyle w:val="CommentText"/>
      </w:pPr>
      <w:r>
        <w:rPr>
          <w:rStyle w:val="CommentReference"/>
        </w:rPr>
        <w:annotationRef/>
      </w:r>
      <w:r>
        <w:t>Will need 300 dpi image and larger fonts</w:t>
      </w:r>
    </w:p>
  </w:comment>
  <w:comment w:id="24" w:author="Watkins, Daniel" w:date="2023-10-31T17:08:00Z" w:initials="DMW">
    <w:p w14:paraId="7B34B47D" w14:textId="77777777" w:rsidR="006F6D20" w:rsidRDefault="006F6D20">
      <w:pPr>
        <w:pStyle w:val="CommentText"/>
      </w:pPr>
      <w:r>
        <w:rPr>
          <w:rStyle w:val="CommentReference"/>
        </w:rPr>
        <w:annotationRef/>
      </w:r>
      <w:r>
        <w:t>Adjust time format</w:t>
      </w:r>
    </w:p>
    <w:p w14:paraId="107EED8E" w14:textId="68476368" w:rsidR="006F6D20" w:rsidRDefault="006F6D20">
      <w:pPr>
        <w:pStyle w:val="CommentText"/>
      </w:pPr>
    </w:p>
  </w:comment>
  <w:comment w:id="25" w:author="Watkins, Daniel" w:date="2023-10-31T17:14:00Z" w:initials="DMW">
    <w:p w14:paraId="5B2524C6" w14:textId="1CFBCAA1" w:rsidR="003271C6" w:rsidRDefault="003271C6">
      <w:pPr>
        <w:pStyle w:val="CommentText"/>
      </w:pPr>
      <w:r>
        <w:rPr>
          <w:rStyle w:val="CommentReference"/>
        </w:rPr>
        <w:annotationRef/>
      </w:r>
      <w:r>
        <w:t>Jari: Can you read through this section? I think most of this text is from Ola, it would be good if you could see if anything needs to be added.</w:t>
      </w:r>
    </w:p>
  </w:comment>
  <w:comment w:id="26" w:author="Watkins, Daniel" w:date="2023-10-25T13:57:00Z" w:initials="DMW">
    <w:p w14:paraId="3B654978" w14:textId="687AF9E6" w:rsidR="00F96747" w:rsidRDefault="00F96747">
      <w:pPr>
        <w:pStyle w:val="CommentText"/>
      </w:pPr>
      <w:r>
        <w:rPr>
          <w:rStyle w:val="CommentReference"/>
        </w:rPr>
        <w:annotationRef/>
      </w:r>
      <w:r>
        <w:t>I’ll check with the AGU guidelines about status of “in prep” references. If I recall correctly, we’d need to mention it in the cover letter, and there needs to be a DOI</w:t>
      </w:r>
    </w:p>
  </w:comment>
  <w:comment w:id="27" w:author="Watkins, Daniel" w:date="2023-10-25T12:28:00Z" w:initials="DMW">
    <w:p w14:paraId="77F59092" w14:textId="01471805" w:rsidR="00813D4C" w:rsidRDefault="00813D4C">
      <w:pPr>
        <w:pStyle w:val="CommentText"/>
      </w:pPr>
      <w:r>
        <w:rPr>
          <w:rStyle w:val="CommentReference"/>
        </w:rPr>
        <w:annotationRef/>
      </w:r>
      <w:r>
        <w:t xml:space="preserve">Let’s move the depth labels from the titles into a legend. </w:t>
      </w:r>
      <w:r w:rsidR="005B7B67">
        <w:t xml:space="preserve">That way, we don’t necessarily need to name the colors at all. </w:t>
      </w:r>
      <w:r w:rsidR="005B7B67">
        <w:br/>
      </w:r>
      <w:r w:rsidR="005B7B67">
        <w:br/>
        <w:t>It would also be helpful to make the wind axis and the wind speed the same color, and to note the difference in scales in the legend.</w:t>
      </w:r>
      <w:r w:rsidR="00DA2D8D">
        <w:br/>
      </w:r>
      <w:r w:rsidR="00DA2D8D">
        <w:br/>
        <w:t>Also, if we share x-axis across the panels, we can potentially make the figure take half a page instead of a full page</w:t>
      </w:r>
    </w:p>
  </w:comment>
  <w:comment w:id="28" w:author="Watkins, Daniel" w:date="2023-11-29T14:29:00Z" w:initials="DMW">
    <w:p w14:paraId="5FA503F3" w14:textId="5A313DCE" w:rsidR="009A6DAF" w:rsidRDefault="009A6DAF">
      <w:pPr>
        <w:pStyle w:val="CommentText"/>
      </w:pPr>
      <w:r>
        <w:rPr>
          <w:rStyle w:val="CommentReference"/>
        </w:rPr>
        <w:annotationRef/>
      </w:r>
      <w:r>
        <w:t>Move this comparison into the sea ice deformation discussion</w:t>
      </w:r>
    </w:p>
  </w:comment>
  <w:comment w:id="29" w:author="Watkins, Daniel" w:date="2023-10-31T16:59:00Z" w:initials="DMW">
    <w:p w14:paraId="4B4BAB5C" w14:textId="1D9C2960" w:rsidR="00126BA4" w:rsidRDefault="00126BA4">
      <w:pPr>
        <w:pStyle w:val="CommentText"/>
      </w:pPr>
      <w:r>
        <w:rPr>
          <w:rStyle w:val="CommentReference"/>
        </w:rPr>
        <w:annotationRef/>
      </w:r>
      <w:r>
        <w:t xml:space="preserve">I’m still working on this part, Jenny if there’s some prior </w:t>
      </w:r>
      <w:proofErr w:type="gramStart"/>
      <w:r>
        <w:t>results</w:t>
      </w:r>
      <w:proofErr w:type="gramEnd"/>
      <w:r>
        <w:t xml:space="preserve"> you’d like to include let me know!</w:t>
      </w:r>
    </w:p>
  </w:comment>
  <w:comment w:id="30" w:author="Hutchings, Jennifer" w:date="2023-11-01T14:54:00Z" w:initials="JH">
    <w:p w14:paraId="38990E58" w14:textId="77777777" w:rsidR="00002354" w:rsidRDefault="00002354" w:rsidP="00646584">
      <w:r>
        <w:rPr>
          <w:rStyle w:val="CommentReference"/>
        </w:rPr>
        <w:annotationRef/>
      </w:r>
      <w:r>
        <w:rPr>
          <w:rFonts w:asciiTheme="minorHAnsi" w:eastAsiaTheme="minorHAnsi" w:hAnsiTheme="minorHAnsi" w:cstheme="minorBidi"/>
          <w:color w:val="212121"/>
          <w:highlight w:val="white"/>
        </w:rPr>
        <w:t xml:space="preserve">Gimbert, F., Jourdain, N. C., Marsan, D., Weiss, J., &amp; Barnier, B. (2012). Recent mechanical weakening of the Arctic sea ice cover as revealed from larger inertial oscillations. </w:t>
      </w:r>
      <w:r>
        <w:rPr>
          <w:rFonts w:asciiTheme="minorHAnsi" w:eastAsiaTheme="minorHAnsi" w:hAnsiTheme="minorHAnsi" w:cstheme="minorBidi"/>
          <w:i/>
          <w:iCs/>
          <w:color w:val="212121"/>
          <w:highlight w:val="white"/>
        </w:rPr>
        <w:t>Journal of Geophysical Research: Oceans</w:t>
      </w:r>
      <w:r>
        <w:rPr>
          <w:rFonts w:asciiTheme="minorHAnsi" w:eastAsiaTheme="minorHAnsi" w:hAnsiTheme="minorHAnsi" w:cstheme="minorBidi"/>
          <w:color w:val="212121"/>
          <w:highlight w:val="white"/>
        </w:rPr>
        <w:t xml:space="preserve">, </w:t>
      </w:r>
      <w:r>
        <w:rPr>
          <w:rFonts w:asciiTheme="minorHAnsi" w:eastAsiaTheme="minorHAnsi" w:hAnsiTheme="minorHAnsi" w:cstheme="minorBidi"/>
          <w:i/>
          <w:iCs/>
          <w:color w:val="212121"/>
          <w:highlight w:val="white"/>
        </w:rPr>
        <w:t>117</w:t>
      </w:r>
      <w:r>
        <w:rPr>
          <w:rFonts w:asciiTheme="minorHAnsi" w:eastAsiaTheme="minorHAnsi" w:hAnsiTheme="minorHAnsi" w:cstheme="minorBidi"/>
          <w:color w:val="212121"/>
          <w:highlight w:val="white"/>
        </w:rPr>
        <w:t>(C11).</w:t>
      </w:r>
    </w:p>
    <w:p w14:paraId="62C81744" w14:textId="77777777" w:rsidR="00002354" w:rsidRDefault="00002354" w:rsidP="00646584"/>
    <w:p w14:paraId="41276C3F" w14:textId="77777777" w:rsidR="00002354" w:rsidRDefault="00002354" w:rsidP="00646584">
      <w:r>
        <w:rPr>
          <w:rFonts w:asciiTheme="minorHAnsi" w:eastAsiaTheme="minorHAnsi" w:hAnsiTheme="minorHAnsi" w:cstheme="minorBidi"/>
          <w:color w:val="212121"/>
          <w:highlight w:val="white"/>
        </w:rPr>
        <w:t xml:space="preserve">So this work states they find an increase in sea ice inertial ringing in 2002-2008 compared to 1979-2001. I do have some issues with the study. 1. GPS was relatively new in the time series and ARGOS positioning would introduce white noise swamping the inertial signal in earlier years. 2. There were more GPS buoys deployed in 2007/8 than ever before - so that increases the signal. 3. They did not present significance on their spectral peaks. Or show examples that were not ‘cherry picked’. And 4. The interpret the increase in inertial response (if it is real) as mechanical weakening of the ice, when it could equally be increased cyclone activity. So many issues with this paper, but it does point to a need for studies like ours to build better boundary layer parameterizations to capture the actual response. </w:t>
      </w:r>
    </w:p>
  </w:comment>
  <w:comment w:id="31" w:author="Hutchings, Jennifer" w:date="2023-11-01T15:00:00Z" w:initials="JH">
    <w:p w14:paraId="612C8647" w14:textId="77777777" w:rsidR="00002354" w:rsidRDefault="00002354" w:rsidP="001A5714">
      <w:r>
        <w:rPr>
          <w:rStyle w:val="CommentReference"/>
        </w:rPr>
        <w:annotationRef/>
      </w:r>
      <w:r>
        <w:rPr>
          <w:rFonts w:asciiTheme="minorHAnsi" w:eastAsiaTheme="minorHAnsi" w:hAnsiTheme="minorHAnsi" w:cstheme="minorBidi"/>
        </w:rPr>
        <w:t>Do we want to comment on the link to internal wave field in the Arctic (see Rainville, Woodgate, Dossier paper), changes (Peralta-Ferriz and Woodgate) and processes (Brenner et al.)  in the upper ocean.</w:t>
      </w:r>
    </w:p>
  </w:comment>
  <w:comment w:id="33" w:author="Watkins, Daniel" w:date="2023-10-26T15:41:00Z" w:initials="DMW">
    <w:p w14:paraId="54933630" w14:textId="3B7DD98B" w:rsidR="00CF51E4" w:rsidRDefault="00CF51E4" w:rsidP="00CF51E4">
      <w:pPr>
        <w:pStyle w:val="CommentText"/>
      </w:pPr>
      <w:r>
        <w:t xml:space="preserve">Ola: </w:t>
      </w:r>
      <w:r>
        <w:rPr>
          <w:rStyle w:val="CommentReference"/>
        </w:rPr>
        <w:annotationRef/>
      </w:r>
      <w:r>
        <w:t>I couldn’t find the appropriate references, do you have a citation for me?</w:t>
      </w:r>
    </w:p>
  </w:comment>
  <w:comment w:id="32" w:author="Watkins, Daniel" w:date="2023-10-31T17:02:00Z" w:initials="DMW">
    <w:p w14:paraId="2D69F436" w14:textId="2AEB539C" w:rsidR="00126BA4" w:rsidRDefault="00126BA4">
      <w:pPr>
        <w:pStyle w:val="CommentText"/>
      </w:pPr>
      <w:r>
        <w:rPr>
          <w:rStyle w:val="CommentReference"/>
        </w:rPr>
        <w:annotationRef/>
      </w:r>
      <w:r>
        <w:t xml:space="preserve">I’m still writing on this part. Basically, we can be sure of the first </w:t>
      </w:r>
      <w:r w:rsidR="006F6D20">
        <w:t>“bump” in the drift speed being inertial since we see the characteristic rotation in the ocean, and the sea ice follows a pattern different from the wind. I’m looking at the orientation of the ice motion for the later oscillations and checking whether they can be expected given the wind.</w:t>
      </w:r>
    </w:p>
  </w:comment>
  <w:comment w:id="34" w:author="Watkins, Daniel" w:date="2023-10-31T17:03:00Z" w:initials="DMW">
    <w:p w14:paraId="2455FCE3" w14:textId="5B55EBE6" w:rsidR="006F6D20" w:rsidRDefault="006F6D20">
      <w:pPr>
        <w:pStyle w:val="CommentText"/>
      </w:pPr>
      <w:r>
        <w:rPr>
          <w:rStyle w:val="CommentReference"/>
        </w:rPr>
        <w:annotationRef/>
      </w:r>
      <w:r>
        <w:t>TBD</w:t>
      </w:r>
    </w:p>
  </w:comment>
  <w:comment w:id="35" w:author="Watkins, Daniel" w:date="2023-10-26T13:25:00Z" w:initials="DMW">
    <w:p w14:paraId="538C00B3" w14:textId="09271153" w:rsidR="00285ACB" w:rsidRDefault="00285ACB">
      <w:pPr>
        <w:pStyle w:val="CommentText"/>
      </w:pPr>
      <w:r>
        <w:rPr>
          <w:rStyle w:val="CommentReference"/>
        </w:rPr>
        <w:annotationRef/>
      </w:r>
      <w:r>
        <w:t>If you notice any errors in the reference, please mention those to me directly rather than editing this section. The bibliography generated automatically using the Zotero reference management software, so I would need to adjust the bibliographic information there. Otherwise I might accidentally overwrite your corrections when I refresh the bibliography.</w:t>
      </w:r>
    </w:p>
  </w:comment>
  <w:comment w:id="36" w:author="Hutchings, Jennifer" w:date="2023-11-01T15:01:00Z" w:initials="JH">
    <w:p w14:paraId="1D034D55" w14:textId="77777777" w:rsidR="00002354" w:rsidRDefault="00002354" w:rsidP="000968A3">
      <w:r>
        <w:rPr>
          <w:rStyle w:val="CommentReference"/>
        </w:rPr>
        <w:annotationRef/>
      </w:r>
      <w:r>
        <w:rPr>
          <w:rFonts w:asciiTheme="minorHAnsi" w:eastAsiaTheme="minorHAnsi" w:hAnsiTheme="minorHAnsi" w:cstheme="minorBidi"/>
        </w:rPr>
        <w:t>Angela’s data paper is referenced twice.</w:t>
      </w:r>
    </w:p>
  </w:comment>
  <w:comment w:id="37" w:author="Watkins, Daniel" w:date="2023-11-14T09:32:00Z" w:initials="DMW">
    <w:p w14:paraId="0F3F4DB7" w14:textId="77777777" w:rsidR="00620828" w:rsidRDefault="00620828">
      <w:pPr>
        <w:pStyle w:val="CommentText"/>
      </w:pPr>
      <w:r>
        <w:rPr>
          <w:rStyle w:val="CommentReference"/>
        </w:rPr>
        <w:annotationRef/>
      </w:r>
      <w:r>
        <w:t>Fixed!</w:t>
      </w:r>
    </w:p>
    <w:p w14:paraId="49FCD8C4" w14:textId="7DDC4742" w:rsidR="00620828" w:rsidRDefault="0062082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0DB07E" w15:done="0"/>
  <w15:commentEx w15:paraId="78F4A52D" w15:done="0"/>
  <w15:commentEx w15:paraId="09A7640E" w15:done="0"/>
  <w15:commentEx w15:paraId="5EE252AE" w15:done="0"/>
  <w15:commentEx w15:paraId="6AE3E7DF" w15:done="0"/>
  <w15:commentEx w15:paraId="273D0C0E" w15:done="0"/>
  <w15:commentEx w15:paraId="6881FA06" w15:done="0"/>
  <w15:commentEx w15:paraId="5E47598D" w15:done="0"/>
  <w15:commentEx w15:paraId="40A582F1" w15:done="0"/>
  <w15:commentEx w15:paraId="7F890E8E" w15:done="0"/>
  <w15:commentEx w15:paraId="237A461D" w15:done="0"/>
  <w15:commentEx w15:paraId="61AC8D6D" w15:done="0"/>
  <w15:commentEx w15:paraId="069FF65D" w15:done="0"/>
  <w15:commentEx w15:paraId="42298F94" w15:done="0"/>
  <w15:commentEx w15:paraId="7A450C99" w15:done="0"/>
  <w15:commentEx w15:paraId="2210A261" w15:done="0"/>
  <w15:commentEx w15:paraId="20B985E3" w15:done="0"/>
  <w15:commentEx w15:paraId="5A5134BC" w15:done="0"/>
  <w15:commentEx w15:paraId="504BC2A1" w15:done="0"/>
  <w15:commentEx w15:paraId="5B463C1F" w15:done="0"/>
  <w15:commentEx w15:paraId="0BD0727D" w15:done="0"/>
  <w15:commentEx w15:paraId="107EED8E" w15:done="0"/>
  <w15:commentEx w15:paraId="5B2524C6" w15:done="0"/>
  <w15:commentEx w15:paraId="3B654978" w15:done="0"/>
  <w15:commentEx w15:paraId="77F59092" w15:done="0"/>
  <w15:commentEx w15:paraId="5FA503F3" w15:done="0"/>
  <w15:commentEx w15:paraId="4B4BAB5C" w15:done="0"/>
  <w15:commentEx w15:paraId="41276C3F" w15:paraIdParent="4B4BAB5C" w15:done="0"/>
  <w15:commentEx w15:paraId="612C8647" w15:paraIdParent="4B4BAB5C" w15:done="0"/>
  <w15:commentEx w15:paraId="54933630" w15:done="0"/>
  <w15:commentEx w15:paraId="2D69F436" w15:done="0"/>
  <w15:commentEx w15:paraId="2455FCE3" w15:done="0"/>
  <w15:commentEx w15:paraId="538C00B3" w15:done="0"/>
  <w15:commentEx w15:paraId="1D034D55" w15:paraIdParent="538C00B3" w15:done="0"/>
  <w15:commentEx w15:paraId="49FCD8C4" w15:paraIdParent="538C00B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FFB92" w16cex:dateUtc="2023-10-30T17:37:00Z"/>
  <w16cex:commentExtensible w16cex:durableId="00F1003E" w16cex:dateUtc="2023-10-30T14:52:00Z"/>
  <w16cex:commentExtensible w16cex:durableId="28ECD77E" w16cex:dateUtc="2023-11-01T20:56:00Z"/>
  <w16cex:commentExtensible w16cex:durableId="0AB97880" w16cex:dateUtc="2023-10-30T17:36:00Z"/>
  <w16cex:commentExtensible w16cex:durableId="4009BE9E" w16cex:dateUtc="2023-11-14T14:19:00Z"/>
  <w16cex:commentExtensible w16cex:durableId="7B6950D1" w16cex:dateUtc="2023-10-30T13:46:00Z"/>
  <w16cex:commentExtensible w16cex:durableId="1DD2DA0D" w16cex:dateUtc="2023-10-30T13:44:00Z"/>
  <w16cex:commentExtensible w16cex:durableId="28ECDF25" w16cex:dateUtc="2023-11-01T21:28:00Z"/>
  <w16cex:commentExtensible w16cex:durableId="41FCAC91" w16cex:dateUtc="2023-11-29T14:18:00Z"/>
  <w16cex:commentExtensible w16cex:durableId="6FD780F0" w16cex:dateUtc="2023-11-29T14:21:00Z"/>
  <w16cex:commentExtensible w16cex:durableId="20705368" w16cex:dateUtc="2023-11-29T14:23:00Z"/>
  <w16cex:commentExtensible w16cex:durableId="68E605A0" w16cex:dateUtc="2023-10-26T17:37:00Z"/>
  <w16cex:commentExtensible w16cex:durableId="1E44801F" w16cex:dateUtc="2023-11-16T16:50:00Z"/>
  <w16cex:commentExtensible w16cex:durableId="1C1C457F" w16cex:dateUtc="2023-11-15T22:19:00Z"/>
  <w16cex:commentExtensible w16cex:durableId="2C33E4EF" w16cex:dateUtc="2023-10-26T18:22:00Z"/>
  <w16cex:commentExtensible w16cex:durableId="743B3062" w16cex:dateUtc="2023-11-28T22:29:00Z"/>
  <w16cex:commentExtensible w16cex:durableId="250368B2" w16cex:dateUtc="2023-11-29T19:27:00Z"/>
  <w16cex:commentExtensible w16cex:durableId="26CBAFD6" w16cex:dateUtc="2023-11-29T19:23:00Z"/>
  <w16cex:commentExtensible w16cex:durableId="2CF73475" w16cex:dateUtc="2023-11-29T19:23:00Z"/>
  <w16cex:commentExtensible w16cex:durableId="3D30A84F" w16cex:dateUtc="2023-10-25T16:18:00Z"/>
  <w16cex:commentExtensible w16cex:durableId="6AB28600" w16cex:dateUtc="2023-10-31T21:08:00Z"/>
  <w16cex:commentExtensible w16cex:durableId="1D6DA950" w16cex:dateUtc="2023-10-31T21:08:00Z"/>
  <w16cex:commentExtensible w16cex:durableId="071231B9" w16cex:dateUtc="2023-10-31T21:14:00Z"/>
  <w16cex:commentExtensible w16cex:durableId="455CD82E" w16cex:dateUtc="2023-10-25T17:57:00Z"/>
  <w16cex:commentExtensible w16cex:durableId="36883212" w16cex:dateUtc="2023-10-25T16:28:00Z"/>
  <w16cex:commentExtensible w16cex:durableId="2C203DD5" w16cex:dateUtc="2023-11-29T19:29:00Z"/>
  <w16cex:commentExtensible w16cex:durableId="5461A674" w16cex:dateUtc="2023-10-31T20:59:00Z"/>
  <w16cex:commentExtensible w16cex:durableId="28ECE520" w16cex:dateUtc="2023-11-01T21:54:00Z"/>
  <w16cex:commentExtensible w16cex:durableId="28ECE69D" w16cex:dateUtc="2023-11-01T22:00:00Z"/>
  <w16cex:commentExtensible w16cex:durableId="5764EB63" w16cex:dateUtc="2023-10-26T19:41:00Z"/>
  <w16cex:commentExtensible w16cex:durableId="486DA544" w16cex:dateUtc="2023-10-31T21:02:00Z"/>
  <w16cex:commentExtensible w16cex:durableId="27394C0B" w16cex:dateUtc="2023-10-31T21:03:00Z"/>
  <w16cex:commentExtensible w16cex:durableId="1CADEAE8" w16cex:dateUtc="2023-10-26T17:25:00Z"/>
  <w16cex:commentExtensible w16cex:durableId="28ECE6CB" w16cex:dateUtc="2023-11-01T22:01:00Z"/>
  <w16cex:commentExtensible w16cex:durableId="36B84B03" w16cex:dateUtc="2023-11-14T14: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0DB07E" w16cid:durableId="275FFB92"/>
  <w16cid:commentId w16cid:paraId="78F4A52D" w16cid:durableId="00F1003E"/>
  <w16cid:commentId w16cid:paraId="09A7640E" w16cid:durableId="28ECD77E"/>
  <w16cid:commentId w16cid:paraId="5EE252AE" w16cid:durableId="0AB97880"/>
  <w16cid:commentId w16cid:paraId="6AE3E7DF" w16cid:durableId="4009BE9E"/>
  <w16cid:commentId w16cid:paraId="273D0C0E" w16cid:durableId="7B6950D1"/>
  <w16cid:commentId w16cid:paraId="6881FA06" w16cid:durableId="1DD2DA0D"/>
  <w16cid:commentId w16cid:paraId="5E47598D" w16cid:durableId="28ECDF25"/>
  <w16cid:commentId w16cid:paraId="40A582F1" w16cid:durableId="41FCAC91"/>
  <w16cid:commentId w16cid:paraId="7F890E8E" w16cid:durableId="6FD780F0"/>
  <w16cid:commentId w16cid:paraId="237A461D" w16cid:durableId="20705368"/>
  <w16cid:commentId w16cid:paraId="61AC8D6D" w16cid:durableId="68E605A0"/>
  <w16cid:commentId w16cid:paraId="069FF65D" w16cid:durableId="1E44801F"/>
  <w16cid:commentId w16cid:paraId="42298F94" w16cid:durableId="1C1C457F"/>
  <w16cid:commentId w16cid:paraId="7A450C99" w16cid:durableId="2C33E4EF"/>
  <w16cid:commentId w16cid:paraId="2210A261" w16cid:durableId="743B3062"/>
  <w16cid:commentId w16cid:paraId="20B985E3" w16cid:durableId="250368B2"/>
  <w16cid:commentId w16cid:paraId="5A5134BC" w16cid:durableId="26CBAFD6"/>
  <w16cid:commentId w16cid:paraId="504BC2A1" w16cid:durableId="2CF73475"/>
  <w16cid:commentId w16cid:paraId="5B463C1F" w16cid:durableId="3D30A84F"/>
  <w16cid:commentId w16cid:paraId="0BD0727D" w16cid:durableId="6AB28600"/>
  <w16cid:commentId w16cid:paraId="107EED8E" w16cid:durableId="1D6DA950"/>
  <w16cid:commentId w16cid:paraId="5B2524C6" w16cid:durableId="071231B9"/>
  <w16cid:commentId w16cid:paraId="3B654978" w16cid:durableId="455CD82E"/>
  <w16cid:commentId w16cid:paraId="77F59092" w16cid:durableId="36883212"/>
  <w16cid:commentId w16cid:paraId="5FA503F3" w16cid:durableId="2C203DD5"/>
  <w16cid:commentId w16cid:paraId="4B4BAB5C" w16cid:durableId="5461A674"/>
  <w16cid:commentId w16cid:paraId="41276C3F" w16cid:durableId="28ECE520"/>
  <w16cid:commentId w16cid:paraId="612C8647" w16cid:durableId="28ECE69D"/>
  <w16cid:commentId w16cid:paraId="54933630" w16cid:durableId="5764EB63"/>
  <w16cid:commentId w16cid:paraId="2D69F436" w16cid:durableId="486DA544"/>
  <w16cid:commentId w16cid:paraId="2455FCE3" w16cid:durableId="27394C0B"/>
  <w16cid:commentId w16cid:paraId="538C00B3" w16cid:durableId="1CADEAE8"/>
  <w16cid:commentId w16cid:paraId="1D034D55" w16cid:durableId="28ECE6CB"/>
  <w16cid:commentId w16cid:paraId="49FCD8C4" w16cid:durableId="36B84B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5C581" w14:textId="77777777" w:rsidR="004A253E" w:rsidRDefault="004A253E" w:rsidP="000379AB">
      <w:r>
        <w:separator/>
      </w:r>
    </w:p>
  </w:endnote>
  <w:endnote w:type="continuationSeparator" w:id="0">
    <w:p w14:paraId="3E43110A" w14:textId="77777777" w:rsidR="004A253E" w:rsidRDefault="004A253E"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gree">
    <w:altName w:val="Cambria"/>
    <w:panose1 w:val="020B0604020202020204"/>
    <w:charset w:val="00"/>
    <w:family w:val="roman"/>
    <w:notTrueType/>
    <w:pitch w:val="default"/>
  </w:font>
  <w:font w:name="degrees">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ED28E" w14:textId="2FE9AD18" w:rsidR="00DD6745" w:rsidRDefault="00DD6745"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1072F" w14:textId="77777777" w:rsidR="004A253E" w:rsidRDefault="004A253E" w:rsidP="000379AB">
      <w:r>
        <w:separator/>
      </w:r>
    </w:p>
  </w:footnote>
  <w:footnote w:type="continuationSeparator" w:id="0">
    <w:p w14:paraId="6607210F" w14:textId="77777777" w:rsidR="004A253E" w:rsidRDefault="004A253E"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5FE63" w14:textId="2FDCD8B1" w:rsidR="00DD6745" w:rsidRDefault="00DD6745" w:rsidP="007778ED">
    <w:pPr>
      <w:pStyle w:val="Header"/>
      <w:jc w:val="center"/>
    </w:pPr>
    <w:r>
      <w:t xml:space="preserve">manuscript submitted to </w:t>
    </w:r>
    <w:r w:rsidR="00F47B9C">
      <w:rPr>
        <w:i/>
      </w:rPr>
      <w:t>JGR Atmospheres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5CCC" w14:textId="2816AD77" w:rsidR="00DD6745" w:rsidRDefault="00DD6745" w:rsidP="00E31404">
    <w:pPr>
      <w:pStyle w:val="Header"/>
      <w:jc w:val="center"/>
    </w:pPr>
    <w:r>
      <w:t xml:space="preserve">Confidential manuscript submitted to </w:t>
    </w:r>
    <w:r>
      <w:rPr>
        <w:i/>
      </w:rPr>
      <w:t xml:space="preserve">replace this text with name of </w:t>
    </w:r>
    <w:r w:rsidRPr="007778ED">
      <w:rPr>
        <w:i/>
      </w:rPr>
      <w:t>AGU journal</w:t>
    </w:r>
  </w:p>
</w:hdr>
</file>

<file path=word/intelligence2.xml><?xml version="1.0" encoding="utf-8"?>
<int2:intelligence xmlns:int2="http://schemas.microsoft.com/office/intelligence/2020/intelligence" xmlns:oel="http://schemas.microsoft.com/office/2019/extlst">
  <int2:observations>
    <int2:textHash int2:hashCode="TiScV8/eyCk60j" int2:id="e13VQ9j0">
      <int2:state int2:value="Rejected" int2:type="LegacyProofing"/>
    </int2:textHash>
    <int2:bookmark int2:bookmarkName="_Int_geaByVZ1" int2:invalidationBookmarkName="" int2:hashCode="YGb+xzuxUpOFDI" int2:id="ZTje6xWN">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472D"/>
    <w:multiLevelType w:val="hybridMultilevel"/>
    <w:tmpl w:val="880A865A"/>
    <w:lvl w:ilvl="0" w:tplc="04090001">
      <w:start w:val="1"/>
      <w:numFmt w:val="bullet"/>
      <w:lvlText w:val=""/>
      <w:lvlJc w:val="left"/>
      <w:pPr>
        <w:ind w:left="1080" w:hanging="360"/>
      </w:pPr>
      <w:rPr>
        <w:rFonts w:ascii="Symbol" w:hAnsi="Symbol"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45046A"/>
    <w:multiLevelType w:val="multilevel"/>
    <w:tmpl w:val="F892A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047978"/>
    <w:multiLevelType w:val="hybridMultilevel"/>
    <w:tmpl w:val="7E889D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3" w15:restartNumberingAfterBreak="0">
    <w:nsid w:val="7B47206B"/>
    <w:multiLevelType w:val="hybridMultilevel"/>
    <w:tmpl w:val="058C0FC8"/>
    <w:lvl w:ilvl="0" w:tplc="EB9E9560">
      <w:numFmt w:val="bullet"/>
      <w:lvlText w:val="·"/>
      <w:lvlJc w:val="left"/>
      <w:pPr>
        <w:ind w:left="1080" w:hanging="360"/>
      </w:pPr>
      <w:rPr>
        <w:rFonts w:ascii="Times New Roman" w:eastAsia="Times New Roman" w:hAnsi="Times New Roman" w:cs="Times New Roman"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7862105">
    <w:abstractNumId w:val="2"/>
  </w:num>
  <w:num w:numId="2" w16cid:durableId="627129837">
    <w:abstractNumId w:val="1"/>
  </w:num>
  <w:num w:numId="3" w16cid:durableId="1857229201">
    <w:abstractNumId w:val="12"/>
  </w:num>
  <w:num w:numId="4" w16cid:durableId="2038120924">
    <w:abstractNumId w:val="6"/>
  </w:num>
  <w:num w:numId="5" w16cid:durableId="1782721186">
    <w:abstractNumId w:val="7"/>
  </w:num>
  <w:num w:numId="6" w16cid:durableId="1879539494">
    <w:abstractNumId w:val="9"/>
  </w:num>
  <w:num w:numId="7" w16cid:durableId="1929800961">
    <w:abstractNumId w:val="10"/>
  </w:num>
  <w:num w:numId="8" w16cid:durableId="188102137">
    <w:abstractNumId w:val="11"/>
  </w:num>
  <w:num w:numId="9" w16cid:durableId="1539926305">
    <w:abstractNumId w:val="3"/>
  </w:num>
  <w:num w:numId="10" w16cid:durableId="760027046">
    <w:abstractNumId w:val="8"/>
  </w:num>
  <w:num w:numId="11" w16cid:durableId="1024477298">
    <w:abstractNumId w:val="5"/>
  </w:num>
  <w:num w:numId="12" w16cid:durableId="1146968376">
    <w:abstractNumId w:val="13"/>
  </w:num>
  <w:num w:numId="13" w16cid:durableId="1913395176">
    <w:abstractNumId w:val="0"/>
  </w:num>
  <w:num w:numId="14" w16cid:durableId="156351762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tkins, Daniel">
    <w15:presenceInfo w15:providerId="AD" w15:userId="S::dwatkin2@ad.brown.edu::95ead6a9-e46b-4253-8e05-51429952ea56"/>
  </w15:person>
  <w15:person w15:author="Hutchings, Jennifer">
    <w15:presenceInfo w15:providerId="AD" w15:userId="S::hutchije@oregonstate.edu::b3fa859c-75c5-4e60-afd7-b4368c90079e"/>
  </w15:person>
  <w15:person w15:author="Amy Solomon">
    <w15:presenceInfo w15:providerId="None" w15:userId="Amy Solomon"/>
  </w15:person>
  <w15:person w15:author="Ola Persson">
    <w15:presenceInfo w15:providerId="Windows Live" w15:userId="e3e273df4f4746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077"/>
    <w:rsid w:val="00002354"/>
    <w:rsid w:val="00002B9D"/>
    <w:rsid w:val="00026D88"/>
    <w:rsid w:val="00027834"/>
    <w:rsid w:val="00031829"/>
    <w:rsid w:val="000379AB"/>
    <w:rsid w:val="0007414F"/>
    <w:rsid w:val="00093E37"/>
    <w:rsid w:val="000C0A99"/>
    <w:rsid w:val="000D6171"/>
    <w:rsid w:val="000E25E0"/>
    <w:rsid w:val="0012146A"/>
    <w:rsid w:val="00126BA4"/>
    <w:rsid w:val="00142E6A"/>
    <w:rsid w:val="001441EE"/>
    <w:rsid w:val="00184E7B"/>
    <w:rsid w:val="001902F1"/>
    <w:rsid w:val="001A16D2"/>
    <w:rsid w:val="001A2EDE"/>
    <w:rsid w:val="001A7413"/>
    <w:rsid w:val="001C2B0D"/>
    <w:rsid w:val="001D307B"/>
    <w:rsid w:val="001E33EF"/>
    <w:rsid w:val="00205265"/>
    <w:rsid w:val="002112B8"/>
    <w:rsid w:val="00240493"/>
    <w:rsid w:val="00285ACB"/>
    <w:rsid w:val="00296A83"/>
    <w:rsid w:val="002977AA"/>
    <w:rsid w:val="002B4127"/>
    <w:rsid w:val="002B5F01"/>
    <w:rsid w:val="002B6F74"/>
    <w:rsid w:val="002C3263"/>
    <w:rsid w:val="002E7898"/>
    <w:rsid w:val="002E78F3"/>
    <w:rsid w:val="002F2289"/>
    <w:rsid w:val="002F2C64"/>
    <w:rsid w:val="002F3B11"/>
    <w:rsid w:val="002F3EA8"/>
    <w:rsid w:val="003137C3"/>
    <w:rsid w:val="00321596"/>
    <w:rsid w:val="003271C6"/>
    <w:rsid w:val="003512EC"/>
    <w:rsid w:val="00357A4A"/>
    <w:rsid w:val="00366917"/>
    <w:rsid w:val="0037466A"/>
    <w:rsid w:val="0037787F"/>
    <w:rsid w:val="003D0AFA"/>
    <w:rsid w:val="003E660A"/>
    <w:rsid w:val="003F199B"/>
    <w:rsid w:val="00400425"/>
    <w:rsid w:val="004009A6"/>
    <w:rsid w:val="00411041"/>
    <w:rsid w:val="004145CB"/>
    <w:rsid w:val="0042590D"/>
    <w:rsid w:val="00440A22"/>
    <w:rsid w:val="00444E5E"/>
    <w:rsid w:val="00445C8E"/>
    <w:rsid w:val="00451B39"/>
    <w:rsid w:val="0046739F"/>
    <w:rsid w:val="0048317D"/>
    <w:rsid w:val="0048623B"/>
    <w:rsid w:val="004A0754"/>
    <w:rsid w:val="004A253E"/>
    <w:rsid w:val="004B6A94"/>
    <w:rsid w:val="004D651F"/>
    <w:rsid w:val="00510F8D"/>
    <w:rsid w:val="00514B45"/>
    <w:rsid w:val="005167EA"/>
    <w:rsid w:val="00534937"/>
    <w:rsid w:val="005358D5"/>
    <w:rsid w:val="00535B2C"/>
    <w:rsid w:val="00545B6C"/>
    <w:rsid w:val="005472C9"/>
    <w:rsid w:val="0055027F"/>
    <w:rsid w:val="00551C56"/>
    <w:rsid w:val="00562C9F"/>
    <w:rsid w:val="00562D64"/>
    <w:rsid w:val="0057441D"/>
    <w:rsid w:val="00575C0B"/>
    <w:rsid w:val="005B761F"/>
    <w:rsid w:val="005B7B67"/>
    <w:rsid w:val="005C6F8A"/>
    <w:rsid w:val="005D1626"/>
    <w:rsid w:val="005E1969"/>
    <w:rsid w:val="005F4A60"/>
    <w:rsid w:val="005F66A0"/>
    <w:rsid w:val="0060104A"/>
    <w:rsid w:val="00613FD9"/>
    <w:rsid w:val="0061404D"/>
    <w:rsid w:val="00620828"/>
    <w:rsid w:val="0063663F"/>
    <w:rsid w:val="00661BBD"/>
    <w:rsid w:val="00662F3A"/>
    <w:rsid w:val="00671EDE"/>
    <w:rsid w:val="00676609"/>
    <w:rsid w:val="006842EE"/>
    <w:rsid w:val="00687D3B"/>
    <w:rsid w:val="0069096B"/>
    <w:rsid w:val="006A4375"/>
    <w:rsid w:val="006C4619"/>
    <w:rsid w:val="006D19B4"/>
    <w:rsid w:val="006F0D4D"/>
    <w:rsid w:val="006F662E"/>
    <w:rsid w:val="006F6D20"/>
    <w:rsid w:val="00715C4A"/>
    <w:rsid w:val="007238F7"/>
    <w:rsid w:val="00751148"/>
    <w:rsid w:val="00775E58"/>
    <w:rsid w:val="007778ED"/>
    <w:rsid w:val="00786FE2"/>
    <w:rsid w:val="00796FB8"/>
    <w:rsid w:val="007A3715"/>
    <w:rsid w:val="007A43D9"/>
    <w:rsid w:val="007B4B93"/>
    <w:rsid w:val="007F52E0"/>
    <w:rsid w:val="00813315"/>
    <w:rsid w:val="00813D4C"/>
    <w:rsid w:val="008250E7"/>
    <w:rsid w:val="0084775F"/>
    <w:rsid w:val="00855B07"/>
    <w:rsid w:val="00894D11"/>
    <w:rsid w:val="008969B4"/>
    <w:rsid w:val="008A6077"/>
    <w:rsid w:val="008A6BE1"/>
    <w:rsid w:val="008B0FCD"/>
    <w:rsid w:val="008D3087"/>
    <w:rsid w:val="008E4588"/>
    <w:rsid w:val="008E58E5"/>
    <w:rsid w:val="008F2A63"/>
    <w:rsid w:val="00907D27"/>
    <w:rsid w:val="00967C89"/>
    <w:rsid w:val="0097213C"/>
    <w:rsid w:val="00975D9D"/>
    <w:rsid w:val="00995CAA"/>
    <w:rsid w:val="009A6DAF"/>
    <w:rsid w:val="009B68DA"/>
    <w:rsid w:val="009C63D9"/>
    <w:rsid w:val="009E2D53"/>
    <w:rsid w:val="00A1073D"/>
    <w:rsid w:val="00A44E37"/>
    <w:rsid w:val="00A82C3F"/>
    <w:rsid w:val="00AA11F3"/>
    <w:rsid w:val="00AB46CF"/>
    <w:rsid w:val="00AD03B0"/>
    <w:rsid w:val="00AE3EE6"/>
    <w:rsid w:val="00AF33DA"/>
    <w:rsid w:val="00B075A8"/>
    <w:rsid w:val="00B120F3"/>
    <w:rsid w:val="00B15730"/>
    <w:rsid w:val="00B24C5F"/>
    <w:rsid w:val="00B3504B"/>
    <w:rsid w:val="00B44EB3"/>
    <w:rsid w:val="00B477D1"/>
    <w:rsid w:val="00B50A95"/>
    <w:rsid w:val="00B50BF9"/>
    <w:rsid w:val="00B52E5A"/>
    <w:rsid w:val="00B56CDF"/>
    <w:rsid w:val="00B719C8"/>
    <w:rsid w:val="00B81C79"/>
    <w:rsid w:val="00B82556"/>
    <w:rsid w:val="00B828C4"/>
    <w:rsid w:val="00B977DA"/>
    <w:rsid w:val="00BA3E67"/>
    <w:rsid w:val="00BB0349"/>
    <w:rsid w:val="00BB4619"/>
    <w:rsid w:val="00BC44C1"/>
    <w:rsid w:val="00BD47BB"/>
    <w:rsid w:val="00BF0028"/>
    <w:rsid w:val="00BF7EC2"/>
    <w:rsid w:val="00C00961"/>
    <w:rsid w:val="00C04A51"/>
    <w:rsid w:val="00C22B1D"/>
    <w:rsid w:val="00C32913"/>
    <w:rsid w:val="00C3475A"/>
    <w:rsid w:val="00C40C4D"/>
    <w:rsid w:val="00C46917"/>
    <w:rsid w:val="00C54875"/>
    <w:rsid w:val="00C81368"/>
    <w:rsid w:val="00C81692"/>
    <w:rsid w:val="00C82BEA"/>
    <w:rsid w:val="00C84322"/>
    <w:rsid w:val="00C94AA5"/>
    <w:rsid w:val="00CA07F8"/>
    <w:rsid w:val="00CB7501"/>
    <w:rsid w:val="00CB7BED"/>
    <w:rsid w:val="00CC4CBE"/>
    <w:rsid w:val="00CF3DEE"/>
    <w:rsid w:val="00CF51E4"/>
    <w:rsid w:val="00CF675A"/>
    <w:rsid w:val="00D45220"/>
    <w:rsid w:val="00D50A01"/>
    <w:rsid w:val="00D5461E"/>
    <w:rsid w:val="00D810E5"/>
    <w:rsid w:val="00D94549"/>
    <w:rsid w:val="00D94839"/>
    <w:rsid w:val="00D9528F"/>
    <w:rsid w:val="00DA2D8D"/>
    <w:rsid w:val="00DD6745"/>
    <w:rsid w:val="00DE3D03"/>
    <w:rsid w:val="00DE3F91"/>
    <w:rsid w:val="00DE7523"/>
    <w:rsid w:val="00DF77D4"/>
    <w:rsid w:val="00E00E17"/>
    <w:rsid w:val="00E01778"/>
    <w:rsid w:val="00E03025"/>
    <w:rsid w:val="00E31404"/>
    <w:rsid w:val="00E31513"/>
    <w:rsid w:val="00E36D5B"/>
    <w:rsid w:val="00E46824"/>
    <w:rsid w:val="00E46A7A"/>
    <w:rsid w:val="00E51EC0"/>
    <w:rsid w:val="00E664DF"/>
    <w:rsid w:val="00E67B96"/>
    <w:rsid w:val="00E82BB9"/>
    <w:rsid w:val="00E92CAF"/>
    <w:rsid w:val="00ED0EDA"/>
    <w:rsid w:val="00EE433D"/>
    <w:rsid w:val="00EF04CF"/>
    <w:rsid w:val="00EF52BF"/>
    <w:rsid w:val="00F13598"/>
    <w:rsid w:val="00F13606"/>
    <w:rsid w:val="00F21080"/>
    <w:rsid w:val="00F26111"/>
    <w:rsid w:val="00F45E57"/>
    <w:rsid w:val="00F47B9C"/>
    <w:rsid w:val="00F573B7"/>
    <w:rsid w:val="00F6334C"/>
    <w:rsid w:val="00F6750F"/>
    <w:rsid w:val="00F71CD1"/>
    <w:rsid w:val="00F7238F"/>
    <w:rsid w:val="00F72CD2"/>
    <w:rsid w:val="00F75F39"/>
    <w:rsid w:val="00F90CD1"/>
    <w:rsid w:val="00F96747"/>
    <w:rsid w:val="00FC3EAC"/>
    <w:rsid w:val="00FC49C6"/>
    <w:rsid w:val="00FD417D"/>
    <w:rsid w:val="00FE627A"/>
    <w:rsid w:val="00FF6E3B"/>
    <w:rsid w:val="0ADCA794"/>
    <w:rsid w:val="1AB51EAA"/>
    <w:rsid w:val="1ACF9879"/>
    <w:rsid w:val="398DB27E"/>
    <w:rsid w:val="50F57BC9"/>
    <w:rsid w:val="59CE76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09C9F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 w:val="24"/>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character" w:styleId="LineNumber">
    <w:name w:val="line number"/>
    <w:basedOn w:val="DefaultParagraphFont"/>
    <w:uiPriority w:val="99"/>
    <w:semiHidden/>
    <w:unhideWhenUsed/>
    <w:rsid w:val="00BD47BB"/>
  </w:style>
  <w:style w:type="character" w:styleId="PlaceholderText">
    <w:name w:val="Placeholder Text"/>
    <w:basedOn w:val="DefaultParagraphFont"/>
    <w:uiPriority w:val="99"/>
    <w:semiHidden/>
    <w:rsid w:val="00E92CAF"/>
    <w:rPr>
      <w:color w:val="666666"/>
    </w:rPr>
  </w:style>
  <w:style w:type="paragraph" w:styleId="CommentText">
    <w:name w:val="annotation text"/>
    <w:basedOn w:val="Normal"/>
    <w:link w:val="CommentTextChar"/>
    <w:uiPriority w:val="99"/>
    <w:unhideWhenUsed/>
    <w:rsid w:val="00F47B9C"/>
    <w:pPr>
      <w:spacing w:after="160"/>
    </w:pPr>
    <w:rPr>
      <w:rFonts w:asciiTheme="minorHAnsi" w:eastAsiaTheme="minorHAnsi" w:hAnsiTheme="minorHAnsi" w:cstheme="minorBidi"/>
    </w:rPr>
  </w:style>
  <w:style w:type="character" w:customStyle="1" w:styleId="CommentTextChar">
    <w:name w:val="Comment Text Char"/>
    <w:basedOn w:val="DefaultParagraphFont"/>
    <w:link w:val="CommentText"/>
    <w:uiPriority w:val="99"/>
    <w:rsid w:val="00F47B9C"/>
    <w:rPr>
      <w:sz w:val="20"/>
      <w:szCs w:val="20"/>
    </w:rPr>
  </w:style>
  <w:style w:type="character" w:styleId="CommentReference">
    <w:name w:val="annotation reference"/>
    <w:basedOn w:val="DefaultParagraphFont"/>
    <w:uiPriority w:val="99"/>
    <w:semiHidden/>
    <w:unhideWhenUsed/>
    <w:rsid w:val="00F47B9C"/>
    <w:rPr>
      <w:sz w:val="16"/>
      <w:szCs w:val="16"/>
    </w:rPr>
  </w:style>
  <w:style w:type="paragraph" w:styleId="CommentSubject">
    <w:name w:val="annotation subject"/>
    <w:basedOn w:val="CommentText"/>
    <w:next w:val="CommentText"/>
    <w:link w:val="CommentSubjectChar"/>
    <w:uiPriority w:val="99"/>
    <w:semiHidden/>
    <w:unhideWhenUsed/>
    <w:rsid w:val="00093E37"/>
    <w:pPr>
      <w:spacing w:after="0"/>
    </w:pPr>
    <w:rPr>
      <w:rFonts w:ascii="Times New Roman" w:eastAsia="Calibri" w:hAnsi="Times New Roman" w:cs="Times New Roman"/>
      <w:b/>
      <w:bCs/>
    </w:rPr>
  </w:style>
  <w:style w:type="character" w:customStyle="1" w:styleId="CommentSubjectChar">
    <w:name w:val="Comment Subject Char"/>
    <w:basedOn w:val="CommentTextChar"/>
    <w:link w:val="CommentSubject"/>
    <w:uiPriority w:val="99"/>
    <w:semiHidden/>
    <w:rsid w:val="00093E37"/>
    <w:rPr>
      <w:rFonts w:ascii="Times New Roman" w:eastAsia="Calibri" w:hAnsi="Times New Roman" w:cs="Times New Roman"/>
      <w:b/>
      <w:bCs/>
      <w:sz w:val="20"/>
      <w:szCs w:val="20"/>
    </w:rPr>
  </w:style>
  <w:style w:type="character" w:customStyle="1" w:styleId="markedcontent">
    <w:name w:val="markedcontent"/>
    <w:basedOn w:val="DefaultParagraphFont"/>
    <w:rsid w:val="00C46917"/>
  </w:style>
  <w:style w:type="paragraph" w:styleId="Bibliography">
    <w:name w:val="Bibliography"/>
    <w:basedOn w:val="Normal"/>
    <w:next w:val="Normal"/>
    <w:uiPriority w:val="37"/>
    <w:unhideWhenUsed/>
    <w:rsid w:val="00285ACB"/>
    <w:pPr>
      <w:spacing w:line="480" w:lineRule="auto"/>
      <w:ind w:left="720" w:hanging="720"/>
    </w:pPr>
  </w:style>
  <w:style w:type="paragraph" w:styleId="Revision">
    <w:name w:val="Revision"/>
    <w:hidden/>
    <w:uiPriority w:val="99"/>
    <w:semiHidden/>
    <w:rsid w:val="0037787F"/>
    <w:rPr>
      <w:rFonts w:ascii="Times New Roman" w:eastAsia="Calibri" w:hAnsi="Times New Roman" w:cs="Times New Roman"/>
      <w:sz w:val="20"/>
      <w:szCs w:val="20"/>
    </w:rPr>
  </w:style>
  <w:style w:type="table" w:styleId="TableGrid">
    <w:name w:val="Table Grid"/>
    <w:basedOn w:val="TableNormal"/>
    <w:uiPriority w:val="39"/>
    <w:rsid w:val="008B0F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A6D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74023389">
      <w:bodyDiv w:val="1"/>
      <w:marLeft w:val="0"/>
      <w:marRight w:val="0"/>
      <w:marTop w:val="0"/>
      <w:marBottom w:val="0"/>
      <w:divBdr>
        <w:top w:val="none" w:sz="0" w:space="0" w:color="auto"/>
        <w:left w:val="none" w:sz="0" w:space="0" w:color="auto"/>
        <w:bottom w:val="none" w:sz="0" w:space="0" w:color="auto"/>
        <w:right w:val="none" w:sz="0" w:space="0" w:color="auto"/>
      </w:divBdr>
      <w:divsChild>
        <w:div w:id="18023805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89051363">
              <w:marLeft w:val="0"/>
              <w:marRight w:val="0"/>
              <w:marTop w:val="0"/>
              <w:marBottom w:val="0"/>
              <w:divBdr>
                <w:top w:val="none" w:sz="0" w:space="0" w:color="auto"/>
                <w:left w:val="none" w:sz="0" w:space="0" w:color="auto"/>
                <w:bottom w:val="none" w:sz="0" w:space="0" w:color="auto"/>
                <w:right w:val="none" w:sz="0" w:space="0" w:color="auto"/>
              </w:divBdr>
              <w:divsChild>
                <w:div w:id="7991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94968">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144349171">
      <w:bodyDiv w:val="1"/>
      <w:marLeft w:val="0"/>
      <w:marRight w:val="0"/>
      <w:marTop w:val="0"/>
      <w:marBottom w:val="0"/>
      <w:divBdr>
        <w:top w:val="none" w:sz="0" w:space="0" w:color="auto"/>
        <w:left w:val="none" w:sz="0" w:space="0" w:color="auto"/>
        <w:bottom w:val="none" w:sz="0" w:space="0" w:color="auto"/>
        <w:right w:val="none" w:sz="0" w:space="0" w:color="auto"/>
      </w:divBdr>
      <w:divsChild>
        <w:div w:id="10992566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33586901">
              <w:marLeft w:val="0"/>
              <w:marRight w:val="0"/>
              <w:marTop w:val="0"/>
              <w:marBottom w:val="0"/>
              <w:divBdr>
                <w:top w:val="none" w:sz="0" w:space="0" w:color="auto"/>
                <w:left w:val="none" w:sz="0" w:space="0" w:color="auto"/>
                <w:bottom w:val="none" w:sz="0" w:space="0" w:color="auto"/>
                <w:right w:val="none" w:sz="0" w:space="0" w:color="auto"/>
              </w:divBdr>
              <w:divsChild>
                <w:div w:id="9301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964157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www.oc.nps.edu/~stanton/fluxbuoy/deploy/deploy.html" TargetMode="External"/><Relationship Id="rId26" Type="http://schemas.openxmlformats.org/officeDocument/2006/relationships/image" Target="media/image9.jpg"/><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1.png"/><Relationship Id="rId25" Type="http://schemas.openxmlformats.org/officeDocument/2006/relationships/image" Target="media/image8.jpg"/><Relationship Id="rId33" Type="http://schemas.openxmlformats.org/officeDocument/2006/relationships/hyperlink" Target="https://www.agu.org/Publish-with-AGU/Publish/Author-Resources/Data-and-Software-for-Authors" TargetMode="External"/><Relationship Id="rId2" Type="http://schemas.openxmlformats.org/officeDocument/2006/relationships/numbering" Target="numbering.xml"/><Relationship Id="rId16" Type="http://schemas.openxmlformats.org/officeDocument/2006/relationships/hyperlink" Target="http://sharingscience.agu.org/creating-plain-language-summary/" TargetMode="External"/><Relationship Id="rId20" Type="http://schemas.openxmlformats.org/officeDocument/2006/relationships/image" Target="media/image3.jp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daniel_watkins@brown.edu" TargetMode="External"/><Relationship Id="rId24" Type="http://schemas.openxmlformats.org/officeDocument/2006/relationships/image" Target="media/image7.jpg"/><Relationship Id="rId32" Type="http://schemas.openxmlformats.org/officeDocument/2006/relationships/hyperlink" Target="https://www.agu.org/Publish-with-AGU/Publish/Author-Resources/Data-and-Software-for-Authors" TargetMode="External"/><Relationship Id="rId37" Type="http://schemas.microsoft.com/office/2020/10/relationships/intelligence" Target="intelligence2.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2.jpg"/><Relationship Id="rId31" Type="http://schemas.openxmlformats.org/officeDocument/2006/relationships/hyperlink" Target="https://www.agu.org/Publish-with-AGU/Publish/Author-Resources/Data-and-Software-for-Authors" TargetMode="External"/><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publications.agu.org/brief-guide-agu-style-grammar/" TargetMode="External"/><Relationship Id="rId35"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CE0ACC-1453-DF44-A4F6-1BF76D5A482F}">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F3B022-4B29-4A05-AAB2-CD4DA98D7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41</Pages>
  <Words>45082</Words>
  <Characters>256974</Characters>
  <Application>Microsoft Office Word</Application>
  <DocSecurity>0</DocSecurity>
  <Lines>2141</Lines>
  <Paragraphs>602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Watkins, Daniel</cp:lastModifiedBy>
  <cp:revision>9</cp:revision>
  <dcterms:created xsi:type="dcterms:W3CDTF">2023-11-08T14:15:00Z</dcterms:created>
  <dcterms:modified xsi:type="dcterms:W3CDTF">2023-11-30T14:07:00Z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zotero-version="6.0.29"&gt;&lt;session id="ASs2BaU9"/&gt;&lt;style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