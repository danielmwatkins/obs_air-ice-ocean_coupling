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E31404">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0A8367FD" w:rsidR="398DB27E" w:rsidRPr="0037787F" w:rsidRDefault="398DB27E" w:rsidP="0037787F">
      <w:pPr>
        <w:pStyle w:val="Title"/>
      </w:pPr>
      <w:r w:rsidRPr="0037787F">
        <w:t>Air-Ice-Ocean Coupling During a Strong Mid-Winter Cyclone Part 1: Coupled Dynamic Interactions in Observations and a Model</w:t>
      </w:r>
    </w:p>
    <w:p w14:paraId="2C704740" w14:textId="47EB85EC"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Pr="59CE765C">
        <w:rPr>
          <w:vertAlign w:val="superscript"/>
        </w:rPr>
        <w:t>4</w:t>
      </w:r>
      <w:r>
        <w:t>, J. Haapala</w:t>
      </w:r>
      <w:r w:rsidRPr="59CE765C">
        <w:rPr>
          <w:vertAlign w:val="superscript"/>
        </w:rPr>
        <w:t>5</w:t>
      </w:r>
      <w:r>
        <w:t>, J. K. Hutchings</w:t>
      </w:r>
      <w:r w:rsidRPr="59CE765C">
        <w:rPr>
          <w:vertAlign w:val="superscript"/>
        </w:rPr>
        <w:t>6</w:t>
      </w:r>
      <w:r>
        <w:t>, G. Svensson</w:t>
      </w:r>
      <w:r w:rsidRPr="59CE765C">
        <w:rPr>
          <w:vertAlign w:val="superscript"/>
        </w:rPr>
        <w:t>7</w:t>
      </w:r>
    </w:p>
    <w:p w14:paraId="5B07F13A" w14:textId="13974A8A" w:rsidR="008A6077" w:rsidRPr="006F662E" w:rsidRDefault="00DE3F91" w:rsidP="00DE3F91">
      <w:pPr>
        <w:pStyle w:val="Note"/>
      </w:pPr>
      <w:r>
        <w:t>(</w:t>
      </w:r>
      <w:r w:rsidR="00545B6C">
        <w:t>List authors</w:t>
      </w:r>
      <w:r w:rsidR="008A6077">
        <w:t xml:space="preserve"> by first name or initial followed by last name and separated by commas. Use superscript numbers to link affiliations, and symbols *†‡ for author notes.  For example, X. Jones</w:t>
      </w:r>
      <w:r w:rsidR="008A6077" w:rsidRPr="00A85A74">
        <w:rPr>
          <w:vertAlign w:val="superscript"/>
        </w:rPr>
        <w:t>1</w:t>
      </w:r>
      <w:r w:rsidR="008A6077">
        <w:t>*, P. Smith</w:t>
      </w:r>
      <w:r w:rsidR="008A6077" w:rsidRPr="00A85A74">
        <w:rPr>
          <w:vertAlign w:val="superscript"/>
        </w:rPr>
        <w:t>1,2</w:t>
      </w:r>
      <w:r w:rsidR="006F662E">
        <w:t xml:space="preserve"> </w:t>
      </w:r>
      <w:r w:rsidR="006F662E" w:rsidRPr="006F662E">
        <w:t xml:space="preserve">Authors are individuals who have significantly contributed to the research and preparation of the article. Group authors are </w:t>
      </w:r>
      <w:proofErr w:type="gramStart"/>
      <w:r w:rsidR="006F662E" w:rsidRPr="006F662E">
        <w:t>allowed, if</w:t>
      </w:r>
      <w:proofErr w:type="gramEnd"/>
      <w:r w:rsidR="006F662E" w:rsidRPr="006F662E">
        <w:t xml:space="preserve"> each author in the group is separately identified in an appendix.</w:t>
      </w:r>
      <w:r>
        <w:t>)</w:t>
      </w:r>
    </w:p>
    <w:p w14:paraId="20595086" w14:textId="0DF0F3BC"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commentRangeStart w:id="0"/>
      <w:r w:rsidRPr="398DB27E">
        <w:rPr>
          <w:vertAlign w:val="superscript"/>
        </w:rPr>
        <w:t>2</w:t>
      </w:r>
      <w:r>
        <w:t xml:space="preserve">Affiliation for author 2. </w:t>
      </w:r>
      <w:r w:rsidRPr="398DB27E">
        <w:rPr>
          <w:vertAlign w:val="superscript"/>
        </w:rPr>
        <w:t>3</w:t>
      </w:r>
      <w:r w:rsidR="00184E7B">
        <w:t>Moss Landing Marine Laboratories and Naval Postgraduate School, CA, USA</w:t>
      </w:r>
      <w:r>
        <w:t xml:space="preserve">. </w:t>
      </w:r>
      <w:r w:rsidRPr="398DB27E">
        <w:rPr>
          <w:vertAlign w:val="superscript"/>
        </w:rPr>
        <w:t>4</w:t>
      </w:r>
      <w:r>
        <w:t xml:space="preserve">Affiliation for author 4. </w:t>
      </w:r>
      <w:r w:rsidRPr="398DB27E">
        <w:rPr>
          <w:vertAlign w:val="superscript"/>
        </w:rPr>
        <w:t>5</w:t>
      </w:r>
      <w:r>
        <w:t xml:space="preserve">Affiliation for author 5. </w:t>
      </w:r>
      <w:r w:rsidR="001D307B">
        <w:rPr>
          <w:vertAlign w:val="superscript"/>
        </w:rPr>
        <w:t>6</w:t>
      </w:r>
      <w:r w:rsidR="00D5461E">
        <w:t>College of Earth Ocean and Atmospheric Sciences, Oregon State University, Corvallis, OR, USA</w:t>
      </w:r>
      <w:r w:rsidR="001D307B">
        <w:t>.</w:t>
      </w:r>
      <w:r w:rsidR="001D307B" w:rsidRPr="001D307B">
        <w:rPr>
          <w:vertAlign w:val="superscript"/>
        </w:rPr>
        <w:t xml:space="preserve"> </w:t>
      </w:r>
      <w:r w:rsidR="001D307B">
        <w:rPr>
          <w:vertAlign w:val="superscript"/>
        </w:rPr>
        <w:t>7</w:t>
      </w:r>
      <w:r w:rsidR="001D307B">
        <w:t>Affiliation for author 7.</w:t>
      </w:r>
      <w:commentRangeEnd w:id="0"/>
      <w:r w:rsidR="0037787F">
        <w:rPr>
          <w:rStyle w:val="CommentReference"/>
          <w:rFonts w:asciiTheme="minorHAnsi" w:eastAsiaTheme="minorHAnsi" w:hAnsiTheme="minorHAnsi" w:cstheme="minorBidi"/>
        </w:rPr>
        <w:commentReference w:id="0"/>
      </w:r>
    </w:p>
    <w:p w14:paraId="6BD4F6A9" w14:textId="6403D0B2" w:rsidR="00DE3F91" w:rsidRDefault="398DB27E" w:rsidP="00B120F3">
      <w:pPr>
        <w:pStyle w:val="Note"/>
      </w:pPr>
      <w:r>
        <w:t>(Affiliations should be preceded by superscript numbers corresponding to the author list. Each affiliation should be run in so that the full affiliation list is a single paragraph.)</w:t>
      </w:r>
    </w:p>
    <w:p w14:paraId="5614852F" w14:textId="63EE5893" w:rsidR="00DE3F91" w:rsidRDefault="398DB27E" w:rsidP="003137C3">
      <w:pPr>
        <w:pStyle w:val="Affiliation"/>
      </w:pPr>
      <w:r>
        <w:t>Corresponding author: Daniel Watkins (</w:t>
      </w:r>
      <w:hyperlink r:id="rId15">
        <w:r w:rsidR="001D307B">
          <w:rPr>
            <w:rStyle w:val="Hyperlink"/>
          </w:rPr>
          <w:t>daniel_watkins@brown.edu</w:t>
        </w:r>
      </w:hyperlink>
      <w:r w:rsidR="001D307B">
        <w:t>)</w:t>
      </w:r>
    </w:p>
    <w:p w14:paraId="06FDCBD0" w14:textId="59CF0462" w:rsidR="00DE3F91" w:rsidRDefault="008A6077" w:rsidP="003137C3">
      <w:pPr>
        <w:pStyle w:val="Affiliation"/>
      </w:pPr>
      <w:r>
        <w:t>†Additional author notes should be indicated with symbols (</w:t>
      </w:r>
      <w:r w:rsidR="009B68DA">
        <w:t>current addresses, for example</w:t>
      </w:r>
      <w:r>
        <w:t>).</w:t>
      </w:r>
    </w:p>
    <w:p w14:paraId="235AF609" w14:textId="6F343D4A" w:rsidR="00DE3F91" w:rsidRDefault="00DE3F91" w:rsidP="00B120F3">
      <w:pPr>
        <w:pStyle w:val="Note"/>
      </w:pPr>
      <w:r>
        <w:t>(</w:t>
      </w:r>
      <w:proofErr w:type="gramStart"/>
      <w:r>
        <w:t>include</w:t>
      </w:r>
      <w:proofErr w:type="gramEnd"/>
      <w:r>
        <w:t xml:space="preserve"> name and email addresses of the corresponding author.  More than one corresponding author is allowed</w:t>
      </w:r>
      <w:r w:rsidR="00321596">
        <w:t xml:space="preserve"> in this Word file and for publication; but only one corresponding author is allowed in our editorial system</w:t>
      </w:r>
      <w:r>
        <w:t xml:space="preserve">.)  </w:t>
      </w:r>
    </w:p>
    <w:p w14:paraId="52EAA876" w14:textId="0F4D9CB3" w:rsidR="00C94AA5" w:rsidRDefault="00C94AA5" w:rsidP="005358D5">
      <w:pPr>
        <w:pStyle w:val="Heading-Main"/>
      </w:pPr>
      <w:commentRangeStart w:id="1"/>
      <w:r>
        <w:t>Key Points:</w:t>
      </w:r>
      <w:commentRangeEnd w:id="1"/>
      <w:r w:rsidR="0037787F">
        <w:rPr>
          <w:rStyle w:val="CommentReference"/>
          <w:rFonts w:asciiTheme="minorHAnsi" w:eastAsiaTheme="minorHAnsi" w:hAnsiTheme="minorHAnsi" w:cstheme="minorBidi"/>
          <w:b w:val="0"/>
          <w:bCs w:val="0"/>
          <w:kern w:val="0"/>
        </w:rPr>
        <w:commentReference w:id="1"/>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25417A76" w:rsidR="00B719C8" w:rsidRDefault="00DE3F91" w:rsidP="000379AB">
      <w:pPr>
        <w:pStyle w:val="Note"/>
      </w:pPr>
      <w:r>
        <w:t>(The above elements should be on a title page)</w:t>
      </w: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2"/>
      <w:r w:rsidRPr="00987EE5">
        <w:lastRenderedPageBreak/>
        <w:t>Abstract</w:t>
      </w:r>
      <w:commentRangeEnd w:id="2"/>
      <w:r w:rsidR="00BA3E67">
        <w:rPr>
          <w:rStyle w:val="CommentReference"/>
          <w:rFonts w:asciiTheme="minorHAnsi" w:eastAsiaTheme="minorHAnsi" w:hAnsiTheme="minorHAnsi" w:cstheme="minorBidi"/>
          <w:b w:val="0"/>
          <w:bCs w:val="0"/>
          <w:kern w:val="0"/>
        </w:rPr>
        <w:commentReference w:id="2"/>
      </w:r>
    </w:p>
    <w:p w14:paraId="6808941A" w14:textId="77C942EE" w:rsidR="00BA3E67" w:rsidRDefault="00BA3E67" w:rsidP="001A2EDE">
      <w:pPr>
        <w:pStyle w:val="Abstract"/>
      </w:pPr>
      <w:r>
        <w:t xml:space="preserve">Arctic cyclones </w:t>
      </w:r>
      <w:r w:rsidR="00A82C3F">
        <w:t>are key drivers of sea ice and ocean variability</w:t>
      </w:r>
      <w:r w:rsidR="001A16D2">
        <w:t>.</w:t>
      </w:r>
      <w:r w:rsidR="00A82C3F">
        <w:t xml:space="preserve"> During the 2019-2020 Multidisciplinary drifting Observatory for the Study of Arctic Climate (</w:t>
      </w:r>
      <w:proofErr w:type="spellStart"/>
      <w:r w:rsidR="00A82C3F">
        <w:t>MOSAiC</w:t>
      </w:r>
      <w:proofErr w:type="spellEnd"/>
      <w:r w:rsidR="00A82C3F">
        <w:t xml:space="preserve">) expedition, joint observations of the coupled air-ice-ocean system were collected at a range of spatial scales. </w:t>
      </w:r>
      <w:r w:rsidR="001A16D2">
        <w:t>Here</w:t>
      </w:r>
      <w:r w:rsidR="00A82C3F">
        <w:t xml:space="preserve">, we present observations of a pair of strong mid-winter cyclones that impacted the </w:t>
      </w:r>
      <w:proofErr w:type="spellStart"/>
      <w:r w:rsidR="00A82C3F">
        <w:t>MOSAiC</w:t>
      </w:r>
      <w:proofErr w:type="spellEnd"/>
      <w:r w:rsidR="00A82C3F">
        <w:t xml:space="preserve"> site as it drifted in the central Arctic pack ice. </w:t>
      </w:r>
      <w:r w:rsidR="001A2EDE">
        <w:t xml:space="preserve">The sea ice dynamical response showed spatial structure at the scale of the atmospheric wind field. </w:t>
      </w:r>
      <w:r w:rsidR="001A16D2">
        <w:t>Internal</w:t>
      </w:r>
      <w:r w:rsidRPr="00BA3E67">
        <w:t xml:space="preserve"> ice stress and the ocean stress play significan</w:t>
      </w:r>
      <w:r w:rsidR="001A16D2">
        <w:t>t roles,</w:t>
      </w:r>
      <w:r w:rsidRPr="00BA3E67">
        <w:t xml:space="preserve"> including producing timing offsets between the atmospheric forcing and the ice response and post-cyclone inertial </w:t>
      </w:r>
      <w:r w:rsidR="001A2EDE">
        <w:t>ringing</w:t>
      </w:r>
      <w:r w:rsidRPr="00BA3E67">
        <w:t xml:space="preserve"> in the ice and ocean</w:t>
      </w:r>
      <w:r w:rsidR="001A2EDE">
        <w:t>. We s</w:t>
      </w:r>
      <w:r w:rsidRPr="47B891BC">
        <w:t xml:space="preserve">ynthesize the air-ice-ocean interaction processes using </w:t>
      </w:r>
      <w:r w:rsidR="001A2EDE">
        <w:t>a</w:t>
      </w:r>
      <w:r w:rsidRPr="47B891BC">
        <w:t xml:space="preserve"> </w:t>
      </w:r>
      <w:proofErr w:type="gramStart"/>
      <w:r w:rsidRPr="47B891BC">
        <w:t>fully-coupled</w:t>
      </w:r>
      <w:proofErr w:type="gramEnd"/>
      <w:r w:rsidRPr="47B891BC">
        <w:t xml:space="preserve"> </w:t>
      </w:r>
      <w:r w:rsidR="001A2EDE">
        <w:t>regional climate</w:t>
      </w:r>
      <w:r w:rsidRPr="47B891BC">
        <w:t xml:space="preserve"> model</w:t>
      </w:r>
      <w:r w:rsidR="001A2EDE">
        <w:t>,</w:t>
      </w:r>
      <w:r>
        <w:t xml:space="preserve"> </w:t>
      </w:r>
      <w:r w:rsidRPr="47B891BC">
        <w:t xml:space="preserve">showing that the </w:t>
      </w:r>
      <w:commentRangeStart w:id="3"/>
      <w:r w:rsidRPr="47B891BC">
        <w:t xml:space="preserve">classical </w:t>
      </w:r>
      <w:commentRangeEnd w:id="3"/>
      <w:r w:rsidR="003512EC">
        <w:rPr>
          <w:rStyle w:val="CommentReference"/>
          <w:rFonts w:asciiTheme="minorHAnsi" w:eastAsiaTheme="minorHAnsi" w:hAnsiTheme="minorHAnsi" w:cstheme="minorBidi"/>
        </w:rPr>
        <w:commentReference w:id="3"/>
      </w:r>
      <w:r w:rsidRPr="47B891BC">
        <w:t xml:space="preserve">low-level atmospheric circulation and divergence patterns associated with a cyclone produce coherent but spatially offset circulation and divergence patterns in the ice and upper ocean linked </w:t>
      </w:r>
      <w:r w:rsidR="001A2EDE">
        <w:t xml:space="preserve">atmospheric fronts. </w:t>
      </w:r>
      <w:r w:rsidR="001A16D2">
        <w:t>The results show a structured response</w:t>
      </w:r>
      <w:r w:rsidRPr="47B891BC">
        <w:t xml:space="preserve"> of sea ice motion and deformation</w:t>
      </w:r>
      <w:r w:rsidR="001A16D2">
        <w:t xml:space="preserve"> to cyclone passage</w:t>
      </w:r>
      <w:r w:rsidRPr="47B891BC">
        <w:t>, and that the ice motion then forces the upper ocean currents through frictional drag</w:t>
      </w:r>
      <w:r w:rsidR="001A2EDE">
        <w:t>.</w:t>
      </w:r>
      <w:r w:rsidR="001A16D2">
        <w:t xml:space="preserve"> The strongest impacts to the sea ice and ocean from the cyclone passing occur </w:t>
      </w:r>
      <w:proofErr w:type="gramStart"/>
      <w:r w:rsidR="001A16D2">
        <w:t>as a result of</w:t>
      </w:r>
      <w:proofErr w:type="gramEnd"/>
      <w:r w:rsidR="001A16D2">
        <w:t xml:space="preserve"> the surface expression of a strong low-level jet behind the cold front. The local impacts of the 10-km wide jet occur over a </w:t>
      </w:r>
      <w:proofErr w:type="gramStart"/>
      <w:r w:rsidR="001A16D2">
        <w:t>12 hour</w:t>
      </w:r>
      <w:proofErr w:type="gramEnd"/>
      <w:r w:rsidR="001A16D2">
        <w:t xml:space="preserve"> period, meaning that these impacts occur at smaller spatial scales and faster time scales than typical satellite observations and model resolutions.</w:t>
      </w:r>
    </w:p>
    <w:p w14:paraId="69A5DBFD" w14:textId="5331CD54" w:rsidR="00FC3EAC" w:rsidRPr="00FC3EAC" w:rsidRDefault="00FC3EAC" w:rsidP="00DE3F91">
      <w:pPr>
        <w:pStyle w:val="Abstract"/>
        <w:rPr>
          <w:b/>
        </w:rPr>
      </w:pPr>
      <w:commentRangeStart w:id="4"/>
      <w:r w:rsidRPr="00FC3EAC">
        <w:rPr>
          <w:b/>
        </w:rPr>
        <w:t>Plain Language Summary</w:t>
      </w:r>
      <w:commentRangeEnd w:id="4"/>
      <w:r w:rsidR="0037787F">
        <w:rPr>
          <w:rStyle w:val="CommentReference"/>
          <w:rFonts w:asciiTheme="minorHAnsi" w:eastAsiaTheme="minorHAnsi" w:hAnsiTheme="minorHAnsi" w:cstheme="minorBidi"/>
        </w:rPr>
        <w:commentReference w:id="4"/>
      </w:r>
    </w:p>
    <w:p w14:paraId="1AF56509" w14:textId="148C631A" w:rsidR="00FC3EAC" w:rsidRDefault="00FC3EAC" w:rsidP="00DE3F91">
      <w:pPr>
        <w:pStyle w:val="Abstract"/>
      </w:pPr>
      <w:r>
        <w:t xml:space="preserve">This is optional but will help expand the reach of your paper. Information on writing a good plain language summary is available </w:t>
      </w:r>
      <w:hyperlink r:id="rId16" w:history="1">
        <w:r w:rsidRPr="00D810E5">
          <w:rPr>
            <w:rStyle w:val="Hyperlink"/>
          </w:rPr>
          <w:t>here</w:t>
        </w:r>
      </w:hyperlink>
      <w:r>
        <w:t>.</w:t>
      </w:r>
    </w:p>
    <w:p w14:paraId="16752E20" w14:textId="77777777" w:rsidR="002F3B11" w:rsidRDefault="002F3B11" w:rsidP="00C81368">
      <w:pPr>
        <w:pStyle w:val="Heading-Main"/>
      </w:pPr>
      <w:r>
        <w:t>1 Introduction</w:t>
      </w:r>
    </w:p>
    <w:p w14:paraId="20010D8B" w14:textId="77777777" w:rsidR="00FE627A" w:rsidRDefault="00BB4619" w:rsidP="00BB4619">
      <w:pPr>
        <w:pStyle w:val="Text"/>
      </w:pPr>
      <w:r w:rsidRPr="00BB4619">
        <w:t>The physical environment in the Central Arctic consists of dynamically and thermodynamically coupled processes between the atmosphere, ice, and upper ocean</w:t>
      </w:r>
      <w:r>
        <w:t xml:space="preserve"> </w:t>
      </w:r>
      <w:r>
        <w:fldChar w:fldCharType="begin"/>
      </w:r>
      <w:r w:rsidR="00357A4A">
        <w:instrText xml:space="preserve"> ADDIN ZOTERO_ITEM CSL_CITATION {"citationID":"WKdi1RcD","properties":{"formattedCitation":"(Brenner et al., 2023; Deser et al., 2015; Petty et al., 2016; Webster et al., 2019)","plainCitation":"(Brenner et al., 2023; Deser et al., 2015; Petty et al., 2016; Webster et al., 2019)","noteIndex":0},"citationItems":[{"id":8133,"uris":["http://zotero.org/users/6124969/items/CXD34VW8"],"itemData":{"id":8133,"type":"article-journal","abstract":"Observations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A."},{"family":"Sun","given":"Lantao"}],"issued":{"date-parts":[["2015"]]},"citation-key":"Deser2015"}},{"id":5927,"uris":["http://zotero.org/users/6124969/items/LXHFT6BG"],"itemData":{"id":5927,"type":"article-journal","abstract":"Sea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w:instrText>
      </w:r>
      <w:r w:rsidR="00357A4A" w:rsidRPr="00FC48AF">
        <w:rPr>
          <w:lang w:val="sv-SE"/>
          <w:rPrChange w:id="5" w:author="Ola Persson" w:date="2023-11-14T06:20:00Z">
            <w:rPr/>
          </w:rPrChange>
        </w:rPr>
        <w:instrText xml:space="preserve">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57A4A" w:rsidRPr="00FC48AF">
        <w:rPr>
          <w:noProof/>
          <w:lang w:val="sv-SE"/>
          <w:rPrChange w:id="6" w:author="Ola Persson" w:date="2023-11-14T06:20:00Z">
            <w:rPr>
              <w:noProof/>
            </w:rPr>
          </w:rPrChange>
        </w:rPr>
        <w:t>(Brenner et al., 2023; Deser et al., 2015; Petty et al., 2016; Webster et al., 2019)</w:t>
      </w:r>
      <w:r>
        <w:fldChar w:fldCharType="end"/>
      </w:r>
      <w:r w:rsidRPr="00FC48AF">
        <w:rPr>
          <w:lang w:val="sv-SE"/>
          <w:rPrChange w:id="7" w:author="Ola Persson" w:date="2023-11-14T06:20:00Z">
            <w:rPr/>
          </w:rPrChange>
        </w:rPr>
        <w:t xml:space="preserve">. </w:t>
      </w:r>
      <w:r w:rsidRPr="00BB4619">
        <w:t>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357A4A">
        <w:instrText xml:space="preserve"> ADDIN ZOTERO_ITEM CSL_CITATION {"citationID":"2WOIwyvf","properties":{"formattedCitation":"(Overland, 1985; Pinto et al., 2003; von Albedyll et al., 2022)","plainCitation":"(Overland, 1985; Pinto et al., 2003; von Albedyll et al., 2022)","noteIndex":0},"citationItems":[{"id":1149,"uris":["http://zotero.org/users/6124969/items/6PKF2ZDT"],"itemData":{"id":1149,"type":"article-journal","abstract":"This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57A4A">
        <w:rPr>
          <w:noProof/>
        </w:rPr>
        <w:t>(Overland, 1985; Pinto et al., 2003; von Albedyll et al., 2022)</w:t>
      </w:r>
      <w:r w:rsidR="00357A4A">
        <w:fldChar w:fldCharType="end"/>
      </w:r>
      <w:r w:rsidRPr="00BB4619">
        <w:t>. In turn, the stability of the atmospheric and ocean boundary layers governs the evolution of turbulent eddies, affecting the magnitude of turbulent fluxes of heat and momentum</w:t>
      </w:r>
      <w:r w:rsidR="00FE627A">
        <w:t xml:space="preserve"> </w:t>
      </w:r>
      <w:r w:rsidR="00FE627A">
        <w:fldChar w:fldCharType="begin"/>
      </w:r>
      <w:r w:rsidR="00FE627A">
        <w:instrText xml:space="preserve"> ADDIN ZOTERO_ITEM CSL_CITATION {"citationID":"fwfXZEzA","properties":{"formattedCitation":"(L\\uc0\\u252{}pkes et al., 2008; L\\uc0\\u252{}pkes &amp; Gryanik, 2015; Taylor et al., 2018)","plainCitation":"(Lüpkes et al., 2008; Lüpkes &amp; Gryanik, 2015; Taylor et al., 2018)","noteIndex":0},"citationItems":[{"id":2258,"uris":["http://zotero.org/users/6124969/items/7QPAK4YJ"],"itemData":{"id":2258,"type":"article-journal","abstract":"Turbulent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FE627A" w:rsidRPr="00FE627A">
        <w:t>(Lüpkes et al., 2008; Lüpkes &amp; Gryanik, 2015; Taylor et al., 2018)</w:t>
      </w:r>
      <w:r w:rsidR="00FE627A">
        <w:fldChar w:fldCharType="end"/>
      </w:r>
      <w:r w:rsidR="00FE627A">
        <w:t>.</w:t>
      </w:r>
    </w:p>
    <w:p w14:paraId="45B975FA" w14:textId="12F7070A" w:rsidR="004A0754" w:rsidRDefault="00FE627A" w:rsidP="00445C8E">
      <w:pPr>
        <w:pStyle w:val="Text"/>
      </w:pPr>
      <w:r w:rsidRPr="00FE627A">
        <w:t>During the Arctic winter, cyclones represent major sources of poleward heat and moisture transport</w:t>
      </w:r>
      <w:r>
        <w:t xml:space="preserve"> </w:t>
      </w:r>
      <w:r>
        <w:fldChar w:fldCharType="begin"/>
      </w:r>
      <w:r>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fldChar w:fldCharType="separate"/>
      </w:r>
      <w:r>
        <w:rPr>
          <w:noProof/>
        </w:rPr>
        <w:t>(Fearon et al., 2021)</w:t>
      </w:r>
      <w:r>
        <w:fldChar w:fldCharType="end"/>
      </w:r>
      <w:r w:rsidRPr="00FE627A">
        <w:t xml:space="preserve">. The organization and magnitude of the surface winds during cyclones </w:t>
      </w:r>
      <w:commentRangeStart w:id="8"/>
      <w:r w:rsidRPr="00FE627A">
        <w:t xml:space="preserve">have been shown to be particularly impactful. </w:t>
      </w:r>
      <w:commentRangeEnd w:id="8"/>
      <w:r w:rsidR="00625360">
        <w:rPr>
          <w:rStyle w:val="CommentReference"/>
          <w:rFonts w:asciiTheme="minorHAnsi" w:eastAsiaTheme="minorHAnsi" w:hAnsiTheme="minorHAnsi" w:cstheme="minorBidi"/>
        </w:rPr>
        <w:commentReference w:id="8"/>
      </w:r>
      <w:commentRangeStart w:id="9"/>
      <w:r w:rsidRPr="00FE627A">
        <w:t>The importance of wind for forcing basin-scale sea-ice motion has been recognized for decades (e.g.,</w:t>
      </w:r>
      <w:r>
        <w:t xml:space="preserve"> </w:t>
      </w:r>
      <w:r>
        <w:fldChar w:fldCharType="begin"/>
      </w:r>
      <w:r w:rsidR="001902F1">
        <w:instrText xml:space="preserve"> ADDIN ZOTERO_ITEM CSL_CITATION {"citationID":"1Y4SaERC","properties":{"formattedCitation":"(Br\\uc0\\u252{}mmer &amp; Hoeber, 1999; Colony &amp; Thorndike, 1984; Proshutinsky &amp; Johnson, 1997)","plainCitation":"(Brümmer &amp; Hoeber, 1999; Colony &amp; Thorndike, 1984; Proshutinsky &amp; Johnson, 1997)","dontUpdate":true,"noteIndex":0},"citationItems":[{"id":7546,"uris":["http://zotero.org/users/6124969/items/JAZLIGTL"],"itemData":{"id":7546,"type":"article-journal","abstract":"The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6185,"uris":["http://zotero.org/users/6124969/items/7YV8RRYP"],"itemData":{"id":6185,"type":"article-journal","container-title":"Journal of Geophysical Research","DOI":"10.1029/JC089iC06p10623","issue":"C6","page":"10,623-10,629","title":"An estimate of the mean field of Arctic sea ice motion","volume":"89","author":[{"family":"Colony","given":"R."},{"family":"Thorndike","given":"A. S."}],"issued":{"date-parts":[["1984",11]]},"citation-key":"colony1984_EstimateMean"}},{"id":7548,"uris":["http://zotero.org/users/6124969/items/Y8F6BCJV"],"itemData":{"id":7548,"type":"article-journal","abstract":"The major goalof thispaper is to demonstratethe existencein the Arctic Oceanof two regimesof wind-forcedcirculation.We simulatedthe verticallyaveraged currents,sealevelheights,and ice drift in the Arctic Oceanfrom 1946to 1993usinga two-dimensionawl,ind-forcedb, arotropicmodelthat includesfrictionalcouplingbetween the oceanand ice. The modelhasa spatialresolutionof 55.5 km and is drivenby winds, river runoff,and an imposedbut realisticsealevel slopebetweenthe Pacificand the Atlantic Oceans.There is a goodagreementbetweenvelocitiesfrom observedbuoy motionsandvelocitiesof modeledice drift eventhoughthe model lacksocean baroclinicityand ice thermodynamicsT. he resultsindicatethat wind-drivenmotion in the centralArctic alternatesbetweenanticyclonicand cycloniccirculation,with eachregime persistingfor 5-7 years,basedupon our analysisof the modeledsealevel and ice motion. Anticyclonicwind-drivenmotionin the centralArctic appearedduring1946-1952, 19581963,1972-1979,and 1984-1988,and cyclonicmotionappearedduring1953-1957,19641971,1980-1983, and 1989-1993. Shiftsfrom one regimeto anotherare forcedby changesin the locationand intensityof the Icelandiclow and the Siberianhigh.The two regimesmayhelpexplainthe significantb,asin-scalcehangesin the Arctic'stemperature and salinitystructureobservedrecently,the Great SalinityAnomaly,and the variabilityof ice conditions in the Arctic Ocean.","container-title":"Journal of Geophysical Research: Oceans","DOI":"10.1029/97JC00738","ISSN":"01480227","issue":"C6","journalAbbreviation":"J. Geophys. Res.","language":"en","page":"12493-12514","source":"DOI.org (Crossref)","title":"Two circulation regimes of the wind-driven Arctic Ocean","volume":"102","author":[{"family":"Proshutinsky","given":"A. Y."},{"family":"Johnson","given":"M. A."}],"issued":{"date-parts":[["1997",6,15]]},"citation-key":"proshutinsky1997_TwoCirculation"}}],"schema":"https://github.com/citation-style-language/schema/raw/master/csl-citation.json"} </w:instrText>
      </w:r>
      <w:r>
        <w:fldChar w:fldCharType="separate"/>
      </w:r>
      <w:r w:rsidRPr="00FE627A">
        <w:t>Brümmer &amp; Hoeber, 1999; Colony &amp; Thorndike, 1984; Proshutinsky &amp; Johnson, 1997)</w:t>
      </w:r>
      <w:r>
        <w:fldChar w:fldCharType="end"/>
      </w:r>
      <w:commentRangeStart w:id="10"/>
      <w:r w:rsidRPr="00FE627A">
        <w:t xml:space="preserve">. </w:t>
      </w:r>
      <w:commentRangeEnd w:id="10"/>
      <w:r w:rsidR="006E1CB0">
        <w:rPr>
          <w:rStyle w:val="CommentReference"/>
          <w:rFonts w:asciiTheme="minorHAnsi" w:eastAsiaTheme="minorHAnsi" w:hAnsiTheme="minorHAnsi" w:cstheme="minorBidi"/>
        </w:rPr>
        <w:commentReference w:id="10"/>
      </w:r>
      <w:commentRangeEnd w:id="9"/>
      <w:r w:rsidR="006E1CB0">
        <w:rPr>
          <w:rStyle w:val="CommentReference"/>
          <w:rFonts w:asciiTheme="minorHAnsi" w:eastAsiaTheme="minorHAnsi" w:hAnsiTheme="minorHAnsi" w:cstheme="minorBidi"/>
        </w:rPr>
        <w:commentReference w:id="9"/>
      </w:r>
      <w:r w:rsidRPr="00FE627A">
        <w:t>The structure of the wind field within a cyclone imparts spatial gradients in the surface stresses, with impacts on sea ice that vary in space relative to the storm track (e.g.,</w:t>
      </w:r>
      <w:r w:rsidR="00445C8E">
        <w:t xml:space="preserve"> </w:t>
      </w:r>
      <w:r w:rsidR="00445C8E">
        <w:fldChar w:fldCharType="begin"/>
      </w:r>
      <w:r w:rsidR="001902F1">
        <w:instrText xml:space="preserve"> ADDIN ZOTERO_ITEM CSL_CITATION {"citationID":"DZG3Gc4T","properties":{"formattedCitation":"(Br\\uc0\\u252{}mmer, 2003; Haapala, 2005; Kriegsmann &amp; Br\\uc0\\u252{}mmer, 2014; Overland &amp; Pease, 1982)","plainCitation":"(Brümmer, 2003; Haapala, 2005; Kriegsmann &amp; Brümmer, 2014; Overland &amp; Pease, 1982)","dontUpdate":true,"noteIndex":0},"citationItems":[{"id":6343,"uris":["http://zotero.org/users/6124969/items/BJUJ4SX4"],"itemData":{"id":6343,"type":"article-journal","container-title":"Journal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rsidR="00445C8E">
        <w:fldChar w:fldCharType="separate"/>
      </w:r>
      <w:r w:rsidR="00445C8E" w:rsidRPr="00445C8E">
        <w:t>Brümmer, 2003; Haapala, 2005; Kriegsmann &amp; Brümmer, 2014; Overland &amp; Pease, 1982)</w:t>
      </w:r>
      <w:r w:rsidR="00445C8E">
        <w:fldChar w:fldCharType="end"/>
      </w:r>
      <w:r w:rsidR="00445C8E">
        <w:t xml:space="preserve">. Cyclone passage results in a pulse of momentum into the ice-ocean system. The coupled inertial response following the storm passage can prolong its dynamic effects </w:t>
      </w:r>
      <w:r w:rsidR="00445C8E">
        <w:fldChar w:fldCharType="begin"/>
      </w:r>
      <w:r w:rsidR="00445C8E">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445C8E">
        <w:fldChar w:fldCharType="separate"/>
      </w:r>
      <w:r w:rsidR="00445C8E">
        <w:rPr>
          <w:noProof/>
        </w:rPr>
        <w:t>(Haller et al., 2014)</w:t>
      </w:r>
      <w:r w:rsidR="00445C8E">
        <w:fldChar w:fldCharType="end"/>
      </w:r>
      <w:r w:rsidR="00445C8E">
        <w:t>.</w:t>
      </w:r>
    </w:p>
    <w:p w14:paraId="6E8143CD" w14:textId="56196D8D" w:rsidR="00E51EC0" w:rsidRDefault="50F57BC9" w:rsidP="00E51EC0">
      <w:pPr>
        <w:pStyle w:val="Text"/>
      </w:pPr>
      <w:r>
        <w:lastRenderedPageBreak/>
        <w:t xml:space="preserve">There is </w:t>
      </w:r>
      <w:commentRangeStart w:id="11"/>
      <w:commentRangeStart w:id="12"/>
      <w:ins w:id="13" w:author="Hutchings, Jennifer" w:date="2023-11-07T14:07:00Z">
        <w:r w:rsidR="006E1CB0">
          <w:t xml:space="preserve">no </w:t>
        </w:r>
      </w:ins>
      <w:commentRangeEnd w:id="11"/>
      <w:ins w:id="14" w:author="Hutchings, Jennifer" w:date="2023-11-07T14:09:00Z">
        <w:r w:rsidR="007C1CC0">
          <w:rPr>
            <w:rStyle w:val="CommentReference"/>
            <w:rFonts w:asciiTheme="minorHAnsi" w:eastAsiaTheme="minorHAnsi" w:hAnsiTheme="minorHAnsi" w:cstheme="minorBidi"/>
          </w:rPr>
          <w:commentReference w:id="11"/>
        </w:r>
      </w:ins>
      <w:commentRangeEnd w:id="12"/>
      <w:ins w:id="15" w:author="Hutchings, Jennifer" w:date="2023-11-07T14:10:00Z">
        <w:r w:rsidR="007C1CC0">
          <w:rPr>
            <w:rStyle w:val="CommentReference"/>
            <w:rFonts w:asciiTheme="minorHAnsi" w:eastAsiaTheme="minorHAnsi" w:hAnsiTheme="minorHAnsi" w:cstheme="minorBidi"/>
          </w:rPr>
          <w:commentReference w:id="12"/>
        </w:r>
      </w:ins>
      <w:del w:id="16" w:author="Hutchings, Jennifer" w:date="2023-11-07T14:07:00Z">
        <w:r w:rsidDel="006E1CB0">
          <w:delText xml:space="preserve">not yet a clear </w:delText>
        </w:r>
      </w:del>
      <w:r>
        <w:t xml:space="preserve">consensus on the net effect of cyclones on sea ice. </w:t>
      </w:r>
      <w:ins w:id="17" w:author="Hutchings, Jennifer" w:date="2023-11-07T14:09:00Z">
        <w:r w:rsidR="007C1CC0">
          <w:t>A</w:t>
        </w:r>
      </w:ins>
      <w:del w:id="18" w:author="Hutchings, Jennifer" w:date="2023-11-07T14:09:00Z">
        <w:r w:rsidDel="007C1CC0">
          <w:delText>The</w:delText>
        </w:r>
      </w:del>
      <w:r>
        <w:t xml:space="preserve"> paucity of direct observations of wintertime central Arctic cyclones, particularly joint observations of atmosphere, sea ice, and ocean, is a contributing factor. Thermodynamic air-ice-ocean interactions for cyclones sampled during the Surface Heat and Energy Budget of the Arctic expedition (SHEBA; </w:t>
      </w:r>
      <w:r w:rsidR="00445C8E">
        <w:fldChar w:fldCharType="begin"/>
      </w:r>
      <w:r w:rsidR="00445C8E">
        <w:instrText xml:space="preserve"> ADDIN ZOTERO_ITEM CSL_CITATION {"citationID":"B3EfZ4Bv","properties":{"formattedCitation":"(Uttal et al., 2002)","plainCitation":"(Uttal et al., 2002)","dontUpdate":true,"noteIndex":0},"citationItems":[{"id":651,"uris":["http://zotero.org/users/6124969/items/RZJKF9HV"],"itemData":{"id":651,"type":"article-journal","abstract":"Abstract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Pr="50F57BC9">
        <w:rPr>
          <w:noProof/>
        </w:rPr>
        <w:t>Uttal et al., 2002)</w:t>
      </w:r>
      <w:r w:rsidR="00445C8E">
        <w:fldChar w:fldCharType="end"/>
      </w:r>
      <w:r>
        <w:t xml:space="preserve"> have been analyzed at least in part </w:t>
      </w:r>
      <w:del w:id="19" w:author="Hutchings, Jennifer" w:date="2023-11-07T14:09:00Z">
        <w:r w:rsidDel="007C1CC0">
          <w:delText xml:space="preserve">in numerous studies </w:delText>
        </w:r>
      </w:del>
      <w:r w:rsidR="00445C8E">
        <w:fldChar w:fldCharType="begin"/>
      </w:r>
      <w:r w:rsidR="00445C8E">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(e.g., Lindsay, 2002; Persson, 2012; Persson et al., 2017; Richter-Menge et al., 2001; Shaw et al., 2009)</w:t>
      </w:r>
      <w:r w:rsidR="00445C8E">
        <w:fldChar w:fldCharType="end"/>
      </w:r>
      <w:r>
        <w:t xml:space="preserve">, primarily in the context of seasonal or annual </w:t>
      </w:r>
      <w:commentRangeStart w:id="20"/>
      <w:r>
        <w:t>analysis</w:t>
      </w:r>
      <w:commentRangeEnd w:id="20"/>
      <w:r w:rsidR="007C1CC0">
        <w:rPr>
          <w:rStyle w:val="CommentReference"/>
          <w:rFonts w:asciiTheme="minorHAnsi" w:eastAsiaTheme="minorHAnsi" w:hAnsiTheme="minorHAnsi" w:cstheme="minorBidi"/>
        </w:rPr>
        <w:commentReference w:id="20"/>
      </w:r>
      <w:r>
        <w:t xml:space="preserve">.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Pr="50F57BC9">
        <w:rPr>
          <w:noProof/>
        </w:rPr>
        <w:t>Lindsay (2002) and Richter-Menge et al., (2001)</w:t>
      </w:r>
      <w:r w:rsidR="00445C8E">
        <w:fldChar w:fldCharType="end"/>
      </w:r>
      <w:r>
        <w:t xml:space="preserve"> identify periods of enhanced mid-winter sea ice deformation that </w:t>
      </w:r>
      <w:commentRangeStart w:id="21"/>
      <w:r>
        <w:t>coincide</w:t>
      </w:r>
      <w:del w:id="22" w:author="Hutchings, Jennifer" w:date="2023-11-07T14:11:00Z">
        <w:r w:rsidDel="007C1CC0">
          <w:delText>d</w:delText>
        </w:r>
      </w:del>
      <w:r>
        <w:t xml:space="preserve"> </w:t>
      </w:r>
      <w:commentRangeEnd w:id="21"/>
      <w:r w:rsidR="007C1CC0">
        <w:rPr>
          <w:rStyle w:val="CommentReference"/>
          <w:rFonts w:asciiTheme="minorHAnsi" w:eastAsiaTheme="minorHAnsi" w:hAnsiTheme="minorHAnsi" w:cstheme="minorBidi"/>
        </w:rPr>
        <w:commentReference w:id="21"/>
      </w:r>
      <w:r>
        <w:t>with significant cyclone activity; however, the sea ice deformation observations lack sufficient resolution to examin</w:t>
      </w:r>
      <w:ins w:id="23" w:author="Hutchings, Jennifer" w:date="2023-11-07T14:12:00Z">
        <w:r w:rsidR="007C1CC0">
          <w:t>e</w:t>
        </w:r>
      </w:ins>
      <w:del w:id="24" w:author="Hutchings, Jennifer" w:date="2023-11-07T14:12:00Z">
        <w:r w:rsidDel="007C1CC0">
          <w:delText>ing</w:delText>
        </w:r>
      </w:del>
      <w:r>
        <w:t xml:space="preserve"> air-ice dynamic coupling in detail. Similarly, ocean time series collected during SHEBA show peaks in the ice-ocean friction velocity associated with atmospheric cyclones throughout the year </w:t>
      </w:r>
      <w:r w:rsidR="00445C8E">
        <w:fldChar w:fldCharType="begin"/>
      </w:r>
      <w:r w:rsidR="00445C8E">
        <w:instrText xml:space="preserve"> ADDIN ZOTERO_ITEM CSL_CITATION {"citationID":"UnUBdjvI","properties":{"formattedCitation":"(Shaw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(Shaw et al., 2009)</w:t>
      </w:r>
      <w:r w:rsidR="00445C8E">
        <w:fldChar w:fldCharType="end"/>
      </w:r>
      <w:r>
        <w:t xml:space="preserve">. Enhanced basal heat fluxes usually accompanied these events. A series of marginal ice zone cyclone </w:t>
      </w:r>
      <w:commentRangeStart w:id="25"/>
      <w:r>
        <w:t>observation</w:t>
      </w:r>
      <w:ins w:id="26" w:author="Hutchings, Jennifer" w:date="2023-11-07T14:13:00Z">
        <w:r w:rsidR="007C1CC0">
          <w:t xml:space="preserve">s </w:t>
        </w:r>
      </w:ins>
      <w:ins w:id="27" w:author="Hutchings, Jennifer" w:date="2023-11-07T14:14:00Z">
        <w:r w:rsidR="007C1CC0">
          <w:t>provide spatial information about sea ice response</w:t>
        </w:r>
      </w:ins>
      <w:commentRangeEnd w:id="25"/>
      <w:ins w:id="28" w:author="Hutchings, Jennifer" w:date="2023-11-07T14:15:00Z">
        <w:r w:rsidR="007C1CC0">
          <w:rPr>
            <w:rStyle w:val="CommentReference"/>
            <w:rFonts w:asciiTheme="minorHAnsi" w:eastAsiaTheme="minorHAnsi" w:hAnsiTheme="minorHAnsi" w:cstheme="minorBidi"/>
          </w:rPr>
          <w:commentReference w:id="25"/>
        </w:r>
      </w:ins>
      <w:del w:id="29" w:author="Hutchings, Jennifer" w:date="2023-11-07T14:13:00Z">
        <w:r w:rsidDel="007C1CC0">
          <w:delText xml:space="preserve"> experiments provide a useful point of comparison</w:delText>
        </w:r>
      </w:del>
      <w:r>
        <w:t xml:space="preserve">, though in very different sea ice and ocean conditions </w:t>
      </w:r>
      <w:r w:rsidR="00445C8E">
        <w:fldChar w:fldCharType="begin"/>
      </w:r>
      <w:r w:rsidR="00445C8E">
        <w:instrText xml:space="preserve"> ADDIN ZOTERO_ITEM CSL_CITATION {"citationID":"MCzAL42Z","properties":{"formattedCitation":"(Br\\uc0\\u252{}mmer, 2003; Br\\uc0\\u252{}mmer et al., 2008; Br\\uc0\\u252{}mmer &amp; Hoeber, 1999; Dierer et al., 2005)","plainCitation":"(Brümmer, 2003; Brümmer et al., 2008; Brümmer &amp; Hoeber, 1999; Dierer et al., 2005)","noteIndex":0},"citationItems":[{"id":6343,"uris":["http://zotero.org/users/6124969/items/BJUJ4SX4"],"itemData":{"id":6343,"type":"article-journal","container-title":"Journal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6344,"uris":["http://zotero.org/users/6124969/items/7VD3Q2YI"],"itemData":{"id":6344,"type":"article-journal","abstract":"A high-resolution atmosphere–sea ice model is used to investigate the interactions between cyclones and sea ice cover in polar regions. For this purpose, a cyclone passage observed during the 1999 Fram Strait Cyclone Experiment (FRAMZY) is simulated for two consecutive days. The results of the coupled mesoscale transport and stream model–mesoscale sea ice model (METRAS–MESIM) are compared with aircraft and ice drift measurements. With the exception of temperature, all atmospheric parameters are well simulated. Main reasons for discrepancies were found in large differences between the measurements and the forcing data taken from the results of the regional model (REMO). In addition, advection was slightly wrong as a result of a 17° deviation in wind directions. The altogether well simulated wind field is interactively used to force the sea ice model MESIM; results agree well with drift buoy measurements. Average deviations of simulated and measured ice drift are smaller than 8° for direction</w:instrText>
      </w:r>
      <w:r w:rsidR="00445C8E" w:rsidRPr="00FC48AF">
        <w:rPr>
          <w:lang w:val="sv-SE"/>
          <w:rPrChange w:id="30" w:author="Ola Persson" w:date="2023-11-14T06:20:00Z">
            <w:rPr/>
          </w:rPrChange>
        </w:rPr>
        <w:instrText xml:space="preserve"> and smaller than 3.7 cm s</w:instrText>
      </w:r>
      <w:r w:rsidR="00445C8E">
        <w:instrText>Ϫ</w:instrText>
      </w:r>
      <w:r w:rsidR="00445C8E" w:rsidRPr="00FC48AF">
        <w:rPr>
          <w:lang w:val="sv-SE"/>
          <w:rPrChange w:id="31" w:author="Ola Persson" w:date="2023-11-14T06:20:00Z">
            <w:rPr/>
          </w:rPrChange>
        </w:rPr>
        <w:instrText>1 for speed, which is less than 10% of the average speed. The simulated ratio between ice drift and wind velocity increases slightly during cyclone passage from 2.6% to 2.9%, a tendency also known from observations. During a 36-h period, the simulated sea ice concentration locally decreases up to 20% in accordance with measurements. A neglect of changing sea ice cover causes a decrease of the heat flux to the atmosphere from 53 to 12 W m</w:instrText>
      </w:r>
      <w:r w:rsidR="00445C8E">
        <w:instrText>Ϫ</w:instrText>
      </w:r>
      <w:r w:rsidR="00445C8E" w:rsidRPr="00FC48AF">
        <w:rPr>
          <w:lang w:val="sv-SE"/>
          <w:rPrChange w:id="32" w:author="Ola Persson" w:date="2023-11-14T06:20:00Z">
            <w:rPr/>
          </w:rPrChange>
        </w:rPr>
        <w:instrText>2. The values correspond to averages over the evaluation region (approximately 228 000 km2) and period (36 h). Temperature and humidity are decreased by 2 K and 0.2 g kg</w:instrText>
      </w:r>
      <w:r w:rsidR="00445C8E">
        <w:instrText>Ϫ</w:instrText>
      </w:r>
      <w:r w:rsidR="00445C8E" w:rsidRPr="00FC48AF">
        <w:rPr>
          <w:lang w:val="sv-SE"/>
          <w:rPrChange w:id="33" w:author="Ola Persson" w:date="2023-11-14T06:20:00Z">
            <w:rPr/>
          </w:rPrChange>
        </w:rPr>
        <w:instrText xml:space="preserve">1, respectively, over the ice-covered region. In contrast, the effect on pressure and wind remains small, probably because the cyclone does not move in the vicinity of the ice edge.","container-title":"Monthly Weather Review","DOI":"10.1175/MWR3076.1","ISSN":"1520-0493, 0027-0644","issue":"12","language":"en","page":"3678-3692","source":"DOI.org (Crossref)","title":"Atmosphere–Sea Ice Interactions during a Cyclone Passage Investigated by Using Model Simulations and Measurements","volume":"133","author":[{"family":"Dierer","given":"S."},{"family":"Schlünzen","given":"K. H."},{"family":"Birnbaum","given":"G."},{"family":"Brümmer","given":"B."},{"family":"Müller","given":"G."}],"issued":{"date-parts":[["2005",12,1]]},"citation-key":"dierer2005_AtmosphereSea"}}],"schema":"https://github.com/citation-style-language/schema/raw/master/csl-citation.json"} </w:instrText>
      </w:r>
      <w:r w:rsidR="00445C8E">
        <w:fldChar w:fldCharType="separate"/>
      </w:r>
      <w:r w:rsidRPr="00FC48AF">
        <w:rPr>
          <w:lang w:val="sv-SE"/>
          <w:rPrChange w:id="34" w:author="Ola Persson" w:date="2023-11-14T06:20:00Z">
            <w:rPr/>
          </w:rPrChange>
        </w:rPr>
        <w:t>(Brümmer, 2003; Brümmer et al., 2008; Brümmer &amp; Hoeber, 1999; Dierer et al., 2005)</w:t>
      </w:r>
      <w:r w:rsidR="00445C8E">
        <w:fldChar w:fldCharType="end"/>
      </w:r>
      <w:r w:rsidRPr="00FC48AF">
        <w:rPr>
          <w:lang w:val="sv-SE"/>
          <w:rPrChange w:id="35" w:author="Ola Persson" w:date="2023-11-14T06:20:00Z">
            <w:rPr/>
          </w:rPrChange>
        </w:rPr>
        <w:t xml:space="preserve">. </w:t>
      </w:r>
      <w:commentRangeStart w:id="36"/>
      <w:r w:rsidR="00445C8E">
        <w:fldChar w:fldCharType="begin"/>
      </w:r>
      <w:r w:rsidR="00445C8E" w:rsidRPr="00FC48AF">
        <w:rPr>
          <w:lang w:val="sv-SE"/>
          <w:rPrChange w:id="37" w:author="Ola Persson" w:date="2023-11-14T06:20:00Z">
            <w:rPr/>
          </w:rPrChange>
        </w:rPr>
        <w:instrText xml:space="preserve"> ADDIN ZOTERO_ITEM CSL_CITATION {"citationID":"1ciFtVdL","properties":{"formattedCitation":"(Haller et al., 2014)","plainCitation":"(Haller et al., 2014)","dontUpdate":true,"noteIndex":0},"citationItems":[{"id":7926,"uris":["http://zotero.org/users/6124969/items/3LAAER2J"],"itemData":{"id":7926,"type":"article-journal","abstract":"During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w:instrText>
      </w:r>
      <w:r w:rsidR="00445C8E">
        <w:instrText>ﬁ</w:instrText>
      </w:r>
      <w:r w:rsidR="00445C8E" w:rsidRPr="00FC48AF">
        <w:rPr>
          <w:lang w:val="sv-SE"/>
          <w:rPrChange w:id="38" w:author="Ola Persson" w:date="2023-11-14T06:20:00Z">
            <w:rPr/>
          </w:rPrChange>
        </w:rPr>
        <w:instrText xml:space="preserve">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445C8E">
        <w:fldChar w:fldCharType="separate"/>
      </w:r>
      <w:r w:rsidRPr="00FC48AF">
        <w:rPr>
          <w:noProof/>
          <w:lang w:val="sv-SE"/>
          <w:rPrChange w:id="39" w:author="Ola Persson" w:date="2023-11-14T06:20:00Z">
            <w:rPr>
              <w:noProof/>
            </w:rPr>
          </w:rPrChange>
        </w:rPr>
        <w:t xml:space="preserve">Haller et al. </w:t>
      </w:r>
      <w:r w:rsidRPr="50F57BC9">
        <w:rPr>
          <w:noProof/>
        </w:rPr>
        <w:t>(2014</w:t>
      </w:r>
      <w:r w:rsidR="00445C8E">
        <w:fldChar w:fldCharType="end"/>
      </w:r>
      <w:r>
        <w:t xml:space="preserve">) </w:t>
      </w:r>
      <w:bookmarkStart w:id="40" w:name="_Int_geaByVZ1"/>
      <w:commentRangeEnd w:id="36"/>
      <w:r w:rsidR="007C1CC0">
        <w:rPr>
          <w:rStyle w:val="CommentReference"/>
          <w:rFonts w:asciiTheme="minorHAnsi" w:eastAsiaTheme="minorHAnsi" w:hAnsiTheme="minorHAnsi" w:cstheme="minorBidi"/>
        </w:rPr>
        <w:commentReference w:id="36"/>
      </w:r>
      <w:r>
        <w:t>calculated</w:t>
      </w:r>
      <w:bookmarkEnd w:id="40"/>
      <w:r>
        <w:t xml:space="preserve"> sea ice strain rates using data from buoy arrays deployed around the sailing vessel </w:t>
      </w:r>
      <w:r w:rsidRPr="50F57BC9">
        <w:rPr>
          <w:i/>
          <w:iCs/>
        </w:rPr>
        <w:t>Tara</w:t>
      </w:r>
      <w:r>
        <w:t xml:space="preserve"> during 2007 and 2008, finding distinct vorticity and divergence patterns during cyclones compared to anticyclones. The Norwegian Young Ice Expedition (N-ICE2015) was impacted by frequent cyclones during its drift in the northern </w:t>
      </w:r>
      <w:proofErr w:type="spellStart"/>
      <w:r>
        <w:t>Fram</w:t>
      </w:r>
      <w:proofErr w:type="spellEnd"/>
      <w:r>
        <w:t xml:space="preserve"> Strait, resulting in strong sea ice deformation </w:t>
      </w:r>
      <w:r w:rsidR="00445C8E">
        <w:fldChar w:fldCharType="begin"/>
      </w:r>
      <w:r w:rsidR="00445C8E">
        <w:instrText xml:space="preserve"> ADDIN ZOTERO_ITEM CSL_CITATION {"citationID":"PZRnvxlW","properties":{"formattedCitation":"(Itkin et al., 2017; Oikkonen et al., 2017)","plainCitation":"(Itkin et al., 2017;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rsidR="00445C8E">
        <w:fldChar w:fldCharType="separate"/>
      </w:r>
      <w:r w:rsidRPr="50F57BC9">
        <w:rPr>
          <w:noProof/>
        </w:rPr>
        <w:t>(Itkin et al., 2017; Oikkonen et al., 2017)</w:t>
      </w:r>
      <w:r w:rsidR="00445C8E">
        <w:fldChar w:fldCharType="end"/>
      </w:r>
      <w:r>
        <w:t xml:space="preserve"> and ocean mixing </w:t>
      </w:r>
      <w:r w:rsidR="00445C8E">
        <w:fldChar w:fldCharType="begin"/>
      </w:r>
      <w:r w:rsidR="00445C8E">
        <w:instrText xml:space="preserve"> ADDIN ZOTERO_ITEM CSL_CITATION {"citationID":"z7F7pcW6","properties":{"formattedCitation":"(Meyer, Fer, et al., 2017; Meyer, Sundfjord, et al., 2017)","plainCitation":"(Meyer, Fer, et al., 2017; Meyer, Sundfjord,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rsidR="00445C8E">
        <w:fldChar w:fldCharType="separate"/>
      </w:r>
      <w:r w:rsidRPr="50F57BC9">
        <w:rPr>
          <w:noProof/>
        </w:rPr>
        <w:t>(Meyer, Fer, et al., 2017; Meyer, Sundfjord, et al., 2017)</w:t>
      </w:r>
      <w:r w:rsidR="00445C8E">
        <w:fldChar w:fldCharType="end"/>
      </w:r>
      <w:r>
        <w:t xml:space="preserve"> responses. In addition, the N-ICE2015 results showed that the local history of deformation was an important factor, as areas of ice broken up by earlier storms tended to reactivate.</w:t>
      </w:r>
      <w:ins w:id="41" w:author="Hutchings, Jennifer" w:date="2023-11-07T14:17:00Z">
        <w:r w:rsidR="007C1CC0">
          <w:t xml:space="preserve"> </w:t>
        </w:r>
        <w:commentRangeStart w:id="42"/>
        <w:r w:rsidR="007C1CC0">
          <w:t xml:space="preserve">All these campaigns provide </w:t>
        </w:r>
      </w:ins>
      <w:ins w:id="43" w:author="Hutchings, Jennifer" w:date="2023-11-07T14:18:00Z">
        <w:r w:rsidR="007C1CC0">
          <w:t xml:space="preserve">observations that only resolved parts </w:t>
        </w:r>
        <w:r w:rsidR="00D13DF0">
          <w:t xml:space="preserve">of the response of ocean and ice to cyclone wind stress. </w:t>
        </w:r>
      </w:ins>
      <w:proofErr w:type="spellStart"/>
      <w:ins w:id="44" w:author="Hutchings, Jennifer" w:date="2023-11-07T14:19:00Z">
        <w:r w:rsidR="00D13DF0">
          <w:t>MOSAiC</w:t>
        </w:r>
        <w:proofErr w:type="spellEnd"/>
        <w:r w:rsidR="00D13DF0">
          <w:t xml:space="preserve"> was the first opportunity to fully resolve this. </w:t>
        </w:r>
      </w:ins>
      <w:del w:id="45" w:author="Hutchings, Jennifer" w:date="2023-11-07T14:17:00Z">
        <w:r w:rsidDel="007C1CC0">
          <w:delText xml:space="preserve"> </w:delText>
        </w:r>
      </w:del>
      <w:commentRangeEnd w:id="42"/>
      <w:r w:rsidR="00D13DF0">
        <w:rPr>
          <w:rStyle w:val="CommentReference"/>
          <w:rFonts w:asciiTheme="minorHAnsi" w:eastAsiaTheme="minorHAnsi" w:hAnsiTheme="minorHAnsi" w:cstheme="minorBidi"/>
        </w:rPr>
        <w:commentReference w:id="42"/>
      </w:r>
    </w:p>
    <w:p w14:paraId="5FCC4007" w14:textId="77777777" w:rsidR="00BA3E67" w:rsidRDefault="00E51EC0" w:rsidP="00BA3E67">
      <w:pPr>
        <w:pStyle w:val="Text"/>
      </w:pPr>
      <w:r>
        <w:t>Cyclone i</w:t>
      </w:r>
      <w:r w:rsidR="00445C8E" w:rsidRPr="54174A13">
        <w:t xml:space="preserve">mpacts </w:t>
      </w:r>
      <w:r>
        <w:t>on sea ice depend</w:t>
      </w:r>
      <w:r w:rsidR="00445C8E" w:rsidRPr="54174A13">
        <w:t xml:space="preserve"> on time of year, </w:t>
      </w:r>
      <w:r>
        <w:t xml:space="preserve">cyclone </w:t>
      </w:r>
      <w:r w:rsidR="00445C8E" w:rsidRPr="54174A13">
        <w:t xml:space="preserve">strength and evolutionary stage, location within the Arctic, location relative to the ice edge and coast, and the </w:t>
      </w:r>
      <w:r>
        <w:t>sea</w:t>
      </w:r>
      <w:r w:rsidR="00445C8E" w:rsidRPr="54174A13">
        <w:t xml:space="preserve"> ice state</w:t>
      </w:r>
      <w:r w:rsidR="00445C8E">
        <w:t xml:space="preserve"> </w:t>
      </w:r>
      <w:r w:rsidR="00445C8E">
        <w:fldChar w:fldCharType="begin"/>
      </w:r>
      <w:r w:rsidR="001902F1">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rsidR="00445C8E">
        <w:fldChar w:fldCharType="separate"/>
      </w:r>
      <w:r w:rsidR="00445C8E" w:rsidRPr="00445C8E">
        <w:t>(Aue et al., 2022;)</w:t>
      </w:r>
      <w:r w:rsidR="00445C8E">
        <w:fldChar w:fldCharType="end"/>
      </w:r>
      <w:r w:rsidR="00445C8E" w:rsidRPr="54174A13">
        <w:t xml:space="preserve">. </w:t>
      </w:r>
      <w:r>
        <w:t xml:space="preserve">Differences in cyclone properties between reanalysis composites can arise from uncertainty in the physics of Arctic cyclones, differences in model implementation (including choice of </w:t>
      </w:r>
      <w:proofErr w:type="spellStart"/>
      <w:r>
        <w:t>paramterization</w:t>
      </w:r>
      <w:proofErr w:type="spellEnd"/>
      <w:r>
        <w:t xml:space="preserve"> schemes), and the lack of long-term in situ observations in the central Arctic relative to the midlatitudes. </w:t>
      </w:r>
      <w:r w:rsidR="009E2D53">
        <w:t xml:space="preserve">Estimates of cyclone structure and impacts based on composite analysis are sensitive to choices made in cyclone identification </w:t>
      </w:r>
      <w:r w:rsidR="009E2D53">
        <w:fldChar w:fldCharType="begin"/>
      </w:r>
      <w:r w:rsidR="009E2D53">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rsidR="009E2D53">
        <w:fldChar w:fldCharType="separate"/>
      </w:r>
      <w:r w:rsidR="009E2D53">
        <w:rPr>
          <w:noProof/>
        </w:rPr>
        <w:t>(Rae et al., 2017)</w:t>
      </w:r>
      <w:r w:rsidR="009E2D53">
        <w:fldChar w:fldCharType="end"/>
      </w:r>
      <w:r w:rsidR="009E2D53">
        <w:t xml:space="preserve"> and to the choice of reanalysis </w:t>
      </w:r>
      <w:r w:rsidR="009E2D53">
        <w:fldChar w:fldCharType="begin"/>
      </w:r>
      <w:r w:rsidR="009E2D53">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rsidR="009E2D53">
        <w:fldChar w:fldCharType="separate"/>
      </w:r>
      <w:r w:rsidR="009E2D53">
        <w:rPr>
          <w:noProof/>
        </w:rPr>
        <w:t>(Vessey et al., 2020)</w:t>
      </w:r>
      <w:r w:rsidR="009E2D53">
        <w:fldChar w:fldCharType="end"/>
      </w:r>
      <w:r w:rsidR="009E2D53">
        <w:t xml:space="preserve">. Nevertheless it is clear that sea ice impacts have spatial structure, with dependence on distance from the storm center </w:t>
      </w:r>
      <w:r w:rsidR="009E2D53">
        <w:fldChar w:fldCharType="begin"/>
      </w:r>
      <w:r w:rsidR="009E2D53">
        <w:instrText xml:space="preserve"> ADDIN ZOTERO_ITEM CSL_CITATION {"citationID":"pc1oB5hl","properties":{"formattedCitation":"(Kriegsmann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rsidR="009E2D53">
        <w:fldChar w:fldCharType="separate"/>
      </w:r>
      <w:r w:rsidR="009E2D53" w:rsidRPr="009E2D53">
        <w:t>(Kriegsmann &amp; Brümmer, 2014)</w:t>
      </w:r>
      <w:r w:rsidR="009E2D53">
        <w:fldChar w:fldCharType="end"/>
      </w:r>
      <w:r w:rsidR="009E2D53">
        <w:t xml:space="preserve"> and position relative to the storm track </w:t>
      </w:r>
      <w:r w:rsidR="009E2D53">
        <w:fldChar w:fldCharType="begin"/>
      </w:r>
      <w:r w:rsidR="009E2D53">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rsidR="009E2D53">
        <w:fldChar w:fldCharType="separate"/>
      </w:r>
      <w:r w:rsidR="009E2D53">
        <w:rPr>
          <w:noProof/>
        </w:rPr>
        <w:t>(Clancy et al., 2022)</w:t>
      </w:r>
      <w:r w:rsidR="009E2D53">
        <w:fldChar w:fldCharType="end"/>
      </w:r>
      <w:r w:rsidR="009E2D53">
        <w:t xml:space="preserve">. </w:t>
      </w:r>
      <w:r w:rsidR="00BA3E67" w:rsidRPr="00296A83">
        <w:t xml:space="preserve">The direct dynamic impacts of </w:t>
      </w:r>
      <w:proofErr w:type="spellStart"/>
      <w:r w:rsidR="00BA3E67" w:rsidRPr="00296A83">
        <w:t>cylones</w:t>
      </w:r>
      <w:proofErr w:type="spellEnd"/>
      <w:r w:rsidR="00BA3E67" w:rsidRPr="00296A83">
        <w:t xml:space="preserve"> on the sea ice momentum equation (e.g.,</w:t>
      </w:r>
      <w:r w:rsidR="00BA3E67">
        <w:t xml:space="preserve"> </w:t>
      </w:r>
      <w:r w:rsidR="00BA3E67">
        <w:fldChar w:fldCharType="begin"/>
      </w:r>
      <w:r w:rsidR="00BA3E67">
        <w:instrText xml:space="preserve"> ADDIN ZOTERO_ITEM CSL_CITATION {"citationID":"pfUwXyVW","properties":{"formattedCitation":"(Hibler, 1979; Hunke et al., 2015)","plainCitation":"(Hibler, 1979; Hunke et al., 2015)","noteIndex":0},"citationItems":[{"id":2168,"uris":["http://zotero.org/users/6124969/items/F52DQS3F"],"itemData":{"id":2168,"type":"article-journal","abstract":"A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rsidR="00BA3E67">
        <w:fldChar w:fldCharType="separate"/>
      </w:r>
      <w:r w:rsidR="00BA3E67">
        <w:rPr>
          <w:noProof/>
        </w:rPr>
        <w:t>Hibler, 1979; Hunke et al., 2015)</w:t>
      </w:r>
      <w:r w:rsidR="00BA3E67">
        <w:fldChar w:fldCharType="end"/>
      </w:r>
    </w:p>
    <w:p w14:paraId="39C12BB4" w14:textId="77777777" w:rsidR="00BA3E67" w:rsidRPr="004D651F" w:rsidRDefault="00BA3E67" w:rsidP="00BA3E67">
      <w:pPr>
        <w:pStyle w:val="Text"/>
        <w:rPr>
          <w:b/>
          <w:bCs/>
        </w:rPr>
      </w:pPr>
      <m:oMathPara>
        <m:oMath>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σ  (</m:t>
          </m:r>
          <m:r>
            <w:rPr>
              <w:rFonts w:ascii="Cambria Math" w:hAnsi="Cambria Math"/>
            </w:rPr>
            <m:t>1</m:t>
          </m:r>
          <w:commentRangeStart w:id="46"/>
          <w:commentRangeEnd w:id="46"/>
          <m:r>
            <m:rPr>
              <m:sty m:val="p"/>
            </m:rPr>
            <w:rPr>
              <w:rStyle w:val="CommentReference"/>
              <w:rFonts w:ascii="Cambria Math" w:eastAsiaTheme="minorHAnsi" w:hAnsi="Cambria Math" w:cstheme="minorBidi"/>
            </w:rPr>
            <w:commentReference w:id="46"/>
          </m:r>
          <m:r>
            <m:rPr>
              <m:sty m:val="bi"/>
            </m:rPr>
            <w:rPr>
              <w:rFonts w:ascii="Cambria Math" w:hAnsi="Cambria Math"/>
            </w:rPr>
            <m:t>)</m:t>
          </m:r>
        </m:oMath>
      </m:oMathPara>
    </w:p>
    <w:p w14:paraId="6939A4A0" w14:textId="13106B44" w:rsidR="004D651F" w:rsidRPr="004D651F" w:rsidRDefault="00BA3E67" w:rsidP="00BA3E67">
      <w:pPr>
        <w:pStyle w:val="Text"/>
        <w:ind w:firstLine="0"/>
      </w:pP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latter term represents energy loss due to friction </w:t>
      </w:r>
      <w:r w:rsidRPr="00296A83">
        <w:lastRenderedPageBreak/>
        <w:t xml:space="preserve">between the floes and </w:t>
      </w:r>
      <w:r w:rsidRPr="00296A83">
        <w:rPr>
          <w:rFonts w:eastAsia="Calibri"/>
        </w:rPr>
        <w:t>conversion of kinetic energy to potential energy</w:t>
      </w:r>
      <w:r w:rsidRPr="00296A83">
        <w:t>,</w:t>
      </w:r>
      <w:r w:rsidRPr="00296A83">
        <w:rPr>
          <w:rFonts w:eastAsia="Calibri"/>
        </w:rPr>
        <w:t xml:space="preserve"> parametrized in terms of bulk and shear viscosities and ice strength</w:t>
      </w:r>
      <w:r w:rsidRPr="00296A83">
        <w:t>.</w:t>
      </w:r>
    </w:p>
    <w:p w14:paraId="16721D98" w14:textId="0C5B163E" w:rsidR="002977AA" w:rsidRDefault="00E51EC0" w:rsidP="002977AA">
      <w:pPr>
        <w:pStyle w:val="Text"/>
      </w:pPr>
      <w:r w:rsidRPr="002977AA">
        <w:t xml:space="preserve">Studies of ice-ocean thermodynamic </w:t>
      </w:r>
      <w:r w:rsidR="001902F1" w:rsidRPr="002977AA">
        <w:t>and</w:t>
      </w:r>
      <w:r w:rsidRPr="002977AA">
        <w:t xml:space="preserve"> dynamic events have shown </w:t>
      </w:r>
      <w:r w:rsidR="008969B4">
        <w:t xml:space="preserve">how </w:t>
      </w:r>
      <w:r w:rsidRPr="002977AA">
        <w:t xml:space="preserve">ocean responses to wind forcing </w:t>
      </w:r>
      <w:r w:rsidR="008969B4">
        <w:t xml:space="preserve">is </w:t>
      </w:r>
      <w:r w:rsidRPr="002977AA">
        <w:t>strongly modulated by seasonal changes in ice thickness, open water fraction in a range of studies</w:t>
      </w:r>
      <w:r w:rsidR="001902F1" w:rsidRPr="002977AA">
        <w:t xml:space="preserve"> </w:t>
      </w:r>
      <w:r w:rsidR="001902F1" w:rsidRPr="002977AA">
        <w:fldChar w:fldCharType="begin"/>
      </w:r>
      <w:r w:rsidR="00BA3E67">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Fer, et al., 2017;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2977AA">
        <w:instrText xml:space="preserve"> ADDIN ZOTERO_ITEM CSL_CITATION {"citationID":"4dX7Z005","properties":{"formattedCitation":"(Hunkins, 1967)","plainCitation":"(Hunkins, 1967)","noteIndex":0},"citationItems":[{"id":8217,"uris":["http://zotero.org/users/6124969/items/RJM4E7LE"],"itemData":{"id":8217,"type":"article-journal","container-title":"Journal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2977AA">
        <w:rPr>
          <w:noProof/>
        </w:rPr>
        <w:t>(Hunkins, 1967)</w:t>
      </w:r>
      <w:r w:rsidR="002977AA">
        <w:fldChar w:fldCharType="end"/>
      </w:r>
      <w:r w:rsidR="002977AA">
        <w:t xml:space="preserve">, </w:t>
      </w:r>
      <w:r w:rsidR="002977AA" w:rsidRPr="002977AA">
        <w:t xml:space="preserve">where the ice moves largely in lock with the ocean in an inertial ringing </w:t>
      </w:r>
      <w:r w:rsidR="002977AA">
        <w:fldChar w:fldCharType="begin"/>
      </w:r>
      <w:r w:rsidR="002977AA">
        <w:instrText xml:space="preserve"> ADDIN ZOTERO_ITEM CSL_CITATION {"citationID":"yd1XCSFw","properties":{"formattedCitation":"(Toole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xml:space="preserve">. The presence of ice can damp the ocean </w:t>
      </w:r>
      <w:r w:rsidR="002977AA">
        <w:t xml:space="preserve">response </w:t>
      </w:r>
      <w:r w:rsidR="002977AA">
        <w:fldChar w:fldCharType="begin"/>
      </w:r>
      <w:r w:rsidR="002977AA">
        <w:instrText xml:space="preserve"> ADDIN ZOTERO_ITEM CSL_CITATION {"citationID":"XSuVO3L8","properties":{"formattedCitation":"(Rainville &amp; Woodgate, 2009)","plainCitation":"(Rainville &amp; Woodgate, 2009)","noteIndex":0},"citationItems":[{"id":8216,"uris":["http://zotero.org/users/6124969/items/WCGQTV75"],"itemData":{"id":8216,"type":"article-journal","container-title":"Geophysical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sidR="002977AA">
        <w:rPr>
          <w:noProof/>
        </w:rPr>
        <w:t>(Rainville &amp; Woodgate, 2009)</w:t>
      </w:r>
      <w:r w:rsidR="002977AA">
        <w:fldChar w:fldCharType="end"/>
      </w:r>
      <w:r w:rsidR="002977AA" w:rsidRPr="002977AA">
        <w:t xml:space="preserve">, however inertial oscillations are observed 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t xml:space="preserve"> </w:t>
      </w:r>
      <w:r w:rsidR="002977AA" w:rsidRPr="002977AA">
        <w:t xml:space="preserve">and in all seasons. This momentum transfer and the inertial motion enhances mixing in the upper ocean and may also excite internal waves that enhance deeper mixing </w:t>
      </w:r>
      <w:r w:rsidR="002977AA">
        <w:fldChar w:fldCharType="begin"/>
      </w:r>
      <w:r w:rsidR="002977AA">
        <w:instrText xml:space="preserve"> ADDIN ZOTERO_ITEM CSL_CITATION {"citationID":"8akCdMSh","properties":{"formattedCitation":"(McPhee &amp; Kantha, 1989)","plainCitation":"(McPhee &amp; Kantha, 1989)","noteIndex":0},"citationItems":[{"id":5872,"uris":["http://zotero.org/users/6124969/items/YEJ7UUB2"],"itemData":{"id":5872,"type":"article-journal","container-title":"Journal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(McPhee &amp; Kantha, 1989)</w:t>
      </w:r>
      <w:r w:rsidR="002977AA">
        <w:fldChar w:fldCharType="end"/>
      </w:r>
      <w:r w:rsidR="002977AA">
        <w:t>.</w:t>
      </w:r>
      <w:r w:rsidR="0061404D">
        <w:t xml:space="preserve"> </w:t>
      </w:r>
      <w:r w:rsidR="002977AA" w:rsidRPr="002977AA">
        <w:t xml:space="preserve">The winter ice cover, impeding the inertial </w:t>
      </w:r>
      <w:proofErr w:type="spellStart"/>
      <w:r w:rsidR="002977AA" w:rsidRPr="002977AA">
        <w:t>behaviour</w:t>
      </w:r>
      <w:proofErr w:type="spellEnd"/>
      <w:r w:rsidR="002977AA" w:rsidRPr="002977AA">
        <w:t xml:space="preserve"> and reducing momentum transfer likely sets the shallow winter mixed layer depth in parts of the Arctic Ocean</w:t>
      </w:r>
      <w:r w:rsidR="00BA3E67">
        <w:t xml:space="preserve"> </w:t>
      </w:r>
      <w:r w:rsidR="002977AA">
        <w:fldChar w:fldCharType="begin"/>
      </w:r>
      <w:r w:rsidR="002977AA">
        <w:instrText xml:space="preserve"> ADDIN ZOTERO_ITEM CSL_CITATION {"citationID":"Q1ypkGBB","properties":{"formattedCitation":"(Toole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2977AA">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rsidR="002977AA" w:rsidRPr="002977AA">
        <w:t xml:space="preserve">, which may be attributed to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or increasing response of a thinning ice pack to cyclones. </w:t>
      </w:r>
      <w:r w:rsidR="002977AA">
        <w:fldChar w:fldCharType="begin"/>
      </w:r>
      <w:r w:rsidR="002977AA">
        <w:instrText xml:space="preserve"> ADDIN ZOTERO_ITEM CSL_CITATION {"citationID":"RZAZT9hE","properties":{"formattedCitation":"(Brenner et al., 2023)","plainCitation":"(Brenner et al., 2023)","noteIndex":0},"citationItems":[{"id":8133,"uris":["http://zotero.org/users/6124969/items/CXD34VW8"],"itemData":{"id":8133,"type":"article-journal","abstract":"Observations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rsidR="002977AA">
        <w:fldChar w:fldCharType="separate"/>
      </w:r>
      <w:r w:rsidR="002977AA">
        <w:rPr>
          <w:noProof/>
        </w:rPr>
        <w:t>Brenner et al. (2023)</w:t>
      </w:r>
      <w:r w:rsidR="002977AA">
        <w:fldChar w:fldCharType="end"/>
      </w:r>
      <w:r w:rsidR="002977AA">
        <w:t xml:space="preserve"> </w:t>
      </w:r>
      <w:r w:rsidR="002977AA" w:rsidRPr="002977AA">
        <w:t>show that there is a relationship between ice concentration and inertial motion damping. To date</w:t>
      </w:r>
      <w:r w:rsidR="002977AA">
        <w:t>,</w:t>
      </w:r>
      <w:r w:rsidR="002977AA" w:rsidRPr="002977AA">
        <w:t xml:space="preserve"> the full momentum transfer from wind, through ice to the ocean has not been observed directly on the temporal and spatial </w:t>
      </w:r>
      <w:proofErr w:type="gramStart"/>
      <w:r w:rsidR="002977AA" w:rsidRPr="002977AA">
        <w:t>scales  that</w:t>
      </w:r>
      <w:proofErr w:type="gramEnd"/>
      <w:r w:rsidR="002977AA" w:rsidRPr="002977AA">
        <w:t xml:space="preserve"> clearly define the roles of the spatial structure of a cyclone for the associated ice and ocean response. </w:t>
      </w:r>
    </w:p>
    <w:p w14:paraId="32D740B0" w14:textId="444E6E6A" w:rsidR="00296A83" w:rsidRDefault="002977AA" w:rsidP="00BA3E67">
      <w:pPr>
        <w:pStyle w:val="Text"/>
      </w:pPr>
      <w:r w:rsidRPr="00296A83">
        <w:t xml:space="preserve">To that end, we </w:t>
      </w:r>
      <w:r w:rsidR="00613FD9" w:rsidRPr="00296A83">
        <w:t>consider the detailed observations of the coupled-air-ice-ocean system obtained during the Multidisciplinary drifting Observatory for the Study of Arctic Climate (</w:t>
      </w:r>
      <w:proofErr w:type="spellStart"/>
      <w:r w:rsidR="00613FD9" w:rsidRPr="00296A83">
        <w:t>MOSAiC</w:t>
      </w:r>
      <w:proofErr w:type="spellEnd"/>
      <w:r w:rsidR="00613FD9" w:rsidRPr="00296A83">
        <w:t xml:space="preserve">) expedition </w:t>
      </w:r>
      <w:r w:rsidR="00613FD9" w:rsidRPr="00296A83">
        <w:fldChar w:fldCharType="begin"/>
      </w:r>
      <w:r w:rsidR="00613FD9" w:rsidRPr="00296A83">
        <w:instrText xml:space="preserve"> ADDIN ZOTERO_ITEM CSL_CITATION {"citationID":"0Bd7WPlc","properties":{"formattedCitation":"(Shupe et al., 2020; Shupe &amp; Rex, 2022)","plainCitation":"(Shupe et al., 2020; Shupe &amp; Rex, 2022)","noteIndex":0},"citationItems":[{"id":8221,"uris":["http://zotero.org/users/6124969/items/6TCJ5YC9"],"itemData":{"id":8221,"type":"article-journal","DOI":"10.25923/9G3V-XH92","language":"en","note":"publisher: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(Shupe et al., 2020; Shupe &amp; Rex, 2022)</w:t>
      </w:r>
      <w:r w:rsidR="00613FD9" w:rsidRPr="00296A83">
        <w:fldChar w:fldCharType="end"/>
      </w:r>
      <w:r w:rsidR="00613FD9" w:rsidRPr="00296A83">
        <w:t xml:space="preserve">. The </w:t>
      </w:r>
      <w:proofErr w:type="spellStart"/>
      <w:r w:rsidR="00613FD9" w:rsidRPr="00296A83">
        <w:t>MOSAiC</w:t>
      </w:r>
      <w:proofErr w:type="spellEnd"/>
      <w:r w:rsidR="00613FD9" w:rsidRPr="00296A83">
        <w:t xml:space="preserve"> observatory was impacted by </w:t>
      </w:r>
      <w:commentRangeStart w:id="47"/>
      <w:r w:rsidR="00613FD9" w:rsidRPr="00296A83">
        <w:t>numerous</w:t>
      </w:r>
      <w:commentRangeEnd w:id="47"/>
      <w:r w:rsidR="00613FD9" w:rsidRPr="00296A83">
        <w:rPr>
          <w:rFonts w:eastAsiaTheme="minorHAnsi"/>
        </w:rPr>
        <w:commentReference w:id="47"/>
      </w:r>
      <w:r w:rsidR="00613FD9" w:rsidRPr="00296A83">
        <w:t xml:space="preserve"> cyclones between Oct 2019 and Sep 2020, of which many were anomalously strong and deep </w:t>
      </w:r>
      <w:r w:rsidR="00613FD9" w:rsidRPr="00296A83">
        <w:fldChar w:fldCharType="begin"/>
      </w:r>
      <w:r w:rsidR="00613FD9" w:rsidRPr="00296A83">
        <w:instrText xml:space="preserve"> ADDIN ZOTERO_ITEM CSL_CITATION {"citationID":"Nnelh4Oh","properties":{"formattedCitation":"(Rinke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613FD9" w:rsidRPr="00296A83">
        <w:fldChar w:fldCharType="separate"/>
      </w:r>
      <w:r w:rsidR="00613FD9" w:rsidRPr="00296A83">
        <w:t>(Rinke et al., 2021)</w:t>
      </w:r>
      <w:r w:rsidR="00613FD9" w:rsidRPr="00296A83">
        <w:fldChar w:fldCharType="end"/>
      </w:r>
      <w:r w:rsidR="00613FD9" w:rsidRPr="00296A83">
        <w:t xml:space="preserve"> </w:t>
      </w:r>
      <w:r w:rsidR="00613FD9" w:rsidRPr="00613FD9">
        <w:t>(</w:t>
      </w:r>
      <w:commentRangeStart w:id="48"/>
      <w:r w:rsidR="00613FD9" w:rsidRPr="00613FD9">
        <w:rPr>
          <w:b/>
          <w:bCs/>
        </w:rPr>
        <w:t>Persson et al. 2023</w:t>
      </w:r>
      <w:commentRangeEnd w:id="48"/>
      <w:r w:rsidR="00613FD9">
        <w:rPr>
          <w:rStyle w:val="CommentReference"/>
          <w:rFonts w:asciiTheme="minorHAnsi" w:eastAsiaTheme="minorHAnsi" w:hAnsiTheme="minorHAnsi" w:cstheme="minorBidi"/>
        </w:rPr>
        <w:commentReference w:id="48"/>
      </w:r>
      <w:r w:rsidR="00613FD9" w:rsidRPr="00613FD9">
        <w:t xml:space="preserve">).  </w:t>
      </w:r>
      <w:r w:rsidR="00296A83" w:rsidRPr="00296A83">
        <w:t>This study will examine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w:t>
      </w:r>
      <w:proofErr w:type="spellStart"/>
      <w:r w:rsidR="00296A83" w:rsidRPr="00296A83">
        <w:t>MOSAiC</w:t>
      </w:r>
      <w:proofErr w:type="spellEnd"/>
      <w:r w:rsidR="00296A83" w:rsidRPr="00296A83">
        <w:t xml:space="preserve"> observations during the passage</w:t>
      </w:r>
      <w:r w:rsidR="00296A83">
        <w:t xml:space="preserve"> </w:t>
      </w:r>
      <w:r w:rsidR="00296A83" w:rsidRPr="00296A83">
        <w:t xml:space="preserve">of two atmospheric cyclones that traversed the study area between </w:t>
      </w:r>
      <w:r w:rsidR="00BA3E67">
        <w:t>30 January</w:t>
      </w:r>
      <w:r w:rsidR="00296A83" w:rsidRPr="00296A83">
        <w:t xml:space="preserve"> and </w:t>
      </w:r>
      <w:r w:rsidR="00BA3E67">
        <w:t xml:space="preserve">2 </w:t>
      </w:r>
      <w:proofErr w:type="gramStart"/>
      <w:r w:rsidR="00BA3E67">
        <w:t>February</w:t>
      </w:r>
      <w:r w:rsidR="00296A83" w:rsidRPr="00296A83">
        <w:t>,</w:t>
      </w:r>
      <w:proofErr w:type="gramEnd"/>
      <w:r w:rsidR="00296A83" w:rsidRPr="00296A83">
        <w:t xml:space="preserve"> 2020.</w:t>
      </w:r>
      <w:r w:rsidR="00BA3E67">
        <w:t xml:space="preserve"> While numerous </w:t>
      </w:r>
      <w:proofErr w:type="spellStart"/>
      <w:r w:rsidR="00BA3E67">
        <w:t>MOSAiC</w:t>
      </w:r>
      <w:proofErr w:type="spellEnd"/>
      <w:r w:rsidR="00BA3E67">
        <w:t xml:space="preserve"> cyclones merit study, these cyclones (and in particular the second cyclone) are of </w:t>
      </w:r>
      <w:commentRangeStart w:id="49"/>
      <w:r w:rsidR="00BA3E67">
        <w:t xml:space="preserve">particular interest </w:t>
      </w:r>
      <w:commentRangeEnd w:id="49"/>
      <w:r w:rsidR="0061404D">
        <w:rPr>
          <w:rStyle w:val="CommentReference"/>
          <w:rFonts w:asciiTheme="minorHAnsi" w:eastAsiaTheme="minorHAnsi" w:hAnsiTheme="minorHAnsi" w:cstheme="minorBidi"/>
        </w:rPr>
        <w:commentReference w:id="49"/>
      </w:r>
      <w:r w:rsidR="00BA3E67">
        <w:t xml:space="preserve">due to the intensity, as measured by the observed wind speed and minimum sea level pressure, the strong sea ice response, which included the fastest winter drift speeds observed during the </w:t>
      </w:r>
      <w:proofErr w:type="spellStart"/>
      <w:r w:rsidR="00BA3E67">
        <w:t>MOSAiC</w:t>
      </w:r>
      <w:proofErr w:type="spellEnd"/>
      <w:r w:rsidR="00BA3E67">
        <w:t xml:space="preserve"> drift and strong deformation of the ice pack, and the proximity of the storm track to the </w:t>
      </w:r>
      <w:proofErr w:type="spellStart"/>
      <w:r w:rsidR="00BA3E67">
        <w:t>MOSAiC</w:t>
      </w:r>
      <w:proofErr w:type="spellEnd"/>
      <w:r w:rsidR="00BA3E67">
        <w:t xml:space="preserve"> observatory. </w:t>
      </w:r>
      <w:r w:rsidR="00296A83" w:rsidRPr="00296A83">
        <w:t xml:space="preserve">The study will highlight the atmospheric features producing the atmospheric stress characteristics, and the impacts of these stress terms on the sea-ice and ocean motion.  </w:t>
      </w:r>
      <w:r w:rsidR="00BA3E67" w:rsidRPr="00BA3E67">
        <w:t xml:space="preserve">While the atmospheric stress is generally regarded as the primary forcing mechanism for ice motion, it will be shown that both the internal ice stress and the ocean stress play significant roles in changing the typical air-ice interaction characteristics, including producing timing offsets between the atmospheric forcing and the ice </w:t>
      </w:r>
      <w:proofErr w:type="gramStart"/>
      <w:r w:rsidR="00BA3E67" w:rsidRPr="00BA3E67">
        <w:t>response</w:t>
      </w:r>
      <w:proofErr w:type="gramEnd"/>
      <w:r w:rsidR="00BA3E67" w:rsidRPr="00BA3E67">
        <w:t xml:space="preserve"> and producing post-cyclone inertial “ringing” responses in the ice and ocean</w:t>
      </w:r>
      <w:r w:rsidR="00BA3E67">
        <w:t>.</w:t>
      </w:r>
    </w:p>
    <w:p w14:paraId="13235EED" w14:textId="376AE6B4" w:rsidR="00CF51E4" w:rsidRPr="001902F1" w:rsidRDefault="00BA3E67" w:rsidP="00BA3E67">
      <w:pPr>
        <w:pStyle w:val="Text"/>
      </w:pPr>
      <w:r>
        <w:t xml:space="preserve">The </w:t>
      </w:r>
      <w:proofErr w:type="spellStart"/>
      <w:r>
        <w:t>MOSAiC</w:t>
      </w:r>
      <w:proofErr w:type="spellEnd"/>
      <w:r>
        <w:t xml:space="preserve"> observations and additional data will be described in section 2. Sections 3-5 describe the observations of atmosphere, sea ice, and ocean, respectively. Section 6 </w:t>
      </w:r>
      <w:r w:rsidRPr="00BA3E67">
        <w:t>synthesize</w:t>
      </w:r>
      <w:r>
        <w:t>s</w:t>
      </w:r>
      <w:r w:rsidRPr="00BA3E67">
        <w:t xml:space="preserve"> </w:t>
      </w:r>
      <w:r w:rsidRPr="00BA3E67">
        <w:lastRenderedPageBreak/>
        <w:t xml:space="preserve">the air-ice-ocean interaction processes </w:t>
      </w:r>
      <w:r>
        <w:t>through analysis of a</w:t>
      </w:r>
      <w:r w:rsidRPr="00BA3E67">
        <w:t xml:space="preserve"> </w:t>
      </w:r>
      <w:proofErr w:type="gramStart"/>
      <w:r w:rsidRPr="00BA3E67">
        <w:t>fully-coupled</w:t>
      </w:r>
      <w:proofErr w:type="gramEnd"/>
      <w:r>
        <w:t xml:space="preserve"> forecast model. Discussion and conclusions follow in Section</w:t>
      </w:r>
      <w:r w:rsidR="0069096B">
        <w:t>s</w:t>
      </w:r>
      <w:r>
        <w:t xml:space="preserve"> 7</w:t>
      </w:r>
      <w:r w:rsidR="0069096B">
        <w:t xml:space="preserve"> and 8</w:t>
      </w:r>
      <w:r>
        <w:t>.</w:t>
      </w:r>
    </w:p>
    <w:p w14:paraId="5CB3C489" w14:textId="4F162C85" w:rsidR="1AB51EAA" w:rsidRDefault="1AB51EAA" w:rsidP="1AB51EAA">
      <w:pPr>
        <w:pStyle w:val="Heading-Main"/>
        <w:spacing w:line="259" w:lineRule="auto"/>
      </w:pPr>
      <w:r>
        <w:t>2 Data</w:t>
      </w:r>
    </w:p>
    <w:p w14:paraId="62F0CB83" w14:textId="018D7B48" w:rsidR="00C54875" w:rsidRPr="005B761F" w:rsidRDefault="00C54875" w:rsidP="005B761F">
      <w:pPr>
        <w:pStyle w:val="Text"/>
      </w:pPr>
      <w:r w:rsidRPr="005B761F">
        <w:t xml:space="preserve">The </w:t>
      </w:r>
      <w:proofErr w:type="spellStart"/>
      <w:r w:rsidRPr="005B761F">
        <w:t>MOSAiC</w:t>
      </w:r>
      <w:proofErr w:type="spellEnd"/>
      <w:r w:rsidRPr="005B761F">
        <w:t xml:space="preserve"> Central Observatory (CO) and its surrounding distributed network (DN) of automated observational platforms and buoys were established in early October 2019, and drifted across the Central Arctic during the subsequent winter, entering the </w:t>
      </w:r>
      <w:proofErr w:type="spellStart"/>
      <w:r w:rsidRPr="005B761F">
        <w:t>Fram</w:t>
      </w:r>
      <w:proofErr w:type="spellEnd"/>
      <w:r w:rsidRPr="005B761F">
        <w:t xml:space="preserve"> Strait in June 2020. Maps showing the track of the drifting station and more details of the atmospheric, ice, ocean and DN observations along this drift track can be found in a series of </w:t>
      </w:r>
      <w:proofErr w:type="spellStart"/>
      <w:r w:rsidRPr="005B761F">
        <w:t>MOSAiC</w:t>
      </w:r>
      <w:proofErr w:type="spellEnd"/>
      <w:r w:rsidRPr="005B761F">
        <w:t xml:space="preserve"> overview </w:t>
      </w:r>
      <w:commentRangeStart w:id="50"/>
      <w:r w:rsidRPr="005B761F">
        <w:fldChar w:fldCharType="begin"/>
      </w:r>
      <w:r w:rsidRPr="005B761F">
        <w:instrText xml:space="preserve"> ADDIN ZOTERO_ITEM CSL_CITATION {"citationID":"Q8BvGwYz","properties":{"formattedCitation":"(Nicolaus et al., 2022; Rabe et al., 2022; Shupe et al., 2022)","plainCitation":"(Nicolaus et al., 2022; Rabe et al., 2022; Shupe et al.,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Anthropocene","DOI":"https://doi.org/10.1525/elementa.2021.00062","note":"Citation Key: Regnery2022","page":"1-31","title":"Overview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egnery2022"}},{"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613FD9">
        <w:t>(Nicolaus et al., 2022; Rabe et al., 2022; Shupe et al., 2022)</w:t>
      </w:r>
      <w:r w:rsidRPr="005B761F">
        <w:fldChar w:fldCharType="end"/>
      </w:r>
      <w:r w:rsidRPr="005B761F">
        <w:t xml:space="preserve"> </w:t>
      </w:r>
      <w:commentRangeEnd w:id="50"/>
      <w:r w:rsidRPr="005B761F">
        <w:rPr>
          <w:rStyle w:val="CommentReference"/>
          <w:rFonts w:eastAsiaTheme="minorHAnsi"/>
          <w:sz w:val="24"/>
          <w:szCs w:val="24"/>
        </w:rPr>
        <w:commentReference w:id="50"/>
      </w:r>
      <w:r w:rsidRPr="005B761F">
        <w:t xml:space="preserve">and domain-specific publications </w:t>
      </w:r>
      <w:commentRangeStart w:id="51"/>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w:instrText>
      </w:r>
      <w:r w:rsidR="001902F1" w:rsidRPr="00FC48AF">
        <w:rPr>
          <w:lang w:val="sv-SE"/>
          <w:rPrChange w:id="52" w:author="Ola Persson" w:date="2023-11-14T06:20:00Z">
            <w:rPr/>
          </w:rPrChange>
        </w:rPr>
        <w:instrText xml:space="preserve">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FC48AF">
        <w:rPr>
          <w:lang w:val="sv-SE"/>
          <w:rPrChange w:id="53" w:author="Ola Persson" w:date="2023-11-14T06:20:00Z">
            <w:rPr/>
          </w:rPrChange>
        </w:rPr>
        <w:t>(</w:t>
      </w:r>
      <w:r w:rsidR="00E51EC0" w:rsidRPr="00FC48AF">
        <w:rPr>
          <w:lang w:val="sv-SE"/>
          <w:rPrChange w:id="54" w:author="Ola Persson" w:date="2023-11-14T06:20:00Z">
            <w:rPr/>
          </w:rPrChange>
        </w:rPr>
        <w:t xml:space="preserve">e.g., </w:t>
      </w:r>
      <w:r w:rsidRPr="00FC48AF">
        <w:rPr>
          <w:lang w:val="sv-SE"/>
          <w:rPrChange w:id="55" w:author="Ola Persson" w:date="2023-11-14T06:20:00Z">
            <w:rPr/>
          </w:rPrChange>
        </w:rPr>
        <w:t>Fer et al., 2022; Krumpen et al., 2021; Peng et al., 2023; von Albedyll et al., 2022; Watkins et al., 2023)</w:t>
      </w:r>
      <w:r w:rsidRPr="005B761F">
        <w:fldChar w:fldCharType="end"/>
      </w:r>
      <w:commentRangeEnd w:id="51"/>
      <w:r w:rsidRPr="005B761F">
        <w:rPr>
          <w:rStyle w:val="CommentReference"/>
          <w:rFonts w:eastAsiaTheme="minorHAnsi"/>
          <w:sz w:val="24"/>
          <w:szCs w:val="24"/>
        </w:rPr>
        <w:commentReference w:id="51"/>
      </w:r>
      <w:r w:rsidRPr="00FC48AF">
        <w:rPr>
          <w:lang w:val="sv-SE"/>
          <w:rPrChange w:id="56" w:author="Ola Persson" w:date="2023-11-14T06:20:00Z">
            <w:rPr/>
          </w:rPrChange>
        </w:rPr>
        <w:t xml:space="preserve">. </w:t>
      </w:r>
      <w:r w:rsidRPr="005B761F">
        <w:t>Figure 1 shows a map of the relative positions of the CO and the DN sites on Jan 31, 2020, at which time the CO was located at 87.5 N, 96.0 E</w:t>
      </w:r>
      <w:r w:rsidR="00510F8D" w:rsidRPr="005B761F">
        <w:t xml:space="preserve"> (</w:t>
      </w:r>
      <w:r w:rsidRPr="005B761F">
        <w:t>275 km from the North Pole</w:t>
      </w:r>
      <w:r w:rsidR="00510F8D" w:rsidRPr="005B761F">
        <w:t>)</w:t>
      </w:r>
      <w:r w:rsidRPr="005B761F">
        <w:t>.</w:t>
      </w:r>
    </w:p>
    <w:p w14:paraId="7FDF63BA" w14:textId="6282C7D3" w:rsidR="1AB51EAA" w:rsidRDefault="1AB51EAA" w:rsidP="1AB51EAA">
      <w:pPr>
        <w:pStyle w:val="Heading-Secondary"/>
        <w:spacing w:line="259" w:lineRule="auto"/>
      </w:pPr>
      <w:r>
        <w:t>2.1 Atmospheric observations</w:t>
      </w:r>
    </w:p>
    <w:p w14:paraId="1C6F9F47" w14:textId="20A2BF12" w:rsidR="00EE5AD6" w:rsidRDefault="00C54875" w:rsidP="005B761F">
      <w:pPr>
        <w:pStyle w:val="Text"/>
        <w:rPr>
          <w:ins w:id="57" w:author="Ola Persson" w:date="2023-11-14T06:46:00Z"/>
        </w:rPr>
      </w:pPr>
      <w:commentRangeStart w:id="58"/>
      <w:r w:rsidRPr="005B761F">
        <w:t xml:space="preserve">Atmospheric observations </w:t>
      </w:r>
      <w:commentRangeEnd w:id="58"/>
      <w:r w:rsidR="00285ACB">
        <w:rPr>
          <w:rStyle w:val="CommentReference"/>
          <w:rFonts w:asciiTheme="minorHAnsi" w:eastAsiaTheme="minorHAnsi" w:hAnsiTheme="minorHAnsi" w:cstheme="minorBidi"/>
        </w:rPr>
        <w:commentReference w:id="58"/>
      </w:r>
      <w:r w:rsidRPr="005B761F">
        <w:t xml:space="preserve">used in this study were made at the CO (both on board the R/V </w:t>
      </w:r>
      <w:proofErr w:type="spellStart"/>
      <w:r w:rsidRPr="005B761F">
        <w:t>Polarstern</w:t>
      </w:r>
      <w:proofErr w:type="spellEnd"/>
      <w:r w:rsidRPr="005B761F">
        <w:t xml:space="preserve">, and at the “Met City” site located on the ice approximately 400 m from the ship), and at the three “L” sites located </w:t>
      </w:r>
      <w:r w:rsidR="00510F8D" w:rsidRPr="005B761F">
        <w:t>10-20</w:t>
      </w:r>
      <w:r w:rsidRPr="005B761F">
        <w:t xml:space="preserve"> km from the ship (Figure 1).  Key measurements from the </w:t>
      </w:r>
      <w:r w:rsidR="00510F8D" w:rsidRPr="00FC48AF">
        <w:rPr>
          <w:i/>
          <w:iCs/>
          <w:rPrChange w:id="59" w:author="Ola Persson" w:date="2023-11-14T06:20:00Z">
            <w:rPr/>
          </w:rPrChange>
        </w:rPr>
        <w:t xml:space="preserve">R/V </w:t>
      </w:r>
      <w:proofErr w:type="spellStart"/>
      <w:r w:rsidRPr="00FC48AF">
        <w:rPr>
          <w:i/>
          <w:iCs/>
          <w:rPrChange w:id="60" w:author="Ola Persson" w:date="2023-11-14T06:20:00Z">
            <w:rPr/>
          </w:rPrChange>
        </w:rPr>
        <w:t>Polarstern</w:t>
      </w:r>
      <w:proofErr w:type="spellEnd"/>
      <w:r w:rsidRPr="005B761F">
        <w:t xml:space="preserve"> include the 6-hourly rawinsondes providing profiles of temperature, humidity, and horizontal winds, and the </w:t>
      </w:r>
      <w:proofErr w:type="gramStart"/>
      <w:r w:rsidRPr="005B761F">
        <w:t>vertically-pointing</w:t>
      </w:r>
      <w:proofErr w:type="gramEnd"/>
      <w:r w:rsidRPr="005B761F">
        <w:t xml:space="preserve"> Ka-band radar providing profiles of radar reflectivity and radial velocity.  </w:t>
      </w:r>
      <w:ins w:id="61" w:author="Ola Persson" w:date="2023-11-14T06:20:00Z">
        <w:r w:rsidR="00FC48AF">
          <w:t xml:space="preserve">The </w:t>
        </w:r>
      </w:ins>
      <w:ins w:id="62" w:author="Ola Persson" w:date="2023-11-14T06:21:00Z">
        <w:r w:rsidR="00FC48AF">
          <w:t xml:space="preserve">30-s radar data profiles were averaged to 10-min time intervals for this study. </w:t>
        </w:r>
      </w:ins>
      <w:ins w:id="63" w:author="Ola Persson" w:date="2023-11-14T06:35:00Z">
        <w:r w:rsidR="009D0ABB">
          <w:t xml:space="preserve">A </w:t>
        </w:r>
      </w:ins>
      <w:ins w:id="64" w:author="Ola Persson" w:date="2023-11-14T06:37:00Z">
        <w:r w:rsidR="009D0ABB">
          <w:t xml:space="preserve">DOE/ARM </w:t>
        </w:r>
      </w:ins>
      <w:ins w:id="65" w:author="Ola Persson" w:date="2023-11-14T06:35:00Z">
        <w:r w:rsidR="009D0ABB">
          <w:t xml:space="preserve">scanning </w:t>
        </w:r>
      </w:ins>
      <w:ins w:id="66" w:author="Ola Persson" w:date="2023-11-14T06:36:00Z">
        <w:r w:rsidR="009D0ABB">
          <w:t>Ka-band radar provided volumes of radar reflectivity and radial velocity every ~12 minutes, prov</w:t>
        </w:r>
      </w:ins>
      <w:ins w:id="67" w:author="Ola Persson" w:date="2023-11-14T06:37:00Z">
        <w:r w:rsidR="009D0ABB">
          <w:t>iding data for plane-parallel indicator (PPI) displays</w:t>
        </w:r>
      </w:ins>
      <w:ins w:id="68" w:author="Ola Persson" w:date="2023-11-14T06:38:00Z">
        <w:r w:rsidR="009D0ABB">
          <w:t xml:space="preserve"> (e.g., Fig. 4</w:t>
        </w:r>
      </w:ins>
      <w:ins w:id="69" w:author="Ola Persson" w:date="2023-11-14T06:39:00Z">
        <w:r w:rsidR="009D0ABB">
          <w:t>)</w:t>
        </w:r>
      </w:ins>
      <w:ins w:id="70" w:author="Ola Persson" w:date="2023-11-14T07:11:00Z">
        <w:r w:rsidR="00B10088">
          <w:t xml:space="preserve"> characterizing clouds and precipitation</w:t>
        </w:r>
      </w:ins>
      <w:ins w:id="71" w:author="Ola Persson" w:date="2023-11-14T06:37:00Z">
        <w:r w:rsidR="009D0ABB">
          <w:t xml:space="preserve">.  </w:t>
        </w:r>
      </w:ins>
      <w:ins w:id="72" w:author="Ola Persson" w:date="2023-11-14T07:13:00Z">
        <w:r w:rsidR="00B10088">
          <w:t xml:space="preserve">Analyses </w:t>
        </w:r>
      </w:ins>
      <w:ins w:id="73" w:author="Ola Persson" w:date="2023-11-14T07:14:00Z">
        <w:r w:rsidR="00B10088">
          <w:t>of fronts and mesoscale features</w:t>
        </w:r>
      </w:ins>
      <w:ins w:id="74" w:author="Ola Persson" w:date="2023-11-14T06:40:00Z">
        <w:r w:rsidR="00EE5AD6">
          <w:t xml:space="preserve"> in the time-height cross sections (e.g., Fig. 5) </w:t>
        </w:r>
      </w:ins>
      <w:ins w:id="75" w:author="Ola Persson" w:date="2023-11-14T06:45:00Z">
        <w:r w:rsidR="00EE5AD6">
          <w:t xml:space="preserve">and horizontal displays (e.g., Fig. 4) </w:t>
        </w:r>
      </w:ins>
      <w:ins w:id="76" w:author="Ola Persson" w:date="2023-11-14T06:40:00Z">
        <w:r w:rsidR="00EE5AD6">
          <w:t>relied on standard</w:t>
        </w:r>
      </w:ins>
      <w:ins w:id="77" w:author="Ola Persson" w:date="2023-11-14T06:41:00Z">
        <w:r w:rsidR="00EE5AD6">
          <w:t xml:space="preserve"> subjective analyses of thermodynamic (e.g., temperature</w:t>
        </w:r>
      </w:ins>
      <w:ins w:id="78" w:author="Ola Persson" w:date="2023-11-14T06:43:00Z">
        <w:r w:rsidR="00EE5AD6">
          <w:t xml:space="preserve">, </w:t>
        </w:r>
      </w:ins>
      <w:ins w:id="79" w:author="Ola Persson" w:date="2023-11-14T06:49:00Z">
        <w:r w:rsidR="00EE5AD6">
          <w:t xml:space="preserve">virtual </w:t>
        </w:r>
      </w:ins>
      <w:ins w:id="80" w:author="Ola Persson" w:date="2023-11-14T06:43:00Z">
        <w:r w:rsidR="00EE5AD6">
          <w:t>potential temperature</w:t>
        </w:r>
      </w:ins>
      <w:ins w:id="81" w:author="Ola Persson" w:date="2023-11-14T06:48:00Z">
        <w:r w:rsidR="00EE5AD6">
          <w:t xml:space="preserve"> (</w:t>
        </w:r>
        <w:r w:rsidR="00EE5AD6" w:rsidRPr="00EE5AD6">
          <w:rPr>
            <w:rFonts w:ascii="Symbol" w:hAnsi="Symbol"/>
            <w:rPrChange w:id="82" w:author="Ola Persson" w:date="2023-11-14T06:49:00Z">
              <w:rPr/>
            </w:rPrChange>
          </w:rPr>
          <w:t>q</w:t>
        </w:r>
      </w:ins>
      <w:ins w:id="83" w:author="Ola Persson" w:date="2023-11-14T06:49:00Z">
        <w:r w:rsidR="00EE5AD6" w:rsidRPr="00EE5AD6">
          <w:rPr>
            <w:vertAlign w:val="subscript"/>
            <w:rPrChange w:id="84" w:author="Ola Persson" w:date="2023-11-14T06:49:00Z">
              <w:rPr/>
            </w:rPrChange>
          </w:rPr>
          <w:t>v</w:t>
        </w:r>
      </w:ins>
      <w:ins w:id="85" w:author="Ola Persson" w:date="2023-11-14T06:48:00Z">
        <w:r w:rsidR="00EE5AD6">
          <w:t>)</w:t>
        </w:r>
      </w:ins>
      <w:ins w:id="86" w:author="Ola Persson" w:date="2023-11-14T06:43:00Z">
        <w:r w:rsidR="00EE5AD6">
          <w:t xml:space="preserve">, </w:t>
        </w:r>
      </w:ins>
      <w:ins w:id="87" w:author="Ola Persson" w:date="2023-11-14T06:41:00Z">
        <w:r w:rsidR="00EE5AD6">
          <w:t>equiva</w:t>
        </w:r>
      </w:ins>
      <w:ins w:id="88" w:author="Ola Persson" w:date="2023-11-14T06:42:00Z">
        <w:r w:rsidR="00EE5AD6">
          <w:t>lent potential temperature</w:t>
        </w:r>
      </w:ins>
      <w:ins w:id="89" w:author="Ola Persson" w:date="2023-11-14T06:52:00Z">
        <w:r w:rsidR="00DF1162">
          <w:t xml:space="preserve"> (</w:t>
        </w:r>
        <w:r w:rsidR="00DF1162" w:rsidRPr="00DF1162">
          <w:rPr>
            <w:rFonts w:ascii="Symbol" w:hAnsi="Symbol"/>
            <w:rPrChange w:id="90" w:author="Ola Persson" w:date="2023-11-14T06:53:00Z">
              <w:rPr/>
            </w:rPrChange>
          </w:rPr>
          <w:t>q</w:t>
        </w:r>
        <w:r w:rsidR="00DF1162" w:rsidRPr="00DF1162">
          <w:rPr>
            <w:vertAlign w:val="subscript"/>
            <w:rPrChange w:id="91" w:author="Ola Persson" w:date="2023-11-14T06:53:00Z">
              <w:rPr/>
            </w:rPrChange>
          </w:rPr>
          <w:t>e</w:t>
        </w:r>
        <w:r w:rsidR="00DF1162">
          <w:t>)</w:t>
        </w:r>
      </w:ins>
      <w:ins w:id="92" w:author="Ola Persson" w:date="2023-11-14T06:42:00Z">
        <w:r w:rsidR="00EE5AD6">
          <w:t>)</w:t>
        </w:r>
      </w:ins>
      <w:ins w:id="93" w:author="Ola Persson" w:date="2023-11-14T06:43:00Z">
        <w:r w:rsidR="00EE5AD6">
          <w:t xml:space="preserve">, </w:t>
        </w:r>
      </w:ins>
      <w:ins w:id="94" w:author="Ola Persson" w:date="2023-11-14T06:42:00Z">
        <w:r w:rsidR="00EE5AD6">
          <w:t xml:space="preserve">kinematic (e.g., wind </w:t>
        </w:r>
      </w:ins>
      <w:ins w:id="95" w:author="Ola Persson" w:date="2023-11-14T06:43:00Z">
        <w:r w:rsidR="00EE5AD6">
          <w:t>speed/</w:t>
        </w:r>
      </w:ins>
      <w:ins w:id="96" w:author="Ola Persson" w:date="2023-11-14T06:42:00Z">
        <w:r w:rsidR="00EE5AD6">
          <w:t>direction)</w:t>
        </w:r>
      </w:ins>
      <w:ins w:id="97" w:author="Ola Persson" w:date="2023-11-14T06:43:00Z">
        <w:r w:rsidR="00EE5AD6">
          <w:t xml:space="preserve">, and </w:t>
        </w:r>
      </w:ins>
      <w:ins w:id="98" w:author="Ola Persson" w:date="2023-11-14T06:44:00Z">
        <w:r w:rsidR="00EE5AD6">
          <w:t xml:space="preserve">radar </w:t>
        </w:r>
      </w:ins>
      <w:ins w:id="99" w:author="Ola Persson" w:date="2023-11-14T06:43:00Z">
        <w:r w:rsidR="00EE5AD6">
          <w:t xml:space="preserve">reflectivity </w:t>
        </w:r>
      </w:ins>
      <w:ins w:id="100" w:author="Ola Persson" w:date="2023-11-14T06:45:00Z">
        <w:r w:rsidR="00EE5AD6">
          <w:t>observations</w:t>
        </w:r>
      </w:ins>
      <w:ins w:id="101" w:author="Ola Persson" w:date="2023-11-14T06:44:00Z">
        <w:r w:rsidR="00EE5AD6">
          <w:t xml:space="preserve">, not all of which are shown.  </w:t>
        </w:r>
      </w:ins>
      <w:ins w:id="102" w:author="Ola Persson" w:date="2023-11-14T06:53:00Z">
        <w:r w:rsidR="00DF1162">
          <w:t xml:space="preserve">Changes in </w:t>
        </w:r>
        <w:r w:rsidR="00DF1162" w:rsidRPr="00DF1162">
          <w:rPr>
            <w:rFonts w:ascii="Symbol" w:hAnsi="Symbol"/>
            <w:rPrChange w:id="103" w:author="Ola Persson" w:date="2023-11-14T06:55:00Z">
              <w:rPr/>
            </w:rPrChange>
          </w:rPr>
          <w:t>q</w:t>
        </w:r>
        <w:r w:rsidR="00DF1162" w:rsidRPr="00DF1162">
          <w:rPr>
            <w:vertAlign w:val="subscript"/>
            <w:rPrChange w:id="104" w:author="Ola Persson" w:date="2023-11-14T06:55:00Z">
              <w:rPr/>
            </w:rPrChange>
          </w:rPr>
          <w:t>e</w:t>
        </w:r>
        <w:r w:rsidR="00DF1162">
          <w:t xml:space="preserve"> and wind directi</w:t>
        </w:r>
      </w:ins>
      <w:ins w:id="105" w:author="Ola Persson" w:date="2023-11-14T06:54:00Z">
        <w:r w:rsidR="00DF1162">
          <w:t>on and minima in MSLP were key markers for determining frontal boundaries.</w:t>
        </w:r>
      </w:ins>
      <w:ins w:id="106" w:author="Ola Persson" w:date="2023-11-14T06:55:00Z">
        <w:r w:rsidR="00DF1162">
          <w:t xml:space="preserve"> </w:t>
        </w:r>
      </w:ins>
      <w:ins w:id="107" w:author="Ola Persson" w:date="2023-11-14T06:46:00Z">
        <w:r w:rsidR="00EE5AD6">
          <w:t>The Arctic inve</w:t>
        </w:r>
      </w:ins>
      <w:ins w:id="108" w:author="Ola Persson" w:date="2023-11-14T06:47:00Z">
        <w:r w:rsidR="00EE5AD6">
          <w:t xml:space="preserve">rsion (AI) was defined as the height of the maximum temperature in each </w:t>
        </w:r>
        <w:proofErr w:type="gramStart"/>
        <w:r w:rsidR="00EE5AD6">
          <w:t>sounding, and</w:t>
        </w:r>
        <w:proofErr w:type="gramEnd"/>
        <w:r w:rsidR="00EE5AD6">
          <w:t xml:space="preserve"> varied distinctly as synoptic con</w:t>
        </w:r>
      </w:ins>
      <w:ins w:id="109" w:author="Ola Persson" w:date="2023-11-14T06:48:00Z">
        <w:r w:rsidR="00EE5AD6">
          <w:t xml:space="preserve">ditions changed.  </w:t>
        </w:r>
      </w:ins>
      <w:ins w:id="110" w:author="Ola Persson" w:date="2023-11-14T06:51:00Z">
        <w:r w:rsidR="00DF1162">
          <w:t>Surface-based layers</w:t>
        </w:r>
      </w:ins>
      <w:ins w:id="111" w:author="Ola Persson" w:date="2023-11-14T06:48:00Z">
        <w:r w:rsidR="00EE5AD6">
          <w:t xml:space="preserve"> of </w:t>
        </w:r>
      </w:ins>
      <w:ins w:id="112" w:author="Ola Persson" w:date="2023-11-14T06:51:00Z">
        <w:r w:rsidR="00DF1162">
          <w:t xml:space="preserve">constant </w:t>
        </w:r>
      </w:ins>
      <w:ins w:id="113" w:author="Ola Persson" w:date="2023-11-14T06:50:00Z">
        <w:r w:rsidR="00EE5AD6" w:rsidRPr="00DF1162">
          <w:rPr>
            <w:rFonts w:ascii="Symbol" w:hAnsi="Symbol"/>
            <w:rPrChange w:id="114" w:author="Ola Persson" w:date="2023-11-14T06:52:00Z">
              <w:rPr/>
            </w:rPrChange>
          </w:rPr>
          <w:t>q</w:t>
        </w:r>
        <w:r w:rsidR="00EE5AD6" w:rsidRPr="00DF1162">
          <w:rPr>
            <w:vertAlign w:val="subscript"/>
            <w:rPrChange w:id="115" w:author="Ola Persson" w:date="2023-11-14T06:52:00Z">
              <w:rPr/>
            </w:rPrChange>
          </w:rPr>
          <w:t>v</w:t>
        </w:r>
      </w:ins>
      <w:ins w:id="116" w:author="Ola Persson" w:date="2023-11-14T06:51:00Z">
        <w:r w:rsidR="00DF1162">
          <w:t xml:space="preserve"> defined the </w:t>
        </w:r>
      </w:ins>
      <w:ins w:id="117" w:author="Ola Persson" w:date="2023-11-14T07:16:00Z">
        <w:r w:rsidR="008B2C93">
          <w:t xml:space="preserve">surface </w:t>
        </w:r>
      </w:ins>
      <w:ins w:id="118" w:author="Ola Persson" w:date="2023-11-14T06:51:00Z">
        <w:r w:rsidR="00DF1162">
          <w:t xml:space="preserve">mixed-layer </w:t>
        </w:r>
      </w:ins>
      <w:ins w:id="119" w:author="Ola Persson" w:date="2023-11-14T07:16:00Z">
        <w:r w:rsidR="008B2C93">
          <w:t xml:space="preserve">(SML) </w:t>
        </w:r>
      </w:ins>
      <w:ins w:id="120" w:author="Ola Persson" w:date="2023-11-14T06:51:00Z">
        <w:r w:rsidR="00DF1162">
          <w:t>depth for each sound</w:t>
        </w:r>
      </w:ins>
      <w:ins w:id="121" w:author="Ola Persson" w:date="2023-11-14T06:52:00Z">
        <w:r w:rsidR="00DF1162">
          <w:t>ing.</w:t>
        </w:r>
      </w:ins>
    </w:p>
    <w:p w14:paraId="39315EF4" w14:textId="795A68B3" w:rsidR="00510F8D" w:rsidRPr="005B761F" w:rsidRDefault="00C54875" w:rsidP="005B761F">
      <w:pPr>
        <w:pStyle w:val="Text"/>
      </w:pPr>
      <w:r w:rsidRPr="005B761F">
        <w:t>Sonic anemometers and basic meteorology sensors at Met City provided time series of temperature, humidity, winds, and turbulence (including momentum flux) at 3 different levels (nominally 2, 6, and 10 m). Time series of mean sea</w:t>
      </w:r>
      <w:r w:rsidR="00510F8D" w:rsidRPr="005B761F">
        <w:t xml:space="preserve"> </w:t>
      </w:r>
      <w:r w:rsidRPr="005B761F">
        <w:t xml:space="preserve">level pressure were also available from Met City.  Time series of basic meteorology parameters are also available from the </w:t>
      </w:r>
      <w:r w:rsidRPr="00FC48AF">
        <w:rPr>
          <w:i/>
          <w:iCs/>
          <w:rPrChange w:id="122" w:author="Ola Persson" w:date="2023-11-14T06:22:00Z">
            <w:rPr/>
          </w:rPrChange>
        </w:rPr>
        <w:t xml:space="preserve">R/V </w:t>
      </w:r>
      <w:proofErr w:type="spellStart"/>
      <w:r w:rsidRPr="00FC48AF">
        <w:rPr>
          <w:i/>
          <w:iCs/>
          <w:rPrChange w:id="123" w:author="Ola Persson" w:date="2023-11-14T06:22:00Z">
            <w:rPr/>
          </w:rPrChange>
        </w:rPr>
        <w:t>Polarstern</w:t>
      </w:r>
      <w:proofErr w:type="spellEnd"/>
      <w:r w:rsidRPr="005B761F">
        <w:t>, including winds, though the heights of these measurements (25-34 m above the ice)</w:t>
      </w:r>
      <w:ins w:id="124" w:author="Ola Persson" w:date="2023-11-14T06:23:00Z">
        <w:r w:rsidR="00FC48AF">
          <w:t xml:space="preserve"> and</w:t>
        </w:r>
      </w:ins>
      <w:del w:id="125" w:author="Ola Persson" w:date="2023-11-14T06:23:00Z">
        <w:r w:rsidR="00510F8D" w:rsidRPr="005B761F" w:rsidDel="00FC48AF">
          <w:delText>, however</w:delText>
        </w:r>
      </w:del>
      <w:r w:rsidR="00510F8D" w:rsidRPr="005B761F">
        <w:t xml:space="preserve"> </w:t>
      </w:r>
      <w:r w:rsidRPr="005B761F">
        <w:t xml:space="preserve">flow distortion from the ship superstructure make them different from those nearer the </w:t>
      </w:r>
      <w:r w:rsidR="00510F8D" w:rsidRPr="005B761F">
        <w:t xml:space="preserve">surface at Met City.  The Met City time series used in this study are 10-min mean values.  Atmospheric Surface Flux Stations (ASFS) located at the three L-sites provided measurements of temperature, humidity, pressure, and </w:t>
      </w:r>
      <w:ins w:id="126" w:author="Ola Persson" w:date="2023-11-14T06:24:00Z">
        <w:r w:rsidR="00FC48AF">
          <w:t xml:space="preserve">4-component broadband </w:t>
        </w:r>
      </w:ins>
      <w:r w:rsidR="00510F8D" w:rsidRPr="005B761F">
        <w:t>radiative fluxes at 2 m above the sea ice</w:t>
      </w:r>
      <w:ins w:id="127" w:author="Ola Persson" w:date="2023-11-14T06:25:00Z">
        <w:r w:rsidR="00FC48AF">
          <w:t>,</w:t>
        </w:r>
      </w:ins>
      <w:r w:rsidR="00510F8D" w:rsidRPr="005B761F">
        <w:t xml:space="preserve"> and winds and turbulence (including momentum flux) at 3.8 m above the ice.  The ASFS data used in this study are also 10-min average values. </w:t>
      </w:r>
    </w:p>
    <w:p w14:paraId="5218D585" w14:textId="48F9D70C" w:rsidR="00510F8D" w:rsidRPr="005B761F" w:rsidRDefault="00510F8D" w:rsidP="005B761F">
      <w:pPr>
        <w:pStyle w:val="Text"/>
      </w:pPr>
      <w:r w:rsidRPr="005B761F">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w:t>
      </w:r>
      <w:r w:rsidRPr="005B761F">
        <w:lastRenderedPageBreak/>
        <w:t xml:space="preserve">the earth coordinate system is rotated into streamwise coordinates through a double rotation </w:t>
      </w:r>
      <w:r w:rsidRPr="005B761F">
        <w:fldChar w:fldCharType="begin"/>
      </w:r>
      <w:r w:rsidRPr="005B761F">
        <w:instrText xml:space="preserve"> ADDIN ZOTERO_ITEM CSL_CITATION {"citationID":"7MGXHeJv","properties":{"formattedCitation":"(Kaimal &amp; Finnigan, 1994)","plainCitation":"(Kaimal &amp; Finnigan, 1994)","noteIndex":0},"citationItems":[{"id":8190,"uris":["http://zotero.org/users/6124969/items/ELGVE3QE"],"itemData":{"id":8190,"type":"book","abstract":"Boundary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(Kaimal &amp; Finnigan, 1994)</w:t>
      </w:r>
      <w:r w:rsidRPr="005B761F">
        <w:fldChar w:fldCharType="end"/>
      </w:r>
      <w:ins w:id="128" w:author="Ola Persson" w:date="2023-11-14T06:26:00Z">
        <w:r w:rsidR="00FC48AF">
          <w:t>.</w:t>
        </w:r>
      </w:ins>
      <w:r w:rsidRPr="005B761F">
        <w:t xml:space="preserve"> The 10</w:t>
      </w:r>
      <w:ins w:id="129" w:author="Ola Persson" w:date="2023-11-14T06:26:00Z">
        <w:r w:rsidR="00FC48AF">
          <w:t>-</w:t>
        </w:r>
      </w:ins>
      <w:del w:id="130" w:author="Ola Persson" w:date="2023-11-14T06:26:00Z">
        <w:r w:rsidRPr="005B761F" w:rsidDel="00FC48AF">
          <w:delText xml:space="preserve"> </w:delText>
        </w:r>
      </w:del>
      <w:r w:rsidRPr="005B761F">
        <w:t xml:space="preserve">min values of friction velocity </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 window centered on the 10 min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p>
              <m:sSupPr>
                <m:ctrlPr>
                  <w:rPr>
                    <w:rFonts w:ascii="Cambria Math" w:hAnsi="Cambria Math"/>
                  </w:rPr>
                </m:ctrlPr>
              </m:sSupPr>
              <m:e>
                <m:r>
                  <w:rPr>
                    <w:rFonts w:ascii="Cambria Math" w:hAnsi="Cambria Math"/>
                  </w:rPr>
                  <m:t>u</m:t>
                </m:r>
              </m:e>
              <m:sup>
                <m:r>
                  <m:rPr>
                    <m:sty m:val="p"/>
                  </m:rPr>
                  <w:rPr>
                    <w:rFonts w:ascii="Cambria Math" w:hAnsi="Cambria Math"/>
                  </w:rPr>
                  <m:t>*</m:t>
                </m:r>
              </m:sup>
            </m:s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Pr="005B761F">
        <w:t>is the atmospheric density.  Wind and stress measurements at Met City are available at 2, 6, 10, and 23 m heights</w:t>
      </w:r>
      <w:ins w:id="131" w:author="Ola Persson" w:date="2023-11-14T06:28:00Z">
        <w:r w:rsidR="00FC48AF">
          <w:t>, U</w:t>
        </w:r>
      </w:ins>
      <w:del w:id="132" w:author="Ola Persson" w:date="2023-11-14T06:28:00Z">
        <w:r w:rsidRPr="005B761F" w:rsidDel="00FC48AF">
          <w:delText>; u</w:delText>
        </w:r>
      </w:del>
      <w:r w:rsidRPr="005B761F">
        <w:t xml:space="preserve">nless otherwise stated, the Met City </w:t>
      </w:r>
      <w:ins w:id="133" w:author="Ola Persson" w:date="2023-11-14T06:28:00Z">
        <w:r w:rsidR="00FC48AF">
          <w:t xml:space="preserve">wind and turbulence </w:t>
        </w:r>
      </w:ins>
      <w:r w:rsidRPr="005B761F">
        <w:t xml:space="preserve">data shown represents the 10 m values while those at the ASFS represent the 3.8 m height.  More detailed descriptions of the data processing, turbulence calculations and the atmospheric measurements on the </w:t>
      </w:r>
      <w:r w:rsidRPr="00FC48AF">
        <w:rPr>
          <w:i/>
          <w:iCs/>
          <w:rPrChange w:id="134" w:author="Ola Persson" w:date="2023-11-14T06:29:00Z">
            <w:rPr/>
          </w:rPrChange>
        </w:rPr>
        <w:t xml:space="preserve">R/V </w:t>
      </w:r>
      <w:proofErr w:type="spellStart"/>
      <w:r w:rsidRPr="00FC48AF">
        <w:rPr>
          <w:i/>
          <w:iCs/>
          <w:rPrChange w:id="135" w:author="Ola Persson" w:date="2023-11-14T06:29:00Z">
            <w:rPr/>
          </w:rPrChange>
        </w:rPr>
        <w:t>Polarstern</w:t>
      </w:r>
      <w:proofErr w:type="spellEnd"/>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Shupe et al., 2022</w:t>
      </w:r>
      <w:r w:rsidRPr="005B761F">
        <w:fldChar w:fldCharType="end"/>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Cox et al., 2023</w:t>
      </w:r>
      <w:r w:rsidRPr="005B761F">
        <w:fldChar w:fldCharType="end"/>
      </w:r>
      <w:r w:rsidRPr="005B761F">
        <w:t xml:space="preserve">.  </w:t>
      </w:r>
    </w:p>
    <w:p w14:paraId="5679B2D3" w14:textId="5815EFC5" w:rsidR="005B761F" w:rsidRPr="005B761F" w:rsidRDefault="005B761F" w:rsidP="005B761F">
      <w:pPr>
        <w:pStyle w:val="Text"/>
        <w:rPr>
          <w:rFonts w:eastAsia="Calibri"/>
        </w:rPr>
      </w:pPr>
      <w:r w:rsidRPr="005B761F">
        <w:t xml:space="preserve">Time series of low-level atmospheric divergence are calculated from the winds at the three L-sites using the assumption that the winds vary linearly between the three sites.  With this assumption, the 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proofErr w:type="gramStart"/>
      <w:r w:rsidRPr="005B761F">
        <w:t xml:space="preserve">calculated  </w:t>
      </w:r>
      <w:r w:rsidRPr="005B761F">
        <w:rPr>
          <w:rFonts w:eastAsia="Calibri"/>
        </w:rPr>
        <w:t>using</w:t>
      </w:r>
      <w:proofErr w:type="gramEnd"/>
      <w:r w:rsidRPr="005B761F">
        <w:rPr>
          <w:rFonts w:eastAsia="Calibri"/>
        </w:rPr>
        <w:t xml:space="preserve"> the area-normalized divergence theorem </w:t>
      </w:r>
      <w:commentRangeStart w:id="136"/>
      <w:r w:rsidRPr="005B761F">
        <w:rPr>
          <w:rFonts w:eastAsia="Calibri"/>
        </w:rPr>
        <w:t xml:space="preserve">(e.g., Hildebrand 1976, pg. 300-301) </w:t>
      </w:r>
      <w:commentRangeEnd w:id="136"/>
      <w:r>
        <w:rPr>
          <w:rStyle w:val="CommentReference"/>
          <w:rFonts w:asciiTheme="minorHAnsi" w:eastAsiaTheme="minorHAnsi" w:hAnsiTheme="minorHAnsi" w:cstheme="minorBidi"/>
        </w:rPr>
        <w:commentReference w:id="136"/>
      </w:r>
      <w:r w:rsidRPr="005B761F">
        <w:rPr>
          <w:rFonts w:eastAsia="Calibri"/>
        </w:rPr>
        <w:t>and by integrating the winds normal to the sides of the polygon. The</w:t>
      </w:r>
      <w:ins w:id="137" w:author="Ola Persson" w:date="2023-11-14T07:30:00Z">
        <w:r w:rsidR="009D6108">
          <w:rPr>
            <w:rFonts w:eastAsia="Calibri"/>
          </w:rPr>
          <w:t xml:space="preserve"> </w:t>
        </w:r>
      </w:ins>
      <w:del w:id="138" w:author="Ola Persson" w:date="2023-11-14T07:31:00Z">
        <w:r w:rsidRPr="005B761F" w:rsidDel="009D6108">
          <w:rPr>
            <w:rFonts w:eastAsia="Calibri"/>
          </w:rPr>
          <w:delText xml:space="preserve"> </w:delText>
        </w:r>
      </w:del>
      <w:commentRangeStart w:id="139"/>
      <w:r w:rsidRPr="005B761F">
        <w:rPr>
          <w:rFonts w:eastAsia="Calibri"/>
        </w:rPr>
        <w:t xml:space="preserve">divergence calculation </w:t>
      </w:r>
      <w:commentRangeEnd w:id="139"/>
      <w:r w:rsidR="0037787F">
        <w:rPr>
          <w:rStyle w:val="CommentReference"/>
          <w:rFonts w:asciiTheme="minorHAnsi" w:eastAsiaTheme="minorHAnsi" w:hAnsiTheme="minorHAnsi" w:cstheme="minorBidi"/>
        </w:rPr>
        <w:commentReference w:id="139"/>
      </w:r>
      <w:r w:rsidRPr="005B761F">
        <w:rPr>
          <w:rFonts w:eastAsia="Calibri"/>
        </w:rPr>
        <w:t>using</w:t>
      </w:r>
      <w:ins w:id="140" w:author="Ola Persson" w:date="2023-11-14T07:31:00Z">
        <w:r w:rsidR="009D6108">
          <w:rPr>
            <w:rFonts w:eastAsia="Calibri"/>
          </w:rPr>
          <w:t xml:space="preserve"> low-level</w:t>
        </w:r>
      </w:ins>
      <w:r w:rsidRPr="005B761F">
        <w:rPr>
          <w:rFonts w:eastAsia="Calibri"/>
        </w:rPr>
        <w:t xml:space="preserve"> </w:t>
      </w:r>
      <w:ins w:id="141" w:author="Ola Persson" w:date="2023-11-14T07:30:00Z">
        <w:r w:rsidR="009D6108">
          <w:rPr>
            <w:rFonts w:eastAsia="Calibri"/>
          </w:rPr>
          <w:t xml:space="preserve">winds </w:t>
        </w:r>
      </w:ins>
      <w:ins w:id="142" w:author="Ola Persson" w:date="2023-11-14T07:31:00Z">
        <w:r w:rsidR="009D6108">
          <w:rPr>
            <w:rFonts w:eastAsia="Calibri"/>
          </w:rPr>
          <w:t xml:space="preserve">(~ 4 m) </w:t>
        </w:r>
      </w:ins>
      <w:ins w:id="143" w:author="Ola Persson" w:date="2023-11-14T07:30:00Z">
        <w:r w:rsidR="009D6108">
          <w:rPr>
            <w:rFonts w:eastAsia="Calibri"/>
          </w:rPr>
          <w:t xml:space="preserve">from </w:t>
        </w:r>
      </w:ins>
      <w:r w:rsidRPr="005B761F">
        <w:rPr>
          <w:rFonts w:eastAsia="Calibri"/>
        </w:rPr>
        <w:t xml:space="preserve">the L-site triangle then </w:t>
      </w:r>
      <w:proofErr w:type="gramStart"/>
      <w:r w:rsidRPr="005B761F">
        <w:rPr>
          <w:rFonts w:eastAsia="Calibri"/>
        </w:rPr>
        <w:t>becomes</w:t>
      </w:r>
      <w:proofErr w:type="gramEnd"/>
    </w:p>
    <w:p w14:paraId="4CEDC6A4" w14:textId="77777777" w:rsidR="009D0ABB" w:rsidRDefault="009D0ABB" w:rsidP="009D0ABB">
      <w:pPr>
        <w:tabs>
          <w:tab w:val="left" w:pos="1440"/>
          <w:tab w:val="left" w:pos="8460"/>
        </w:tabs>
        <w:rPr>
          <w:ins w:id="144" w:author="Ola Persson" w:date="2023-11-14T06:30:00Z"/>
          <w:rFonts w:cstheme="minorHAnsi"/>
          <w:sz w:val="24"/>
          <w:szCs w:val="24"/>
        </w:rPr>
      </w:pPr>
      <w:ins w:id="145" w:author="Ola Persson" w:date="2023-11-14T06:30:00Z">
        <w:r>
          <w:rPr>
            <w:rFonts w:cstheme="minorHAnsi"/>
            <w:sz w:val="24"/>
            <w:szCs w:val="24"/>
          </w:rPr>
          <w:tab/>
          <w:t>Div</w:t>
        </w:r>
        <w:r w:rsidRPr="009759A7">
          <w:rPr>
            <w:rFonts w:cstheme="minorHAnsi"/>
            <w:sz w:val="24"/>
            <w:szCs w:val="24"/>
            <w:vertAlign w:val="subscript"/>
          </w:rPr>
          <w:t>a</w:t>
        </w:r>
        <w:r>
          <w:rPr>
            <w:rFonts w:cstheme="minorHAnsi"/>
            <w:sz w:val="24"/>
            <w:szCs w:val="24"/>
          </w:rPr>
          <w:t xml:space="preserve"> </w:t>
        </w:r>
      </w:ins>
      <m:oMath>
        <m:r>
          <w:ins w:id="146" w:author="Ola Persson" w:date="2023-11-14T06:30:00Z">
            <w:rPr>
              <w:rFonts w:ascii="Cambria Math" w:hAnsi="Cambria Math" w:cstheme="minorHAnsi"/>
              <w:sz w:val="24"/>
              <w:szCs w:val="24"/>
            </w:rPr>
            <m:t xml:space="preserve">  ≈</m:t>
          </w:ins>
        </m:r>
        <m:d>
          <m:dPr>
            <m:begChr m:val="["/>
            <m:endChr m:val="]"/>
            <m:ctrlPr>
              <w:ins w:id="147" w:author="Ola Persson" w:date="2023-11-14T06:30:00Z">
                <w:rPr>
                  <w:rFonts w:ascii="Cambria Math" w:hAnsi="Cambria Math" w:cstheme="minorHAnsi"/>
                  <w:i/>
                  <w:sz w:val="24"/>
                  <w:szCs w:val="24"/>
                </w:rPr>
              </w:ins>
            </m:ctrlPr>
          </m:dPr>
          <m:e>
            <m:nary>
              <m:naryPr>
                <m:chr m:val="∑"/>
                <m:limLoc m:val="undOvr"/>
                <m:ctrlPr>
                  <w:ins w:id="148" w:author="Ola Persson" w:date="2023-11-14T06:30:00Z">
                    <w:rPr>
                      <w:rFonts w:ascii="Cambria Math" w:hAnsi="Cambria Math" w:cstheme="minorHAnsi"/>
                      <w:i/>
                      <w:sz w:val="24"/>
                      <w:szCs w:val="24"/>
                    </w:rPr>
                  </w:ins>
                </m:ctrlPr>
              </m:naryPr>
              <m:sub>
                <m:r>
                  <w:ins w:id="149" w:author="Ola Persson" w:date="2023-11-14T06:30:00Z">
                    <w:rPr>
                      <w:rFonts w:ascii="Cambria Math" w:hAnsi="Cambria Math" w:cstheme="minorHAnsi"/>
                      <w:sz w:val="24"/>
                      <w:szCs w:val="24"/>
                    </w:rPr>
                    <m:t>i=1</m:t>
                  </w:ins>
                </m:r>
              </m:sub>
              <m:sup>
                <m:r>
                  <w:ins w:id="150" w:author="Ola Persson" w:date="2023-11-14T06:30:00Z">
                    <w:rPr>
                      <w:rFonts w:ascii="Cambria Math" w:hAnsi="Cambria Math" w:cstheme="minorHAnsi"/>
                      <w:sz w:val="24"/>
                      <w:szCs w:val="24"/>
                    </w:rPr>
                    <m:t>ns</m:t>
                  </w:ins>
                </m:r>
              </m:sup>
              <m:e>
                <m:d>
                  <m:dPr>
                    <m:ctrlPr>
                      <w:ins w:id="151" w:author="Ola Persson" w:date="2023-11-14T06:30:00Z">
                        <w:rPr>
                          <w:rFonts w:ascii="Cambria Math" w:hAnsi="Cambria Math" w:cstheme="minorHAnsi"/>
                          <w:i/>
                          <w:sz w:val="24"/>
                          <w:szCs w:val="24"/>
                        </w:rPr>
                      </w:ins>
                    </m:ctrlPr>
                  </m:dPr>
                  <m:e>
                    <w:bookmarkStart w:id="152" w:name="_Hlk148436074"/>
                    <m:sSub>
                      <m:sSubPr>
                        <m:ctrlPr>
                          <w:ins w:id="153" w:author="Ola Persson" w:date="2023-11-14T06:30:00Z">
                            <w:rPr>
                              <w:rFonts w:ascii="Cambria Math" w:hAnsi="Cambria Math" w:cstheme="minorHAnsi"/>
                              <w:i/>
                              <w:sz w:val="24"/>
                              <w:szCs w:val="24"/>
                            </w:rPr>
                          </w:ins>
                        </m:ctrlPr>
                      </m:sSubPr>
                      <m:e>
                        <m:acc>
                          <m:accPr>
                            <m:chr m:val="̅"/>
                            <m:ctrlPr>
                              <w:ins w:id="154" w:author="Ola Persson" w:date="2023-11-14T06:30:00Z">
                                <w:rPr>
                                  <w:rFonts w:ascii="Cambria Math" w:hAnsi="Cambria Math" w:cstheme="minorHAnsi"/>
                                  <w:i/>
                                  <w:sz w:val="24"/>
                                  <w:szCs w:val="24"/>
                                </w:rPr>
                              </w:ins>
                            </m:ctrlPr>
                          </m:accPr>
                          <m:e>
                            <m:r>
                              <w:ins w:id="155" w:author="Ola Persson" w:date="2023-11-14T06:30:00Z">
                                <w:rPr>
                                  <w:rFonts w:ascii="Cambria Math" w:hAnsi="Cambria Math" w:cstheme="minorHAnsi"/>
                                  <w:sz w:val="24"/>
                                  <w:szCs w:val="24"/>
                                </w:rPr>
                                <m:t>u</m:t>
                              </w:ins>
                            </m:r>
                          </m:e>
                        </m:acc>
                      </m:e>
                      <m:sub>
                        <m:r>
                          <w:ins w:id="156" w:author="Ola Persson" w:date="2023-11-14T06:30:00Z">
                            <w:rPr>
                              <w:rFonts w:ascii="Cambria Math" w:hAnsi="Cambria Math" w:cstheme="minorHAnsi"/>
                              <w:sz w:val="24"/>
                              <w:szCs w:val="24"/>
                            </w:rPr>
                            <m:t>i</m:t>
                          </w:ins>
                        </m:r>
                      </m:sub>
                    </m:sSub>
                    <m:sSub>
                      <m:sSubPr>
                        <m:ctrlPr>
                          <w:ins w:id="157" w:author="Ola Persson" w:date="2023-11-14T06:30:00Z">
                            <w:rPr>
                              <w:rFonts w:ascii="Cambria Math" w:hAnsi="Cambria Math" w:cstheme="minorHAnsi"/>
                              <w:i/>
                              <w:sz w:val="24"/>
                              <w:szCs w:val="24"/>
                            </w:rPr>
                          </w:ins>
                        </m:ctrlPr>
                      </m:sSubPr>
                      <m:e>
                        <m:box>
                          <m:boxPr>
                            <m:diff m:val="1"/>
                            <m:ctrlPr>
                              <w:ins w:id="158" w:author="Ola Persson" w:date="2023-11-14T06:30:00Z">
                                <w:rPr>
                                  <w:rFonts w:ascii="Cambria Math" w:hAnsi="Cambria Math" w:cstheme="minorHAnsi"/>
                                  <w:i/>
                                  <w:sz w:val="24"/>
                                  <w:szCs w:val="24"/>
                                </w:rPr>
                              </w:ins>
                            </m:ctrlPr>
                          </m:boxPr>
                          <m:e>
                            <m:r>
                              <w:ins w:id="159" w:author="Ola Persson" w:date="2023-11-14T06:30:00Z">
                                <w:rPr>
                                  <w:rFonts w:ascii="Cambria Math" w:hAnsi="Cambria Math" w:cstheme="minorHAnsi"/>
                                  <w:sz w:val="24"/>
                                  <w:szCs w:val="24"/>
                                </w:rPr>
                                <m:t>dy</m:t>
                              </w:ins>
                            </m:r>
                          </m:e>
                        </m:box>
                      </m:e>
                      <m:sub>
                        <m:r>
                          <w:ins w:id="160" w:author="Ola Persson" w:date="2023-11-14T06:30:00Z">
                            <w:rPr>
                              <w:rFonts w:ascii="Cambria Math" w:hAnsi="Cambria Math" w:cstheme="minorHAnsi"/>
                              <w:sz w:val="24"/>
                              <w:szCs w:val="24"/>
                            </w:rPr>
                            <m:t>i</m:t>
                          </w:ins>
                        </m:r>
                      </m:sub>
                    </m:sSub>
                    <w:bookmarkEnd w:id="152"/>
                    <m:box>
                      <m:boxPr>
                        <m:diff m:val="1"/>
                        <m:ctrlPr>
                          <w:ins w:id="161" w:author="Ola Persson" w:date="2023-11-14T06:30:00Z">
                            <w:rPr>
                              <w:rFonts w:ascii="Cambria Math" w:hAnsi="Cambria Math" w:cstheme="minorHAnsi"/>
                              <w:i/>
                              <w:sz w:val="24"/>
                              <w:szCs w:val="24"/>
                            </w:rPr>
                          </w:ins>
                        </m:ctrlPr>
                      </m:boxPr>
                      <m:e>
                        <m:r>
                          <w:ins w:id="162" w:author="Ola Persson" w:date="2023-11-14T06:30:00Z">
                            <w:rPr>
                              <w:rFonts w:ascii="Cambria Math" w:hAnsi="Cambria Math" w:cstheme="minorHAnsi"/>
                              <w:sz w:val="24"/>
                              <w:szCs w:val="24"/>
                            </w:rPr>
                            <m:t xml:space="preserve">- </m:t>
                          </w:ins>
                        </m:r>
                      </m:e>
                    </m:box>
                    <m:sSub>
                      <m:sSubPr>
                        <m:ctrlPr>
                          <w:ins w:id="163" w:author="Ola Persson" w:date="2023-11-14T06:30:00Z">
                            <w:rPr>
                              <w:rFonts w:ascii="Cambria Math" w:hAnsi="Cambria Math" w:cstheme="minorHAnsi"/>
                              <w:i/>
                              <w:sz w:val="24"/>
                              <w:szCs w:val="24"/>
                            </w:rPr>
                          </w:ins>
                        </m:ctrlPr>
                      </m:sSubPr>
                      <m:e>
                        <m:acc>
                          <m:accPr>
                            <m:chr m:val="̅"/>
                            <m:ctrlPr>
                              <w:ins w:id="164" w:author="Ola Persson" w:date="2023-11-14T06:30:00Z">
                                <w:rPr>
                                  <w:rFonts w:ascii="Cambria Math" w:hAnsi="Cambria Math" w:cstheme="minorHAnsi"/>
                                  <w:i/>
                                  <w:sz w:val="24"/>
                                  <w:szCs w:val="24"/>
                                </w:rPr>
                              </w:ins>
                            </m:ctrlPr>
                          </m:accPr>
                          <m:e>
                            <m:r>
                              <w:ins w:id="165" w:author="Ola Persson" w:date="2023-11-14T06:30:00Z">
                                <w:rPr>
                                  <w:rFonts w:ascii="Cambria Math" w:hAnsi="Cambria Math" w:cstheme="minorHAnsi"/>
                                  <w:sz w:val="24"/>
                                  <w:szCs w:val="24"/>
                                </w:rPr>
                                <m:t>v</m:t>
                              </w:ins>
                            </m:r>
                          </m:e>
                        </m:acc>
                      </m:e>
                      <m:sub>
                        <m:r>
                          <w:ins w:id="166" w:author="Ola Persson" w:date="2023-11-14T06:30:00Z">
                            <w:rPr>
                              <w:rFonts w:ascii="Cambria Math" w:hAnsi="Cambria Math" w:cstheme="minorHAnsi"/>
                              <w:sz w:val="24"/>
                              <w:szCs w:val="24"/>
                            </w:rPr>
                            <m:t>i</m:t>
                          </w:ins>
                        </m:r>
                      </m:sub>
                    </m:sSub>
                    <m:sSub>
                      <m:sSubPr>
                        <m:ctrlPr>
                          <w:ins w:id="167" w:author="Ola Persson" w:date="2023-11-14T06:30:00Z">
                            <w:rPr>
                              <w:rFonts w:ascii="Cambria Math" w:hAnsi="Cambria Math" w:cstheme="minorHAnsi"/>
                              <w:i/>
                              <w:sz w:val="24"/>
                              <w:szCs w:val="24"/>
                            </w:rPr>
                          </w:ins>
                        </m:ctrlPr>
                      </m:sSubPr>
                      <m:e>
                        <m:box>
                          <m:boxPr>
                            <m:diff m:val="1"/>
                            <m:ctrlPr>
                              <w:ins w:id="168" w:author="Ola Persson" w:date="2023-11-14T06:30:00Z">
                                <w:rPr>
                                  <w:rFonts w:ascii="Cambria Math" w:hAnsi="Cambria Math" w:cstheme="minorHAnsi"/>
                                  <w:i/>
                                  <w:sz w:val="24"/>
                                  <w:szCs w:val="24"/>
                                </w:rPr>
                              </w:ins>
                            </m:ctrlPr>
                          </m:boxPr>
                          <m:e>
                            <m:r>
                              <w:ins w:id="169" w:author="Ola Persson" w:date="2023-11-14T06:30:00Z">
                                <w:rPr>
                                  <w:rFonts w:ascii="Cambria Math" w:hAnsi="Cambria Math" w:cstheme="minorHAnsi"/>
                                  <w:sz w:val="24"/>
                                  <w:szCs w:val="24"/>
                                </w:rPr>
                                <m:t>dx</m:t>
                              </w:ins>
                            </m:r>
                          </m:e>
                        </m:box>
                      </m:e>
                      <m:sub>
                        <m:r>
                          <w:ins w:id="170" w:author="Ola Persson" w:date="2023-11-14T06:30:00Z">
                            <w:rPr>
                              <w:rFonts w:ascii="Cambria Math" w:hAnsi="Cambria Math" w:cstheme="minorHAnsi"/>
                              <w:sz w:val="24"/>
                              <w:szCs w:val="24"/>
                            </w:rPr>
                            <m:t>i</m:t>
                          </w:ins>
                        </m:r>
                      </m:sub>
                    </m:sSub>
                  </m:e>
                </m:d>
              </m:e>
            </m:nary>
          </m:e>
        </m:d>
        <m:r>
          <w:ins w:id="171" w:author="Ola Persson" w:date="2023-11-14T06:30:00Z">
            <w:rPr>
              <w:rFonts w:ascii="Cambria Math" w:hAnsi="Cambria Math" w:cstheme="minorHAnsi"/>
              <w:sz w:val="24"/>
              <w:szCs w:val="24"/>
            </w:rPr>
            <m:t>/A</m:t>
          </w:ins>
        </m:r>
      </m:oMath>
      <w:ins w:id="172" w:author="Ola Persson" w:date="2023-11-14T06:30:00Z">
        <w:r>
          <w:rPr>
            <w:rFonts w:eastAsiaTheme="minorEastAsia" w:cstheme="minorHAnsi"/>
            <w:sz w:val="24"/>
            <w:szCs w:val="24"/>
          </w:rPr>
          <w:tab/>
          <w:t>(2)</w:t>
        </w:r>
      </w:ins>
    </w:p>
    <w:p w14:paraId="2DCA52D5" w14:textId="0B120245" w:rsidR="005B761F" w:rsidRPr="002522B0" w:rsidDel="009D0ABB" w:rsidRDefault="005B761F" w:rsidP="00510F8D">
      <w:pPr>
        <w:ind w:firstLine="720"/>
        <w:jc w:val="both"/>
        <w:rPr>
          <w:del w:id="173" w:author="Ola Persson" w:date="2023-11-14T06:30:00Z"/>
          <w:sz w:val="24"/>
          <w:szCs w:val="24"/>
        </w:rPr>
      </w:pPr>
      <m:oMathPara>
        <m:oMath>
          <m:r>
            <w:del w:id="174" w:author="Ola Persson" w:date="2023-11-14T06:30:00Z">
              <m:rPr>
                <m:sty m:val="p"/>
              </m:rPr>
              <w:rPr>
                <w:rFonts w:ascii="Cambria Math" w:hAnsi="Cambria Math"/>
                <w:sz w:val="24"/>
                <w:szCs w:val="24"/>
              </w:rPr>
              <m:t>di</m:t>
            </w:del>
          </m:r>
          <m:sSub>
            <m:sSubPr>
              <m:ctrlPr>
                <w:del w:id="175" w:author="Ola Persson" w:date="2023-11-14T06:30:00Z">
                  <w:rPr>
                    <w:rFonts w:ascii="Cambria Math" w:hAnsi="Cambria Math"/>
                    <w:iCs/>
                    <w:sz w:val="24"/>
                    <w:szCs w:val="24"/>
                  </w:rPr>
                </w:del>
              </m:ctrlPr>
            </m:sSubPr>
            <m:e>
              <m:r>
                <w:del w:id="176" w:author="Ola Persson" w:date="2023-11-14T06:30:00Z">
                  <m:rPr>
                    <m:sty m:val="p"/>
                  </m:rPr>
                  <w:rPr>
                    <w:rFonts w:ascii="Cambria Math" w:hAnsi="Cambria Math"/>
                    <w:sz w:val="24"/>
                    <w:szCs w:val="24"/>
                  </w:rPr>
                  <m:t>v</m:t>
                </w:del>
              </m:r>
            </m:e>
            <m:sub>
              <m:r>
                <w:del w:id="177" w:author="Ola Persson" w:date="2023-11-14T06:30:00Z">
                  <m:rPr>
                    <m:sty m:val="p"/>
                  </m:rPr>
                  <w:rPr>
                    <w:rFonts w:ascii="Cambria Math" w:hAnsi="Cambria Math"/>
                    <w:sz w:val="24"/>
                    <w:szCs w:val="24"/>
                  </w:rPr>
                  <m:t>a</m:t>
                </w:del>
              </m:r>
            </m:sub>
          </m:sSub>
          <m:r>
            <w:del w:id="178" w:author="Ola Persson" w:date="2023-11-14T06:30:00Z">
              <w:rPr>
                <w:rFonts w:ascii="Cambria Math" w:hAnsi="Cambria Math"/>
                <w:sz w:val="24"/>
                <w:szCs w:val="24"/>
              </w:rPr>
              <m:t xml:space="preserve">=…(2) </m:t>
            </w:del>
          </m:r>
        </m:oMath>
      </m:oMathPara>
    </w:p>
    <w:p w14:paraId="264CBCDE" w14:textId="05E9A632" w:rsidR="00C54875" w:rsidRDefault="005B761F" w:rsidP="00285ACB">
      <w:pPr>
        <w:pStyle w:val="Text"/>
        <w:ind w:firstLine="0"/>
        <w:rPr>
          <w:ins w:id="179" w:author="Ola Persson" w:date="2023-11-14T06:57:00Z"/>
        </w:rPr>
      </w:pPr>
      <w:r w:rsidRPr="005B761F">
        <w:rPr>
          <w:rFonts w:eastAsia="Calibri"/>
        </w:rPr>
        <w:t>where</w:t>
      </w:r>
      <w:ins w:id="180" w:author="Ola Persson" w:date="2023-11-14T06:32:00Z">
        <w:r w:rsidR="009D0ABB">
          <w:rPr>
            <w:rFonts w:eastAsia="Calibri"/>
          </w:rPr>
          <w:t xml:space="preserve"> ns = 3 </w:t>
        </w:r>
      </w:ins>
      <w:r w:rsidRPr="005B761F">
        <w:rPr>
          <w:rFonts w:eastAsia="Calibri"/>
        </w:rPr>
        <w:t xml:space="preserve"> </w:t>
      </w:r>
      <m:oMath>
        <m:sSub>
          <m:sSubPr>
            <m:ctrlPr>
              <w:del w:id="181" w:author="Ola Persson" w:date="2023-11-14T06:32:00Z">
                <w:rPr>
                  <w:rFonts w:ascii="Cambria Math" w:eastAsia="Calibri" w:hAnsi="Cambria Math"/>
                  <w:i/>
                </w:rPr>
              </w:del>
            </m:ctrlPr>
          </m:sSubPr>
          <m:e>
            <m:r>
              <w:del w:id="182" w:author="Ola Persson" w:date="2023-11-14T06:32:00Z">
                <w:rPr>
                  <w:rFonts w:ascii="Cambria Math" w:eastAsia="Calibri" w:hAnsi="Cambria Math"/>
                </w:rPr>
                <m:t>n</m:t>
              </w:del>
            </m:r>
          </m:e>
          <m:sub>
            <m:r>
              <w:del w:id="183" w:author="Ola Persson" w:date="2023-11-14T06:32:00Z">
                <w:rPr>
                  <w:rFonts w:ascii="Cambria Math" w:eastAsia="Calibri" w:hAnsi="Cambria Math"/>
                </w:rPr>
                <m:t>s</m:t>
              </w:del>
            </m:r>
          </m:sub>
        </m:sSub>
        <m:r>
          <w:del w:id="184" w:author="Ola Persson" w:date="2023-11-14T06:32:00Z">
            <w:rPr>
              <w:rFonts w:ascii="Cambria Math" w:eastAsia="Calibri" w:hAnsi="Cambria Math"/>
            </w:rPr>
            <m:t>=3</m:t>
          </w:del>
        </m:r>
      </m:oMath>
      <w:del w:id="185" w:author="Ola Persson" w:date="2023-11-14T06:32:00Z">
        <w:r w:rsidDel="009D0ABB">
          <w:rPr>
            <w:rFonts w:eastAsia="Calibri"/>
          </w:rPr>
          <w:delText xml:space="preserve"> </w:delText>
        </w:r>
      </w:del>
      <w:r w:rsidRPr="005B761F">
        <w:rPr>
          <w:rFonts w:eastAsia="Calibri"/>
        </w:rPr>
        <w:t xml:space="preserve">is the number of sides, </w:t>
      </w:r>
      <m:oMath>
        <m:r>
          <w:ins w:id="186" w:author="Ola Persson" w:date="2023-11-14T06:33:00Z">
            <m:rPr>
              <m:sty m:val="p"/>
            </m:rPr>
            <w:rPr>
              <w:rFonts w:ascii="Cambria Math" w:hAnsi="Cambria Math" w:cstheme="minorHAnsi"/>
            </w:rPr>
            <m:t>(</m:t>
          </w:ins>
        </m:r>
        <m:sSub>
          <m:sSubPr>
            <m:ctrlPr>
              <w:ins w:id="187" w:author="Ola Persson" w:date="2023-11-14T06:33:00Z">
                <w:rPr>
                  <w:rFonts w:ascii="Cambria Math" w:hAnsi="Cambria Math" w:cstheme="minorHAnsi"/>
                  <w:i/>
                </w:rPr>
              </w:ins>
            </m:ctrlPr>
          </m:sSubPr>
          <m:e>
            <m:acc>
              <m:accPr>
                <m:chr m:val="̅"/>
                <m:ctrlPr>
                  <w:ins w:id="188" w:author="Ola Persson" w:date="2023-11-14T06:33:00Z">
                    <w:rPr>
                      <w:rFonts w:ascii="Cambria Math" w:hAnsi="Cambria Math" w:cstheme="minorHAnsi"/>
                      <w:i/>
                    </w:rPr>
                  </w:ins>
                </m:ctrlPr>
              </m:accPr>
              <m:e>
                <m:r>
                  <w:ins w:id="189" w:author="Ola Persson" w:date="2023-11-14T06:33:00Z">
                    <w:rPr>
                      <w:rFonts w:ascii="Cambria Math" w:hAnsi="Cambria Math" w:cstheme="minorHAnsi"/>
                    </w:rPr>
                    <m:t>u</m:t>
                  </w:ins>
                </m:r>
              </m:e>
            </m:acc>
          </m:e>
          <m:sub>
            <m:r>
              <w:ins w:id="190" w:author="Ola Persson" w:date="2023-11-14T06:33:00Z">
                <w:rPr>
                  <w:rFonts w:ascii="Cambria Math" w:hAnsi="Cambria Math" w:cstheme="minorHAnsi"/>
                </w:rPr>
                <m:t>i</m:t>
              </w:ins>
            </m:r>
          </m:sub>
        </m:sSub>
        <m:r>
          <w:ins w:id="191" w:author="Ola Persson" w:date="2023-11-14T06:33:00Z">
            <w:rPr>
              <w:rFonts w:ascii="Cambria Math" w:hAnsi="Cambria Math" w:cstheme="minorHAnsi"/>
            </w:rPr>
            <m:t xml:space="preserve">, </m:t>
          </w:ins>
        </m:r>
        <m:sSub>
          <m:sSubPr>
            <m:ctrlPr>
              <w:ins w:id="192" w:author="Ola Persson" w:date="2023-11-14T06:33:00Z">
                <w:rPr>
                  <w:rFonts w:ascii="Cambria Math" w:hAnsi="Cambria Math" w:cstheme="minorHAnsi"/>
                  <w:i/>
                </w:rPr>
              </w:ins>
            </m:ctrlPr>
          </m:sSubPr>
          <m:e>
            <m:acc>
              <m:accPr>
                <m:chr m:val="̅"/>
                <m:ctrlPr>
                  <w:ins w:id="193" w:author="Ola Persson" w:date="2023-11-14T06:33:00Z">
                    <w:rPr>
                      <w:rFonts w:ascii="Cambria Math" w:hAnsi="Cambria Math" w:cstheme="minorHAnsi"/>
                      <w:i/>
                    </w:rPr>
                  </w:ins>
                </m:ctrlPr>
              </m:accPr>
              <m:e>
                <m:r>
                  <w:ins w:id="194" w:author="Ola Persson" w:date="2023-11-14T06:33:00Z">
                    <w:rPr>
                      <w:rFonts w:ascii="Cambria Math" w:hAnsi="Cambria Math" w:cstheme="minorHAnsi"/>
                    </w:rPr>
                    <m:t>v</m:t>
                  </w:ins>
                </m:r>
              </m:e>
            </m:acc>
          </m:e>
          <m:sub>
            <m:r>
              <w:ins w:id="195" w:author="Ola Persson" w:date="2023-11-14T06:33:00Z">
                <w:rPr>
                  <w:rFonts w:ascii="Cambria Math" w:hAnsi="Cambria Math" w:cstheme="minorHAnsi"/>
                </w:rPr>
                <m:t>i</m:t>
              </w:ins>
            </m:r>
          </m:sub>
        </m:sSub>
        <m:r>
          <w:ins w:id="196" w:author="Ola Persson" w:date="2023-11-14T06:33:00Z">
            <m:rPr>
              <m:sty m:val="p"/>
            </m:rPr>
            <w:rPr>
              <w:rFonts w:ascii="Cambria Math" w:hAnsi="Cambria Math" w:cstheme="minorHAnsi"/>
            </w:rPr>
            <m:t xml:space="preserve">) </m:t>
          </w:ins>
        </m:r>
        <m:bar>
          <m:barPr>
            <m:pos m:val="top"/>
            <m:ctrlPr>
              <w:del w:id="197" w:author="Ola Persson" w:date="2023-11-14T06:33:00Z">
                <w:rPr>
                  <w:rFonts w:ascii="Cambria Math" w:eastAsia="Calibri" w:hAnsi="Cambria Math"/>
                  <w:i/>
                </w:rPr>
              </w:del>
            </m:ctrlPr>
          </m:barPr>
          <m:e>
            <m:r>
              <w:del w:id="198" w:author="Ola Persson" w:date="2023-11-14T06:33:00Z">
                <w:rPr>
                  <w:rFonts w:ascii="Cambria Math" w:eastAsia="Calibri" w:hAnsi="Cambria Math"/>
                </w:rPr>
                <m:t>u</m:t>
              </w:del>
            </m:r>
          </m:e>
        </m:bar>
        <m:r>
          <w:del w:id="199" w:author="Ola Persson" w:date="2023-11-14T06:33:00Z">
            <w:rPr>
              <w:rFonts w:ascii="Cambria Math" w:eastAsia="Calibri" w:hAnsi="Cambria Math"/>
            </w:rPr>
            <m:t xml:space="preserve">, </m:t>
          </w:del>
        </m:r>
        <m:bar>
          <m:barPr>
            <m:pos m:val="top"/>
            <m:ctrlPr>
              <w:del w:id="200" w:author="Ola Persson" w:date="2023-11-14T06:33:00Z">
                <w:rPr>
                  <w:rFonts w:ascii="Cambria Math" w:eastAsia="Calibri" w:hAnsi="Cambria Math"/>
                  <w:i/>
                </w:rPr>
              </w:del>
            </m:ctrlPr>
          </m:barPr>
          <m:e>
            <m:r>
              <w:del w:id="201" w:author="Ola Persson" w:date="2023-11-14T06:33:00Z">
                <w:rPr>
                  <w:rFonts w:ascii="Cambria Math" w:eastAsia="Calibri" w:hAnsi="Cambria Math"/>
                </w:rPr>
                <m:t>v</m:t>
              </w:del>
            </m:r>
          </m:e>
        </m:bar>
      </m:oMath>
      <w:r w:rsidR="00FD417D">
        <w:rPr>
          <w:rFonts w:eastAsia="Calibri"/>
        </w:rPr>
        <w:t xml:space="preserve"> </w:t>
      </w:r>
      <w:r w:rsidRPr="005B761F">
        <w:rPr>
          <w:rFonts w:eastAsia="Calibri"/>
        </w:rPr>
        <w:t xml:space="preserve">are the mean </w:t>
      </w:r>
      <m:oMath>
        <m:r>
          <w:rPr>
            <w:rFonts w:ascii="Cambria Math" w:eastAsia="Calibri" w:hAnsi="Cambria Math"/>
          </w:rPr>
          <m:t>u</m:t>
        </m:r>
      </m:oMath>
      <w:r w:rsidRPr="005B761F">
        <w:rPr>
          <w:rFonts w:eastAsia="Calibri"/>
        </w:rPr>
        <w:t xml:space="preserve"> and </w:t>
      </w:r>
      <m:oMath>
        <m:r>
          <w:rPr>
            <w:rFonts w:ascii="Cambria Math" w:eastAsia="Calibri" w:hAnsi="Cambria Math"/>
          </w:rPr>
          <m:t>v</m:t>
        </m:r>
      </m:oMath>
      <w:r w:rsidRPr="005B761F">
        <w:rPr>
          <w:rFonts w:eastAsia="Calibri"/>
        </w:rPr>
        <w:t xml:space="preserve"> wind components on side </w:t>
      </w:r>
      <w:proofErr w:type="spellStart"/>
      <w:r w:rsidRPr="00FD417D">
        <w:rPr>
          <w:rFonts w:eastAsia="Calibri"/>
          <w:i/>
          <w:iCs/>
        </w:rPr>
        <w:t>i</w:t>
      </w:r>
      <w:proofErr w:type="spellEnd"/>
      <w:r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Pr="005B761F">
        <w:rPr>
          <w:rFonts w:eastAsia="Calibri"/>
        </w:rPr>
        <w:t xml:space="preserve"> are the component lengths of each side </w:t>
      </w:r>
      <w:proofErr w:type="spellStart"/>
      <w:r w:rsidRPr="00FD417D">
        <w:rPr>
          <w:rFonts w:eastAsia="Calibri"/>
          <w:i/>
          <w:iCs/>
        </w:rPr>
        <w:t>i</w:t>
      </w:r>
      <w:proofErr w:type="spellEnd"/>
      <w:r w:rsidRPr="005B761F">
        <w:rPr>
          <w:rFonts w:eastAsia="Calibri"/>
        </w:rPr>
        <w:t xml:space="preserve">.  Because this calculation is sensitive to errors in the installation and manual orientation of the sonic anemometers, we assume that the long-term mean divergence between ASFS sensor alignments is </w:t>
      </w:r>
      <w:proofErr w:type="gramStart"/>
      <w:r w:rsidRPr="005B761F">
        <w:rPr>
          <w:rFonts w:eastAsia="Calibri"/>
        </w:rPr>
        <w:t>zero, and</w:t>
      </w:r>
      <w:proofErr w:type="gramEnd"/>
      <w:r w:rsidRPr="005B761F">
        <w:rPr>
          <w:rFonts w:eastAsia="Calibri"/>
        </w:rPr>
        <w:t xml:space="preserve"> subtract this mean value from each value in the time series.  For this case, the long-term mean divergence was </w:t>
      </w:r>
      <w:r w:rsidRPr="005B761F">
        <w:br/>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Pr="005B761F">
        <w:rPr>
          <w:rFonts w:eastAsia="Calibri"/>
        </w:rPr>
        <w:t xml:space="preserve"> calculated between 30</w:t>
      </w:r>
      <w:r w:rsidR="00BA3E67">
        <w:rPr>
          <w:rFonts w:eastAsia="Calibri"/>
        </w:rPr>
        <w:t xml:space="preserve"> </w:t>
      </w:r>
      <w:proofErr w:type="gramStart"/>
      <w:r w:rsidR="00BA3E67">
        <w:rPr>
          <w:rFonts w:eastAsia="Calibri"/>
        </w:rPr>
        <w:t>November</w:t>
      </w:r>
      <w:r w:rsidRPr="005B761F">
        <w:rPr>
          <w:rFonts w:eastAsia="Calibri"/>
        </w:rPr>
        <w:t>,</w:t>
      </w:r>
      <w:proofErr w:type="gramEnd"/>
      <w:r w:rsidRPr="005B761F">
        <w:rPr>
          <w:rFonts w:eastAsia="Calibri"/>
        </w:rPr>
        <w:t xml:space="preserve"> 2019, and </w:t>
      </w:r>
      <w:r w:rsidR="00BA3E67">
        <w:rPr>
          <w:rFonts w:eastAsia="Calibri"/>
        </w:rPr>
        <w:t xml:space="preserve">5 </w:t>
      </w:r>
      <w:r w:rsidRPr="005B761F">
        <w:rPr>
          <w:rFonts w:eastAsia="Calibri"/>
        </w:rPr>
        <w:t>Feb</w:t>
      </w:r>
      <w:r w:rsidR="00BA3E67">
        <w:rPr>
          <w:rFonts w:eastAsia="Calibri"/>
        </w:rPr>
        <w:t>ruary</w:t>
      </w:r>
      <w:r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Pr="005B761F">
        <w:rPr>
          <w:rFonts w:eastAsia="Calibri"/>
        </w:rPr>
        <w:t>re likely significant in, for example, Figure 5g.</w:t>
      </w:r>
      <w:r w:rsidRPr="005B761F">
        <w:t xml:space="preserve"> </w:t>
      </w:r>
    </w:p>
    <w:p w14:paraId="40D3ADF4" w14:textId="77777777" w:rsidR="00DF1162" w:rsidRDefault="00DF1162" w:rsidP="00285ACB">
      <w:pPr>
        <w:pStyle w:val="Text"/>
        <w:ind w:firstLine="0"/>
      </w:pPr>
    </w:p>
    <w:p w14:paraId="61800CA8" w14:textId="785FEB97" w:rsidR="00C84322" w:rsidRPr="00E51EC0" w:rsidDel="00DF1162" w:rsidRDefault="00C84322" w:rsidP="00285ACB">
      <w:pPr>
        <w:pStyle w:val="Text"/>
        <w:ind w:firstLine="0"/>
        <w:rPr>
          <w:del w:id="202" w:author="Ola Persson" w:date="2023-11-14T06:57:00Z"/>
          <w:b/>
          <w:bCs/>
        </w:rPr>
      </w:pPr>
      <w:commentRangeStart w:id="203"/>
      <w:del w:id="204" w:author="Ola Persson" w:date="2023-11-14T06:57:00Z">
        <w:r w:rsidRPr="00E51EC0" w:rsidDel="00DF1162">
          <w:rPr>
            <w:b/>
            <w:bCs/>
          </w:rPr>
          <w:delText>Calculat</w:delText>
        </w:r>
      </w:del>
      <w:del w:id="205" w:author="Ola Persson" w:date="2023-11-14T06:56:00Z">
        <w:r w:rsidRPr="00E51EC0" w:rsidDel="00DF1162">
          <w:rPr>
            <w:b/>
            <w:bCs/>
          </w:rPr>
          <w:delText>ion of surface-mixed layer and Arctic inversion height</w:delText>
        </w:r>
      </w:del>
    </w:p>
    <w:p w14:paraId="090D6B67" w14:textId="690E58B2" w:rsidR="00C84322" w:rsidRPr="00E51EC0" w:rsidDel="00DF1162" w:rsidRDefault="00C84322" w:rsidP="00285ACB">
      <w:pPr>
        <w:pStyle w:val="Text"/>
        <w:ind w:firstLine="0"/>
        <w:rPr>
          <w:del w:id="206" w:author="Ola Persson" w:date="2023-11-14T06:57:00Z"/>
          <w:b/>
          <w:bCs/>
        </w:rPr>
      </w:pPr>
      <w:del w:id="207" w:author="Ola Persson" w:date="2023-11-14T06:57:00Z">
        <w:r w:rsidRPr="00E51EC0" w:rsidDel="00DF1162">
          <w:rPr>
            <w:b/>
            <w:bCs/>
          </w:rPr>
          <w:delText>Ka-band radar</w:delText>
        </w:r>
      </w:del>
    </w:p>
    <w:p w14:paraId="3B327AA7" w14:textId="5594B5B0" w:rsidR="00C84322" w:rsidDel="00DF1162" w:rsidRDefault="00C84322" w:rsidP="00285ACB">
      <w:pPr>
        <w:pStyle w:val="Text"/>
        <w:ind w:firstLine="0"/>
        <w:rPr>
          <w:del w:id="208" w:author="Ola Persson" w:date="2023-11-14T06:57:00Z"/>
        </w:rPr>
      </w:pPr>
      <w:del w:id="209" w:author="Ola Persson" w:date="2023-11-14T06:57:00Z">
        <w:r w:rsidRPr="00E51EC0" w:rsidDel="00DF1162">
          <w:rPr>
            <w:b/>
            <w:bCs/>
          </w:rPr>
          <w:delText>Identification of warm and cold fronts</w:delText>
        </w:r>
        <w:commentRangeEnd w:id="203"/>
        <w:r w:rsidRPr="00E51EC0" w:rsidDel="00DF1162">
          <w:rPr>
            <w:rStyle w:val="CommentReference"/>
            <w:rFonts w:asciiTheme="minorHAnsi" w:eastAsiaTheme="minorHAnsi" w:hAnsiTheme="minorHAnsi" w:cstheme="minorBidi"/>
            <w:b/>
            <w:bCs/>
          </w:rPr>
          <w:commentReference w:id="203"/>
        </w:r>
      </w:del>
    </w:p>
    <w:p w14:paraId="418C90CF" w14:textId="1DE58F5E" w:rsidR="1AB51EAA" w:rsidRDefault="1AB51EAA" w:rsidP="1AB51EAA">
      <w:pPr>
        <w:pStyle w:val="FigureorTableCaption"/>
        <w:rPr>
          <w:b/>
          <w:bCs/>
        </w:rPr>
      </w:pPr>
      <w:r>
        <w:rPr>
          <w:noProof/>
        </w:rPr>
        <w:drawing>
          <wp:anchor distT="0" distB="0" distL="114300" distR="114300" simplePos="0" relativeHeight="251658240" behindDoc="0" locked="0" layoutInCell="1" allowOverlap="1" wp14:anchorId="160FFFF6" wp14:editId="6B9AD0C6">
            <wp:simplePos x="0" y="0"/>
            <wp:positionH relativeFrom="column">
              <wp:posOffset>0</wp:posOffset>
            </wp:positionH>
            <wp:positionV relativeFrom="paragraph">
              <wp:posOffset>72390</wp:posOffset>
            </wp:positionV>
            <wp:extent cx="4572000" cy="2295525"/>
            <wp:effectExtent l="0" t="0" r="0" b="3175"/>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14:sizeRelH relativeFrom="page">
              <wp14:pctWidth>0</wp14:pctWidth>
            </wp14:sizeRelH>
            <wp14:sizeRelV relativeFrom="page">
              <wp14:pctHeight>0</wp14:pctHeight>
            </wp14:sizeRelV>
          </wp:anchor>
        </w:drawing>
      </w:r>
    </w:p>
    <w:p w14:paraId="36130A56" w14:textId="44B7B4F1" w:rsidR="1AB51EAA" w:rsidRDefault="1AB51EAA" w:rsidP="1AB51EAA">
      <w:pPr>
        <w:pStyle w:val="FigureorTableCaption"/>
      </w:pPr>
      <w:r w:rsidRPr="1AB51EAA">
        <w:rPr>
          <w:b/>
          <w:bCs/>
        </w:rPr>
        <w:t>Figure 1</w:t>
      </w:r>
      <w:r>
        <w:t>.</w:t>
      </w:r>
      <w:r w:rsidR="0037787F">
        <w:t xml:space="preserve"> </w:t>
      </w:r>
      <w:proofErr w:type="spellStart"/>
      <w:r w:rsidR="0037787F" w:rsidRPr="0037787F">
        <w:t>MOSAiC</w:t>
      </w:r>
      <w:proofErr w:type="spellEnd"/>
      <w:r w:rsidR="0037787F" w:rsidRPr="0037787F">
        <w:t xml:space="preserve"> domain and instrument locations </w:t>
      </w:r>
      <w:r w:rsidR="0037787F">
        <w:t>on 1 February 2020 at 00:00 UTC</w:t>
      </w:r>
      <w:r w:rsidR="0037787F" w:rsidRPr="0037787F">
        <w:t xml:space="preserve">.  Shown are the Central Observatory (red star labeled CO), the 3 “L-sites” with the ASFS, SIMB and </w:t>
      </w:r>
      <w:r w:rsidR="0037787F" w:rsidRPr="0037787F">
        <w:lastRenderedPageBreak/>
        <w:t>AOFB (squares</w:t>
      </w:r>
      <w:r w:rsidR="0037787F">
        <w:t>, right hand panel</w:t>
      </w:r>
      <w:r w:rsidR="0037787F" w:rsidRPr="0037787F">
        <w:t xml:space="preserve">) measuring complete atmospheric, ice and upper-ocean parameters, and the GPS ice buoys (circles) measuring position. Colors of GPS buoys </w:t>
      </w:r>
      <w:r w:rsidR="0037787F">
        <w:t xml:space="preserve">in left panel </w:t>
      </w:r>
      <w:r w:rsidR="0037787F" w:rsidRPr="0037787F">
        <w:t>correspond to groups defined and highlighted in Figures 7 and 9.</w:t>
      </w:r>
    </w:p>
    <w:p w14:paraId="05AE3C42" w14:textId="074B4CCF" w:rsidR="1AB51EAA" w:rsidRDefault="1AB51EAA" w:rsidP="1AB51EAA">
      <w:pPr>
        <w:pStyle w:val="Heading-Secondary"/>
        <w:spacing w:line="259" w:lineRule="auto"/>
      </w:pPr>
    </w:p>
    <w:p w14:paraId="6352BD08" w14:textId="3F8425B2" w:rsidR="1AB51EAA" w:rsidRDefault="1AB51EAA" w:rsidP="1AB51EAA">
      <w:pPr>
        <w:pStyle w:val="Heading-Secondary"/>
        <w:spacing w:line="259" w:lineRule="auto"/>
      </w:pPr>
      <w:r>
        <w:t xml:space="preserve">2.2 </w:t>
      </w:r>
      <w:r w:rsidR="00B56CDF">
        <w:t>ERA5 a</w:t>
      </w:r>
      <w:r>
        <w:t>tmospheric reanalysis</w:t>
      </w:r>
    </w:p>
    <w:p w14:paraId="77E8F64C" w14:textId="12DFD608" w:rsidR="00B56CDF" w:rsidRPr="00B56CDF" w:rsidRDefault="00B56CDF" w:rsidP="00B56CDF">
      <w:pPr>
        <w:pStyle w:val="Text"/>
      </w:pPr>
      <w:r w:rsidRPr="00B56CDF">
        <w:t xml:space="preserve">We supplement the in situ atmospheric observations with data from the </w:t>
      </w:r>
      <w:r>
        <w:t>fifth-generation European Center for Medium-range Weather Forecasting reanalysis (</w:t>
      </w:r>
      <w:r w:rsidRPr="00B56CDF">
        <w:t>ERA5</w:t>
      </w:r>
      <w:r w:rsidR="00967C89">
        <w:t>;</w:t>
      </w:r>
      <w:r>
        <w:t xml:space="preserve"> </w:t>
      </w:r>
      <w:r>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fldChar w:fldCharType="separate"/>
      </w:r>
      <w:r>
        <w:rPr>
          <w:noProof/>
        </w:rPr>
        <w:t>Hersbach et al., 2020)</w:t>
      </w:r>
      <w:r>
        <w:fldChar w:fldCharType="end"/>
      </w:r>
      <w:r w:rsidRPr="00B56CDF">
        <w:t xml:space="preserve">. The ERA5 reanalysis performs well relative to other </w:t>
      </w:r>
      <w:proofErr w:type="spellStart"/>
      <w:r w:rsidRPr="00B56CDF">
        <w:t>reanalyses</w:t>
      </w:r>
      <w:proofErr w:type="spellEnd"/>
      <w:r w:rsidRPr="00B56CDF">
        <w:t xml:space="preserve"> in the Arctic domain </w:t>
      </w:r>
      <w:r>
        <w:fldChar w:fldCharType="begin"/>
      </w:r>
      <w:r>
        <w:instrText xml:space="preserve"> ADDIN ZOTERO_ITEM CSL_CITATION {"citationID":"8xb8Wi2L","properties":{"formattedCitation":"(Graham, Cohen, et al., 2019; Graham, Hudson, et al., 2019)","plainCitation":"(Graham, Cohen, et al., 2019; Graham, Hudson, et al., 2019)","noteIndex":0},"citationItems":[{"id":2083,"uris":["http://zotero.org/users/6124969/items/JP7DTKNA"],"itemData":{"id":2083,"type":"article-journal","abstract":"This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fldChar w:fldCharType="separate"/>
      </w:r>
      <w:r>
        <w:rPr>
          <w:noProof/>
        </w:rPr>
        <w:t>(Graham, Cohen, et al., 2019; Graham, Hudson, et al., 2019)</w:t>
      </w:r>
      <w:r>
        <w:fldChar w:fldCharType="end"/>
      </w:r>
      <w:r>
        <w:t>. ERA5 is known to have a surface warm bias in the Arctic</w:t>
      </w:r>
      <w:r w:rsidR="00B477D1">
        <w:t xml:space="preserve"> </w:t>
      </w:r>
      <w:r w:rsidR="00B477D1">
        <w:fldChar w:fldCharType="begin"/>
      </w:r>
      <w:r w:rsidR="00B477D1">
        <w:instrText xml:space="preserve"> ADDIN ZOTERO_ITEM CSL_CITATION {"citationID":"jBDR42mZ","properties":{"formattedCitation":"(Wang et al., 2019; Yu et al., 2021)","plainCitation":"(Wang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B477D1">
        <w:rPr>
          <w:noProof/>
        </w:rPr>
        <w:t>(Wang et al., 2019; Yu et al., 2021)</w:t>
      </w:r>
      <w:r w:rsidR="00B477D1">
        <w:fldChar w:fldCharType="end"/>
      </w:r>
      <w:r>
        <w:t>; here, we use ERA5 mean sea level pressure and 10-m winds</w:t>
      </w:r>
      <w:r w:rsidR="00B477D1">
        <w:t xml:space="preserve">, and 850 </w:t>
      </w:r>
      <w:proofErr w:type="spellStart"/>
      <w:r w:rsidR="00B477D1">
        <w:t>hPa</w:t>
      </w:r>
      <w:proofErr w:type="spellEnd"/>
      <w:r w:rsidR="00B477D1">
        <w:t xml:space="preserve"> temperature and humidity, and we use observational data for near surface temperatures. </w:t>
      </w:r>
      <w:r w:rsidRPr="00B56CDF">
        <w:t xml:space="preserve">Rawinsonde and surface observations from the </w:t>
      </w:r>
      <w:proofErr w:type="spellStart"/>
      <w:r w:rsidRPr="00B56CDF">
        <w:t>MOSAiC</w:t>
      </w:r>
      <w:proofErr w:type="spellEnd"/>
      <w:r w:rsidRPr="00B56CDF">
        <w:t xml:space="preserve"> central observatory were assimilated by ERA5, as were surface measurements of temperature and air pressure from numerous meteorological buoys from the </w:t>
      </w:r>
      <w:proofErr w:type="spellStart"/>
      <w:r w:rsidRPr="00B56CDF">
        <w:t>MOSAiC</w:t>
      </w:r>
      <w:proofErr w:type="spellEnd"/>
      <w:r w:rsidRPr="00B56CDF">
        <w:t xml:space="preserve"> Distributed Network.</w:t>
      </w:r>
      <w:r w:rsidR="00B477D1">
        <w:t xml:space="preserve"> As such, we consider the ERA5 fields used here to be a reasonable estimate for use in describing the structure of the storms analyzed here. </w:t>
      </w:r>
      <w:r w:rsidRPr="00B56CDF">
        <w:t xml:space="preserve"> ERA5 </w:t>
      </w:r>
      <w:r w:rsidR="00B477D1">
        <w:t>data at 0.25 degree resolution</w:t>
      </w:r>
      <w:r w:rsidRPr="00B56CDF">
        <w:t xml:space="preserve"> was obtained from the Copernicus Data </w:t>
      </w:r>
      <w:r w:rsidR="00B477D1">
        <w:t xml:space="preserve">Store </w:t>
      </w:r>
      <w:r w:rsidR="00B477D1">
        <w:fldChar w:fldCharType="begin"/>
      </w:r>
      <w:r w:rsidR="001902F1">
        <w:instrText xml:space="preserve"> ADDIN ZOTERO_ITEM CSL_CITATION {"citationID":"GAqmbu2Z","properties":{"formattedCitation":"(Hersbach et al., 2023b, 2023a)","plainCitation":"(Hersbach et al., 2023b, 2023a)","noteIndex":0},"citationItems":[{"id":6790,"uris":["http://zotero.org/users/6124969/items/Y5MZ78BL"],"itemData":{"id":6790,"type":"document","publisher":"Copernicus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ocumen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B477D1">
        <w:fldChar w:fldCharType="separate"/>
      </w:r>
      <w:r w:rsidR="001902F1">
        <w:rPr>
          <w:noProof/>
        </w:rPr>
        <w:t>(Hersbach et al., 2023b, 2023a)</w:t>
      </w:r>
      <w:r w:rsidR="00B477D1">
        <w:fldChar w:fldCharType="end"/>
      </w:r>
      <w:r w:rsidR="00B477D1">
        <w:t xml:space="preserve">. </w:t>
      </w:r>
      <w:r w:rsidRPr="00B56CDF">
        <w:t>Prior to analysis, the data was reprojected on a regular 25 km north polar stereographic grid</w:t>
      </w:r>
      <w:r w:rsidR="00B477D1">
        <w:t xml:space="preserve"> with central longitude 90</w:t>
      </w:r>
      <w:r w:rsidR="00B477D1">
        <w:rPr>
          <w:rFonts w:ascii="degrees" w:hAnsi="degrees"/>
        </w:rPr>
        <w:t>°</w:t>
      </w:r>
      <w:r w:rsidRPr="00B56CDF">
        <w:t xml:space="preserve">. </w:t>
      </w:r>
    </w:p>
    <w:p w14:paraId="61F876DE" w14:textId="77777777" w:rsidR="00B56CDF" w:rsidRDefault="00B56CDF" w:rsidP="00B56CDF">
      <w:pPr>
        <w:pStyle w:val="Text"/>
      </w:pPr>
    </w:p>
    <w:p w14:paraId="5BD3CC19" w14:textId="35C7E88E" w:rsidR="1AB51EAA" w:rsidRDefault="1AB51EAA" w:rsidP="1AB51EAA">
      <w:pPr>
        <w:pStyle w:val="Heading-Secondary"/>
        <w:spacing w:line="259" w:lineRule="auto"/>
      </w:pPr>
      <w:r>
        <w:t xml:space="preserve">2.3 Sea </w:t>
      </w:r>
      <w:r w:rsidR="00B477D1">
        <w:t>ice observations</w:t>
      </w:r>
    </w:p>
    <w:p w14:paraId="11A02C76" w14:textId="39536FB7" w:rsidR="00B477D1" w:rsidRDefault="00B477D1" w:rsidP="0063663F">
      <w:pPr>
        <w:pStyle w:val="Text"/>
      </w:pPr>
      <w:del w:id="210" w:author="Hutchings, Jennifer" w:date="2023-11-07T14:32:00Z">
        <w:r w:rsidRPr="0063663F" w:rsidDel="00C94329">
          <w:delText xml:space="preserve">In situ observations of sea ice motion and deformation were obtained through </w:delText>
        </w:r>
      </w:del>
      <w:ins w:id="211" w:author="Hutchings, Jennifer" w:date="2023-11-07T14:31:00Z">
        <w:r w:rsidR="00C94329">
          <w:t>A</w:t>
        </w:r>
      </w:ins>
      <w:del w:id="212" w:author="Hutchings, Jennifer" w:date="2023-11-07T14:31:00Z">
        <w:r w:rsidRPr="0063663F" w:rsidDel="00C94329">
          <w:delText>a</w:delText>
        </w:r>
      </w:del>
      <w:r w:rsidRPr="0063663F">
        <w:t>n array of drifting buoys</w:t>
      </w:r>
      <w:ins w:id="213" w:author="Hutchings, Jennifer" w:date="2023-11-07T14:32:00Z">
        <w:r w:rsidR="00C94329">
          <w:t xml:space="preserve"> </w:t>
        </w:r>
        <w:r w:rsidR="00C94329" w:rsidRPr="0063663F">
          <w:fldChar w:fldCharType="begin"/>
        </w:r>
        <w:r w:rsidR="00C94329">
          <w:instrText xml:space="preserve"> ADDIN ZOTERO_ITEM CSL_CITATION {"citationID":"regPhqrH","properties":{"formattedCitation":"(Bliss et al., 2023a)","plainCitation":"(Bliss et al., 2023a)","noteIndex":0},"citationItems":[{"id":7863,"uris":["http://zotero.org/groups/5193842/items/3KG7ATE4"],"itemData":{"id":7863,"type":"article-journal","abstract":"Abstract\n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C94329" w:rsidRPr="0063663F">
          <w:fldChar w:fldCharType="separate"/>
        </w:r>
        <w:r w:rsidR="00C94329">
          <w:t>(Bliss et al., 2023a)</w:t>
        </w:r>
        <w:r w:rsidR="00C94329" w:rsidRPr="0063663F">
          <w:fldChar w:fldCharType="end"/>
        </w:r>
      </w:ins>
      <w:ins w:id="214" w:author="Hutchings, Jennifer" w:date="2023-11-07T14:31:00Z">
        <w:r w:rsidR="00C94329">
          <w:t xml:space="preserve">, </w:t>
        </w:r>
      </w:ins>
      <w:ins w:id="215" w:author="Hutchings, Jennifer" w:date="2023-11-07T14:32:00Z">
        <w:r w:rsidR="00C94329">
          <w:t xml:space="preserve">the </w:t>
        </w:r>
      </w:ins>
      <w:del w:id="216" w:author="Hutchings, Jennifer" w:date="2023-11-07T14:31:00Z">
        <w:r w:rsidRPr="0063663F" w:rsidDel="00C94329">
          <w:delText xml:space="preserve"> comprising the </w:delText>
        </w:r>
      </w:del>
      <w:proofErr w:type="spellStart"/>
      <w:r w:rsidRPr="0063663F">
        <w:t>MOSAiC</w:t>
      </w:r>
      <w:proofErr w:type="spellEnd"/>
      <w:r w:rsidRPr="0063663F">
        <w:t xml:space="preserve"> Distributed</w:t>
      </w:r>
      <w:ins w:id="217" w:author="Hutchings, Jennifer" w:date="2023-11-07T14:31:00Z">
        <w:r w:rsidR="00C94329">
          <w:t xml:space="preserve"> Network</w:t>
        </w:r>
      </w:ins>
      <w:ins w:id="218" w:author="Hutchings, Jennifer" w:date="2023-11-07T14:32:00Z">
        <w:r w:rsidR="00C94329">
          <w:t xml:space="preserve"> (DN)</w:t>
        </w:r>
      </w:ins>
      <w:del w:id="219" w:author="Hutchings, Jennifer" w:date="2023-11-07T14:32:00Z">
        <w:r w:rsidR="0063663F" w:rsidRPr="0063663F" w:rsidDel="00C94329">
          <w:delText xml:space="preserve"> </w:delText>
        </w:r>
        <w:r w:rsidR="0063663F" w:rsidRPr="0063663F" w:rsidDel="00C94329">
          <w:fldChar w:fldCharType="begin"/>
        </w:r>
        <w:r w:rsidR="0063663F" w:rsidDel="00C94329">
          <w:delInstrText xml:space="preserve"> ADDIN ZOTERO_ITEM CSL_CITATION {"citationID":"regPhqrH","properties":{"formattedCitation":"(Bliss et al., 2023a)","plainCitation":"(Bliss et al., 2023a)","noteIndex":0},"citationItems":[{"id":7863,"uris":["http://zotero.org/groups/5193842/items/3KG7ATE4"],"itemData":{"id":7863,"type":"article-journal","abstract":"Abstract\n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delInstrText>
        </w:r>
        <w:r w:rsidR="0063663F" w:rsidRPr="0063663F" w:rsidDel="00C94329">
          <w:fldChar w:fldCharType="separate"/>
        </w:r>
        <w:r w:rsidR="0063663F" w:rsidDel="00C94329">
          <w:delText>(Bliss et al., 2023a)</w:delText>
        </w:r>
        <w:r w:rsidR="0063663F" w:rsidRPr="0063663F" w:rsidDel="00C94329">
          <w:fldChar w:fldCharType="end"/>
        </w:r>
      </w:del>
      <w:ins w:id="220" w:author="Hutchings, Jennifer" w:date="2023-11-07T14:31:00Z">
        <w:r w:rsidR="00C94329">
          <w:t xml:space="preserve">, </w:t>
        </w:r>
      </w:ins>
      <w:ins w:id="221" w:author="Hutchings, Jennifer" w:date="2023-11-07T14:32:00Z">
        <w:r w:rsidR="00C94329">
          <w:t>track sea ice motion and deformation</w:t>
        </w:r>
      </w:ins>
      <w:r w:rsidRPr="0063663F">
        <w:t xml:space="preserve">. Figure </w:t>
      </w:r>
      <w:r w:rsidR="0063663F" w:rsidRPr="0063663F">
        <w:t>1b</w:t>
      </w:r>
      <w:r w:rsidRPr="0063663F">
        <w:t xml:space="preserve"> shows</w:t>
      </w:r>
      <w:del w:id="222" w:author="Hutchings, Jennifer" w:date="2023-11-07T14:36:00Z">
        <w:r w:rsidRPr="0063663F" w:rsidDel="00C94329">
          <w:delText xml:space="preserve"> the positions of th</w:delText>
        </w:r>
      </w:del>
      <w:del w:id="223" w:author="Hutchings, Jennifer" w:date="2023-11-07T14:35:00Z">
        <w:r w:rsidRPr="0063663F" w:rsidDel="00C94329">
          <w:delText>e</w:delText>
        </w:r>
      </w:del>
      <w:r w:rsidRPr="0063663F">
        <w:t xml:space="preserve"> DN sites on February 1st, </w:t>
      </w:r>
      <w:proofErr w:type="gramStart"/>
      <w:r w:rsidRPr="0063663F">
        <w:t>2020</w:t>
      </w:r>
      <w:proofErr w:type="gramEnd"/>
      <w:r w:rsidRPr="0063663F">
        <w:t xml:space="preserve"> </w:t>
      </w:r>
      <w:del w:id="224" w:author="Hutchings, Jennifer" w:date="2023-11-07T14:36:00Z">
        <w:r w:rsidRPr="0063663F" w:rsidDel="00C94329">
          <w:delText xml:space="preserve">for sites </w:delText>
        </w:r>
      </w:del>
      <w:r w:rsidRPr="0063663F">
        <w:t xml:space="preserve">within 60 km of the central observatory. An additional 13 buoys </w:t>
      </w:r>
      <w:del w:id="225" w:author="Hutchings, Jennifer" w:date="2023-11-07T14:36:00Z">
        <w:r w:rsidRPr="0063663F" w:rsidDel="00C94329">
          <w:delText xml:space="preserve">comprise the “extended DN” and </w:delText>
        </w:r>
      </w:del>
      <w:r w:rsidRPr="0063663F">
        <w:t>provide information on larger-scale ice motion</w:t>
      </w:r>
      <w:r w:rsidR="0063663F" w:rsidRPr="0063663F">
        <w:t xml:space="preserve"> (Figure 1a, colored circles)</w:t>
      </w:r>
      <w:r w:rsidRPr="0063663F">
        <w:t>.</w:t>
      </w:r>
      <w:del w:id="226" w:author="Hutchings, Jennifer" w:date="2023-11-07T14:36:00Z">
        <w:r w:rsidRPr="0063663F" w:rsidDel="00C94329">
          <w:delText xml:space="preserve"> .</w:delText>
        </w:r>
      </w:del>
      <w:r w:rsidRPr="0063663F">
        <w:t xml:space="preserve"> Each buoy reports positions via the Global Positioning System (GPS) with time resolution ranging from 10 minutes to 4 hours</w:t>
      </w:r>
      <w:ins w:id="227" w:author="Hutchings, Jennifer" w:date="2023-11-07T14:37:00Z">
        <w:r w:rsidR="00C94329" w:rsidRPr="0063663F">
          <w:t xml:space="preserve">; </w:t>
        </w:r>
        <w:proofErr w:type="gramStart"/>
        <w:r w:rsidR="00C94329" w:rsidRPr="0063663F">
          <w:t>the majority of</w:t>
        </w:r>
        <w:proofErr w:type="gramEnd"/>
        <w:r w:rsidR="00C94329" w:rsidRPr="0063663F">
          <w:t xml:space="preserve"> buoys sampled at least once every hour</w:t>
        </w:r>
      </w:ins>
      <w:r w:rsidRPr="0063663F">
        <w:t xml:space="preserve">. </w:t>
      </w:r>
      <w:ins w:id="228" w:author="Hutchings, Jennifer" w:date="2023-11-07T14:37:00Z">
        <w:r w:rsidR="00C94329">
          <w:t xml:space="preserve">We </w:t>
        </w:r>
      </w:ins>
      <w:del w:id="229" w:author="Hutchings, Jennifer" w:date="2023-11-07T14:37:00Z">
        <w:r w:rsidRPr="0063663F" w:rsidDel="00C94329">
          <w:delText xml:space="preserve">For this study, </w:delText>
        </w:r>
      </w:del>
      <w:r w:rsidRPr="0063663F">
        <w:t xml:space="preserve">only </w:t>
      </w:r>
      <w:ins w:id="230" w:author="Hutchings, Jennifer" w:date="2023-11-07T14:37:00Z">
        <w:r w:rsidR="00C94329">
          <w:t xml:space="preserve">use </w:t>
        </w:r>
      </w:ins>
      <w:r w:rsidRPr="0063663F">
        <w:t>buoys with time resolution of three hourly or less</w:t>
      </w:r>
      <w:del w:id="231" w:author="Hutchings, Jennifer" w:date="2023-11-07T14:37:00Z">
        <w:r w:rsidRPr="0063663F" w:rsidDel="00C94329">
          <w:delText xml:space="preserve"> were used; the majority of buoys sampled at least once every hour</w:delText>
        </w:r>
      </w:del>
      <w:r w:rsidRPr="0063663F">
        <w:t xml:space="preserve">. </w:t>
      </w:r>
      <w:r w:rsidR="0063663F" w:rsidRPr="0063663F">
        <w:t>Initial buoy processing</w:t>
      </w:r>
      <w:ins w:id="232" w:author="Hutchings, Jennifer" w:date="2023-11-07T14:37:00Z">
        <w:r w:rsidR="00C94329">
          <w:t xml:space="preserve"> followed</w:t>
        </w:r>
      </w:ins>
      <w:del w:id="233" w:author="Hutchings, Jennifer" w:date="2023-11-07T14:37:00Z">
        <w:r w:rsidR="00C22B1D" w:rsidDel="00C94329">
          <w:delText xml:space="preserve">, </w:delText>
        </w:r>
        <w:r w:rsidR="0063663F" w:rsidRPr="0063663F" w:rsidDel="00C94329">
          <w:delText>described in</w:delText>
        </w:r>
      </w:del>
      <w:r w:rsidR="0063663F" w:rsidRPr="0063663F">
        <w:t xml:space="preserve"> </w:t>
      </w:r>
      <w:r w:rsidR="0063663F">
        <w:fldChar w:fldCharType="begin"/>
      </w:r>
      <w:r w:rsidR="001902F1">
        <w:instrText xml:space="preserve"> ADDIN ZOTERO_ITEM CSL_CITATION {"citationID":"jhdTM3A3","properties":{"formattedCitation":"(Bliss et al., 2023b)","plainCitation":"(Bliss et al., 2023b)","dontUpdate":true,"noteIndex":0},"citationItems":[{"id":7308,"uris":["http://zotero.org/users/6124969/items/PW9I24PE"],"itemData":{"id":7308,"type":"article-journal","abstract":"Abstract\n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3663F">
        <w:fldChar w:fldCharType="separate"/>
      </w:r>
      <w:r w:rsidR="0063663F">
        <w:rPr>
          <w:noProof/>
        </w:rPr>
        <w:t xml:space="preserve">Bliss et al. </w:t>
      </w:r>
      <w:r w:rsidR="00285ACB">
        <w:rPr>
          <w:noProof/>
        </w:rPr>
        <w:t>(</w:t>
      </w:r>
      <w:r w:rsidR="0063663F">
        <w:rPr>
          <w:noProof/>
        </w:rPr>
        <w:t>2023b</w:t>
      </w:r>
      <w:r w:rsidR="0063663F">
        <w:fldChar w:fldCharType="end"/>
      </w:r>
      <w:ins w:id="234" w:author="Hutchings, Jennifer" w:date="2023-11-07T14:38:00Z">
        <w:r w:rsidR="00C94329">
          <w:t>)</w:t>
        </w:r>
      </w:ins>
      <w:del w:id="235" w:author="Hutchings, Jennifer" w:date="2023-11-07T14:38:00Z">
        <w:r w:rsidR="00285ACB" w:rsidDel="00C94329">
          <w:delText>)</w:delText>
        </w:r>
        <w:r w:rsidR="00C22B1D" w:rsidDel="00C94329">
          <w:delText>,</w:delText>
        </w:r>
        <w:r w:rsidR="0063663F" w:rsidDel="00C94329">
          <w:delText xml:space="preserve"> </w:delText>
        </w:r>
        <w:r w:rsidR="0063663F" w:rsidRPr="0063663F" w:rsidDel="00C94329">
          <w:delText>removed physically impossible measurements and measurements with faulty timestamps</w:delText>
        </w:r>
      </w:del>
      <w:r w:rsidR="0063663F" w:rsidRPr="0063663F">
        <w:t xml:space="preserve">. </w:t>
      </w:r>
      <w:del w:id="236" w:author="Hutchings, Jennifer" w:date="2023-11-07T14:38:00Z">
        <w:r w:rsidR="0063663F" w:rsidRPr="0063663F" w:rsidDel="00C94329">
          <w:delText xml:space="preserve">In addition, </w:delText>
        </w:r>
      </w:del>
      <w:ins w:id="237" w:author="Hutchings, Jennifer" w:date="2023-11-07T14:38:00Z">
        <w:r w:rsidR="00C94329">
          <w:t>A</w:t>
        </w:r>
      </w:ins>
      <w:del w:id="238" w:author="Hutchings, Jennifer" w:date="2023-11-07T14:38:00Z">
        <w:r w:rsidR="0063663F" w:rsidRPr="0063663F" w:rsidDel="00C94329">
          <w:delText>a</w:delText>
        </w:r>
      </w:del>
      <w:r w:rsidR="0063663F" w:rsidRPr="0063663F">
        <w:t xml:space="preserve">nomalous </w:t>
      </w:r>
      <w:ins w:id="239" w:author="Hutchings, Jennifer" w:date="2023-11-07T14:38:00Z">
        <w:r w:rsidR="00C94329">
          <w:t xml:space="preserve">data with </w:t>
        </w:r>
      </w:ins>
      <w:del w:id="240" w:author="Hutchings, Jennifer" w:date="2023-11-07T14:38:00Z">
        <w:r w:rsidR="0063663F" w:rsidRPr="0063663F" w:rsidDel="00C94329">
          <w:delText xml:space="preserve">points due to </w:delText>
        </w:r>
      </w:del>
      <w:r w:rsidR="0063663F" w:rsidRPr="0063663F">
        <w:t>large random GPS errors were identified and removed by calculating the Z-score of the minimum of velocities estimated by forward and backward differences</w:t>
      </w:r>
      <w:r w:rsidR="0063663F">
        <w:t xml:space="preserve"> relative to a </w:t>
      </w:r>
      <w:proofErr w:type="gramStart"/>
      <w:r w:rsidR="0063663F">
        <w:t>3 day</w:t>
      </w:r>
      <w:proofErr w:type="gramEnd"/>
      <w:r w:rsidR="0063663F">
        <w:t xml:space="preserve"> centered window. O</w:t>
      </w:r>
      <w:r w:rsidR="0063663F" w:rsidRPr="0063663F">
        <w:t>bservations were</w:t>
      </w:r>
      <w:ins w:id="241" w:author="Hutchings, Jennifer" w:date="2023-11-07T14:39:00Z">
        <w:r w:rsidR="00C94329">
          <w:t xml:space="preserve"> interpolated</w:t>
        </w:r>
      </w:ins>
      <w:del w:id="242" w:author="Hutchings, Jennifer" w:date="2023-11-07T14:39:00Z">
        <w:r w:rsidR="0063663F" w:rsidRPr="0063663F" w:rsidDel="00C94329">
          <w:delText xml:space="preserve"> aligned</w:delText>
        </w:r>
      </w:del>
      <w:r w:rsidR="0063663F" w:rsidRPr="0063663F">
        <w:t xml:space="preserve"> to</w:t>
      </w:r>
      <w:ins w:id="243" w:author="Hutchings, Jennifer" w:date="2023-11-07T14:39:00Z">
        <w:r w:rsidR="00C94329">
          <w:t xml:space="preserve"> </w:t>
        </w:r>
      </w:ins>
      <w:del w:id="244" w:author="Hutchings, Jennifer" w:date="2023-11-07T14:39:00Z">
        <w:r w:rsidR="0063663F" w:rsidRPr="0063663F" w:rsidDel="00C94329">
          <w:delText xml:space="preserve"> a </w:delText>
        </w:r>
      </w:del>
      <w:r w:rsidR="0063663F" w:rsidRPr="0063663F">
        <w:t>30-minute</w:t>
      </w:r>
      <w:ins w:id="245" w:author="Hutchings, Jennifer" w:date="2023-11-07T14:39:00Z">
        <w:r w:rsidR="00C94329">
          <w:t>s</w:t>
        </w:r>
      </w:ins>
      <w:r w:rsidR="0063663F" w:rsidRPr="0063663F">
        <w:t xml:space="preserve"> </w:t>
      </w:r>
      <w:ins w:id="246" w:author="Hutchings, Jennifer" w:date="2023-11-07T14:39:00Z">
        <w:r w:rsidR="00C94329">
          <w:t xml:space="preserve">with </w:t>
        </w:r>
      </w:ins>
      <w:del w:id="247" w:author="Hutchings, Jennifer" w:date="2023-11-07T14:39:00Z">
        <w:r w:rsidR="0063663F" w:rsidRPr="0063663F" w:rsidDel="00C94329">
          <w:delText xml:space="preserve">grid using </w:delText>
        </w:r>
      </w:del>
      <w:r w:rsidR="0063663F" w:rsidRPr="0063663F">
        <w:t>natural cubic spline</w:t>
      </w:r>
      <w:ins w:id="248" w:author="Hutchings, Jennifer" w:date="2023-11-07T14:40:00Z">
        <w:r w:rsidR="00C94329">
          <w:t>s</w:t>
        </w:r>
      </w:ins>
      <w:del w:id="249" w:author="Hutchings, Jennifer" w:date="2023-11-07T14:39:00Z">
        <w:r w:rsidR="0063663F" w:rsidRPr="0063663F" w:rsidDel="00C94329">
          <w:delText xml:space="preserve"> interpolation</w:delText>
        </w:r>
      </w:del>
      <w:r w:rsidR="0063663F" w:rsidRPr="0063663F">
        <w:t>. During the study period, 64</w:t>
      </w:r>
      <w:del w:id="250" w:author="Hutchings, Jennifer" w:date="2023-11-07T14:40:00Z">
        <w:r w:rsidR="0063663F" w:rsidRPr="0063663F" w:rsidDel="00D34830">
          <w:delText xml:space="preserve"> </w:delText>
        </w:r>
      </w:del>
      <w:ins w:id="251" w:author="Hutchings, Jennifer" w:date="2023-11-07T14:40:00Z">
        <w:r w:rsidR="00D34830">
          <w:t xml:space="preserve"> position (P) buoys operated</w:t>
        </w:r>
      </w:ins>
      <w:del w:id="252" w:author="Hutchings, Jennifer" w:date="2023-11-07T14:40:00Z">
        <w:r w:rsidR="0063663F" w:rsidRPr="0063663F" w:rsidDel="00D34830">
          <w:delText>P-sites are operating</w:delText>
        </w:r>
      </w:del>
      <w:r w:rsidR="0063663F" w:rsidRPr="0063663F">
        <w:t xml:space="preserve">, out of which 57 </w:t>
      </w:r>
      <w:ins w:id="253" w:author="Hutchings, Jennifer" w:date="2023-11-07T14:40:00Z">
        <w:r w:rsidR="00D34830">
          <w:t>fit our</w:t>
        </w:r>
      </w:ins>
      <w:del w:id="254" w:author="Hutchings, Jennifer" w:date="2023-11-07T14:40:00Z">
        <w:r w:rsidR="0063663F" w:rsidRPr="0063663F" w:rsidDel="00D34830">
          <w:delText>fulfill study</w:delText>
        </w:r>
      </w:del>
      <w:r w:rsidR="0063663F" w:rsidRPr="0063663F">
        <w:t xml:space="preserve"> criteria</w:t>
      </w:r>
      <w:ins w:id="255" w:author="Hutchings, Jennifer" w:date="2023-11-07T14:40:00Z">
        <w:r w:rsidR="00D34830">
          <w:t xml:space="preserve"> for use</w:t>
        </w:r>
      </w:ins>
      <w:r w:rsidR="0063663F" w:rsidRPr="0063663F">
        <w:t xml:space="preserve">.  An additional 11 sites </w:t>
      </w:r>
      <w:r w:rsidR="0063663F">
        <w:t xml:space="preserve">(including the L-sites and the CO) </w:t>
      </w:r>
      <w:r w:rsidR="0063663F" w:rsidRPr="0063663F">
        <w:t>contain multiple instruments. We selected a reference buoy from each of these sites</w:t>
      </w:r>
      <w:ins w:id="256" w:author="Hutchings, Jennifer" w:date="2023-11-07T14:41:00Z">
        <w:r w:rsidR="00D34830">
          <w:t>, preferring those with highe</w:t>
        </w:r>
      </w:ins>
      <w:ins w:id="257" w:author="Hutchings, Jennifer" w:date="2023-11-07T14:42:00Z">
        <w:r w:rsidR="00D34830">
          <w:t>r sampling rate and data precision</w:t>
        </w:r>
      </w:ins>
      <w:r w:rsidR="0063663F" w:rsidRPr="0063663F">
        <w:t xml:space="preserve"> (Table </w:t>
      </w:r>
      <w:r w:rsidR="00E51EC0">
        <w:t>S</w:t>
      </w:r>
      <w:r w:rsidR="0063663F" w:rsidRPr="0063663F">
        <w:t xml:space="preserve">1). </w:t>
      </w:r>
      <w:ins w:id="258" w:author="Hutchings, Jennifer" w:date="2023-11-07T14:42:00Z">
        <w:r w:rsidR="00D34830">
          <w:t>C</w:t>
        </w:r>
      </w:ins>
      <w:del w:id="259" w:author="Hutchings, Jennifer" w:date="2023-11-07T14:42:00Z">
        <w:r w:rsidR="0063663F" w:rsidRPr="0063663F" w:rsidDel="00D34830">
          <w:delText>The c</w:delText>
        </w:r>
      </w:del>
      <w:r w:rsidR="0063663F" w:rsidRPr="0063663F">
        <w:t xml:space="preserve">hoice of reference buoys in most cases is arbitrary, as the buoys at </w:t>
      </w:r>
      <w:ins w:id="260" w:author="Hutchings, Jennifer" w:date="2023-11-07T14:43:00Z">
        <w:r w:rsidR="00D34830">
          <w:t xml:space="preserve">each </w:t>
        </w:r>
      </w:ins>
      <w:del w:id="261" w:author="Hutchings, Jennifer" w:date="2023-11-07T14:43:00Z">
        <w:r w:rsidR="0063663F" w:rsidRPr="0063663F" w:rsidDel="00D34830">
          <w:delText xml:space="preserve">a given </w:delText>
        </w:r>
      </w:del>
      <w:r w:rsidR="0063663F" w:rsidRPr="0063663F">
        <w:t xml:space="preserve">site are closely situated </w:t>
      </w:r>
      <w:del w:id="262" w:author="Hutchings, Jennifer" w:date="2023-11-07T14:43:00Z">
        <w:r w:rsidR="0063663F" w:rsidRPr="0063663F" w:rsidDel="00D34830">
          <w:delText>and of comparabl</w:delText>
        </w:r>
      </w:del>
      <w:ins w:id="263" w:author="Hutchings, Jennifer" w:date="2023-11-07T14:43:00Z">
        <w:r w:rsidR="00D34830">
          <w:t>typically</w:t>
        </w:r>
      </w:ins>
      <w:del w:id="264" w:author="Hutchings, Jennifer" w:date="2023-11-07T14:43:00Z">
        <w:r w:rsidR="0063663F" w:rsidRPr="0063663F" w:rsidDel="00D34830">
          <w:delText>e</w:delText>
        </w:r>
      </w:del>
      <w:r w:rsidR="0063663F" w:rsidRPr="0063663F">
        <w:t xml:space="preserve"> report</w:t>
      </w:r>
      <w:ins w:id="265" w:author="Hutchings, Jennifer" w:date="2023-11-07T14:43:00Z">
        <w:r w:rsidR="00D34830">
          <w:t>ed hourly</w:t>
        </w:r>
      </w:ins>
      <w:del w:id="266" w:author="Hutchings, Jennifer" w:date="2023-11-07T14:43:00Z">
        <w:r w:rsidR="0063663F" w:rsidRPr="0063663F" w:rsidDel="00D34830">
          <w:delText>ing frequency</w:delText>
        </w:r>
      </w:del>
      <w:ins w:id="267" w:author="Hutchings, Jennifer" w:date="2023-11-07T14:42:00Z">
        <w:r w:rsidR="00D34830">
          <w:t>.</w:t>
        </w:r>
      </w:ins>
      <w:del w:id="268" w:author="Hutchings, Jennifer" w:date="2023-11-07T14:42:00Z">
        <w:r w:rsidR="0063663F" w:rsidRPr="0063663F" w:rsidDel="00D34830">
          <w:delText>. In general, we chose buoys with higher sampling rates and with higher data precision.</w:delText>
        </w:r>
      </w:del>
      <w:r w:rsidR="0063663F" w:rsidRPr="0063663F">
        <w:t xml:space="preserve"> </w:t>
      </w:r>
    </w:p>
    <w:p w14:paraId="0288ACD9" w14:textId="00A39C5D" w:rsidR="0063663F" w:rsidRPr="0063663F" w:rsidRDefault="0063663F" w:rsidP="00967C89">
      <w:pPr>
        <w:pStyle w:val="Text"/>
      </w:pPr>
      <w:r w:rsidRPr="0063663F">
        <w:t xml:space="preserve">The trajectories of the DN sites provide information about the divergence, </w:t>
      </w:r>
      <w:proofErr w:type="gramStart"/>
      <w:r w:rsidRPr="0063663F">
        <w:t>shear</w:t>
      </w:r>
      <w:proofErr w:type="gramEnd"/>
      <w:r w:rsidRPr="0063663F">
        <w:t xml:space="preserve"> and vorticity of sea ice inside the Distributed Network. We calculate strain-rate components using a Green’s Theorem method</w:t>
      </w:r>
      <w:del w:id="269" w:author="Hutchings, Jennifer" w:date="2023-11-07T14:44:00Z">
        <w:r w:rsidRPr="0063663F" w:rsidDel="005B034E">
          <w:delText xml:space="preserve"> integrating around the perimeter of buoy arrays</w:delText>
        </w:r>
      </w:del>
      <w:r w:rsidRPr="0063663F">
        <w:t>, following</w:t>
      </w:r>
      <w:r>
        <w:t xml:space="preserve"> </w:t>
      </w:r>
      <w:r>
        <w:fldChar w:fldCharType="begin"/>
      </w:r>
      <w:r w:rsidR="001902F1">
        <w:instrText xml:space="preserve"> ADDIN ZOTERO_ITEM CSL_CITATION {"citationID":"bD6wwAOu","properties":{"formattedCitation":"(Hutchings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Pr>
          <w:noProof/>
        </w:rPr>
        <w:t xml:space="preserve">Hutchings et al. </w:t>
      </w:r>
      <w:r w:rsidR="00671EDE">
        <w:rPr>
          <w:noProof/>
        </w:rPr>
        <w:t>(</w:t>
      </w:r>
      <w:r>
        <w:rPr>
          <w:noProof/>
        </w:rPr>
        <w:t>2011</w:t>
      </w:r>
      <w:r w:rsidR="00671EDE">
        <w:rPr>
          <w:noProof/>
        </w:rPr>
        <w:t>,</w:t>
      </w:r>
      <w:r>
        <w:rPr>
          <w:noProof/>
        </w:rPr>
        <w:t xml:space="preserve"> errata 2018</w:t>
      </w:r>
      <w:r>
        <w:fldChar w:fldCharType="end"/>
      </w:r>
      <w:r>
        <w:t>).</w:t>
      </w:r>
      <w:r w:rsidRPr="0063663F">
        <w:t xml:space="preserve"> </w:t>
      </w:r>
      <w:ins w:id="270" w:author="Hutchings, Jennifer" w:date="2023-11-07T14:44:00Z">
        <w:r w:rsidR="005B034E">
          <w:t>T</w:t>
        </w:r>
      </w:ins>
      <w:del w:id="271" w:author="Hutchings, Jennifer" w:date="2023-11-07T14:44:00Z">
        <w:r w:rsidRPr="0063663F" w:rsidDel="005B034E">
          <w:delText>In this way</w:delText>
        </w:r>
        <w:r w:rsidDel="005B034E">
          <w:delText>,</w:delText>
        </w:r>
        <w:r w:rsidRPr="0063663F" w:rsidDel="005B034E">
          <w:delText xml:space="preserve"> t</w:delText>
        </w:r>
      </w:del>
      <w:r w:rsidRPr="0063663F">
        <w:t xml:space="preserve">he area over which deformation is estimated can be varied depending on sites chosen to surround the region of interest. </w:t>
      </w:r>
      <w:del w:id="272" w:author="Hutchings, Jennifer" w:date="2023-11-07T14:44:00Z">
        <w:r w:rsidRPr="0063663F" w:rsidDel="005B034E">
          <w:delText xml:space="preserve">In this paper </w:delText>
        </w:r>
      </w:del>
      <w:ins w:id="273" w:author="Hutchings, Jennifer" w:date="2023-11-07T14:44:00Z">
        <w:r w:rsidR="005B034E">
          <w:t>W</w:t>
        </w:r>
      </w:ins>
      <w:del w:id="274" w:author="Hutchings, Jennifer" w:date="2023-11-07T14:44:00Z">
        <w:r w:rsidRPr="0063663F" w:rsidDel="005B034E">
          <w:delText>w</w:delText>
        </w:r>
      </w:del>
      <w:r w:rsidRPr="0063663F">
        <w:t xml:space="preserve">e consider </w:t>
      </w:r>
      <w:ins w:id="275" w:author="Hutchings, Jennifer" w:date="2023-11-07T14:45:00Z">
        <w:r w:rsidR="005B034E">
          <w:t xml:space="preserve">deformation on a variety of scales </w:t>
        </w:r>
      </w:ins>
      <w:ins w:id="276" w:author="Hutchings, Jennifer" w:date="2023-11-07T14:56:00Z">
        <w:r w:rsidR="0012178C">
          <w:t xml:space="preserve">including: </w:t>
        </w:r>
      </w:ins>
      <w:r>
        <w:t xml:space="preserve">the </w:t>
      </w:r>
      <w:r w:rsidRPr="0063663F">
        <w:t>triangle with L</w:t>
      </w:r>
      <w:r>
        <w:t>-</w:t>
      </w:r>
      <w:r w:rsidRPr="0063663F">
        <w:t>sites at its vertices</w:t>
      </w:r>
      <w:del w:id="277" w:author="Hutchings, Jennifer" w:date="2023-11-07T14:45:00Z">
        <w:r w:rsidDel="005B034E">
          <w:delText xml:space="preserve"> for comparison with the atmospheric divergence</w:delText>
        </w:r>
      </w:del>
      <w:r>
        <w:t>, a set of 5</w:t>
      </w:r>
      <w:r w:rsidR="00967C89">
        <w:t xml:space="preserve"> polygons with length scales of 15-30 km covering the DN, and a polygon </w:t>
      </w:r>
      <w:r w:rsidR="00967C89">
        <w:lastRenderedPageBreak/>
        <w:t>enclosing the full DN with length scale 57 km. Polygons used for deformation calculations are shown in Figure 9d-g.</w:t>
      </w:r>
    </w:p>
    <w:p w14:paraId="1826CFB8" w14:textId="69FBB77D" w:rsidR="1AB51EAA" w:rsidRDefault="1AB51EAA" w:rsidP="1AB51EAA">
      <w:pPr>
        <w:pStyle w:val="Heading-Secondary"/>
        <w:spacing w:line="259" w:lineRule="auto"/>
      </w:pPr>
      <w:commentRangeStart w:id="278"/>
      <w:r>
        <w:t>2.4 Sea ice radar imaging</w:t>
      </w:r>
      <w:commentRangeEnd w:id="278"/>
      <w:r w:rsidR="00967C89">
        <w:rPr>
          <w:rStyle w:val="CommentReference"/>
          <w:rFonts w:asciiTheme="minorHAnsi" w:eastAsiaTheme="minorHAnsi" w:hAnsiTheme="minorHAnsi" w:cstheme="minorBidi"/>
          <w:bCs w:val="0"/>
          <w:kern w:val="0"/>
        </w:rPr>
        <w:commentReference w:id="278"/>
      </w:r>
    </w:p>
    <w:p w14:paraId="6866C712" w14:textId="6B6A1243" w:rsidR="00967C89" w:rsidRDefault="00967C89" w:rsidP="00C22B1D">
      <w:pPr>
        <w:pStyle w:val="Text"/>
      </w:pPr>
      <w:r w:rsidRPr="00967C89">
        <w:t>Local sea ice deformation observations were obtained from a ship radar image digitizing system. The system was connected to the 9.4 GHz X</w:t>
      </w:r>
      <w:r>
        <w:t>-</w:t>
      </w:r>
      <w:r w:rsidRPr="00967C89">
        <w:t xml:space="preserve">band radar mounted at the roof of the </w:t>
      </w:r>
      <w:r w:rsidRPr="00967C89">
        <w:rPr>
          <w:i/>
          <w:iCs/>
        </w:rPr>
        <w:t xml:space="preserve">R/V </w:t>
      </w:r>
      <w:proofErr w:type="spellStart"/>
      <w:r w:rsidRPr="00967C89">
        <w:rPr>
          <w:i/>
          <w:iCs/>
        </w:rPr>
        <w:t>Polarstern</w:t>
      </w:r>
      <w:proofErr w:type="spellEnd"/>
      <w:r w:rsidRPr="00967C89">
        <w:t xml:space="preserve">. Images of sea ice backscattering were collected with 8.3 </w:t>
      </w:r>
      <w:r>
        <w:t>m</w:t>
      </w:r>
      <w:r w:rsidRPr="00967C89">
        <w:t xml:space="preserve"> resolution every 2.5 seconds. Due to low incidence angle and shadowing effect of sea ice ridges, maximum range of sea ice imaging was about 10 </w:t>
      </w:r>
      <w:r>
        <w:t>km</w:t>
      </w:r>
      <w:r w:rsidRPr="00967C89">
        <w:t xml:space="preserve">. </w:t>
      </w:r>
    </w:p>
    <w:p w14:paraId="5CB12685" w14:textId="46F27283" w:rsidR="1AB51EAA" w:rsidRDefault="1AB51EAA" w:rsidP="1AB51EAA">
      <w:pPr>
        <w:pStyle w:val="Heading-Secondary"/>
        <w:spacing w:line="259" w:lineRule="auto"/>
      </w:pPr>
      <w:r>
        <w:t>2.5 Upper-ocean turbulence and current measurements</w:t>
      </w:r>
    </w:p>
    <w:p w14:paraId="350B6514" w14:textId="4559D0A4" w:rsidR="005B7B67" w:rsidRPr="00553745" w:rsidRDefault="005B7B67" w:rsidP="005B7B67">
      <w:pPr>
        <w:rPr>
          <w:rStyle w:val="markedcontent"/>
          <w:sz w:val="24"/>
          <w:szCs w:val="24"/>
        </w:rPr>
      </w:pPr>
      <w:r w:rsidRPr="4FD816D2">
        <w:rPr>
          <w:sz w:val="24"/>
          <w:szCs w:val="24"/>
        </w:rPr>
        <w:t>Ocean timeseries observations were made from Autonomous Ocean Flux Buoys (</w:t>
      </w:r>
      <w:commentRangeStart w:id="279"/>
      <w:r w:rsidRPr="4FD816D2">
        <w:rPr>
          <w:sz w:val="24"/>
          <w:szCs w:val="24"/>
        </w:rPr>
        <w:t>AOFBs</w:t>
      </w:r>
      <w:commentRangeEnd w:id="279"/>
      <w:r w:rsidR="00C22B1D">
        <w:rPr>
          <w:rStyle w:val="CommentReference"/>
          <w:rFonts w:asciiTheme="minorHAnsi" w:eastAsiaTheme="minorHAnsi" w:hAnsiTheme="minorHAnsi" w:cstheme="minorBidi"/>
        </w:rPr>
        <w:commentReference w:id="279"/>
      </w:r>
      <w:r w:rsidR="00967C89">
        <w:rPr>
          <w:sz w:val="24"/>
          <w:szCs w:val="24"/>
        </w:rPr>
        <w:t xml:space="preserve">; </w:t>
      </w:r>
      <w:r w:rsidR="00967C89">
        <w:rPr>
          <w:sz w:val="24"/>
          <w:szCs w:val="24"/>
        </w:rPr>
        <w:fldChar w:fldCharType="begin"/>
      </w:r>
      <w:r w:rsidR="001902F1">
        <w:rPr>
          <w:sz w:val="24"/>
          <w:szCs w:val="24"/>
        </w:rPr>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rPr>
          <w:sz w:val="24"/>
          <w:szCs w:val="24"/>
        </w:rPr>
        <w:fldChar w:fldCharType="separate"/>
      </w:r>
      <w:r w:rsidR="00C22B1D">
        <w:rPr>
          <w:noProof/>
          <w:sz w:val="24"/>
          <w:szCs w:val="24"/>
        </w:rPr>
        <w:t>Stanton et al., 2012</w:t>
      </w:r>
      <w:r w:rsidR="00967C89">
        <w:rPr>
          <w:sz w:val="24"/>
          <w:szCs w:val="24"/>
        </w:rPr>
        <w:fldChar w:fldCharType="end"/>
      </w:r>
      <w:r w:rsidR="00C22B1D">
        <w:rPr>
          <w:sz w:val="24"/>
          <w:szCs w:val="24"/>
        </w:rPr>
        <w:t>)</w:t>
      </w:r>
      <w:r w:rsidRPr="4FD816D2">
        <w:rPr>
          <w:sz w:val="24"/>
          <w:szCs w:val="24"/>
        </w:rPr>
        <w:t xml:space="preserve"> adjacent to the CO Met Tower and from </w:t>
      </w:r>
      <w:r>
        <w:rPr>
          <w:sz w:val="24"/>
          <w:szCs w:val="24"/>
        </w:rPr>
        <w:t>the three L site ice floes (Figure 1)</w:t>
      </w:r>
      <w:r w:rsidRPr="4FD816D2">
        <w:rPr>
          <w:sz w:val="24"/>
          <w:szCs w:val="24"/>
        </w:rPr>
        <w:t xml:space="preserve"> nominally </w:t>
      </w:r>
      <w:del w:id="280" w:author="Ola Persson" w:date="2023-11-14T06:58:00Z">
        <w:r w:rsidDel="00DF1162">
          <w:rPr>
            <w:sz w:val="24"/>
            <w:szCs w:val="24"/>
          </w:rPr>
          <w:delText>1</w:delText>
        </w:r>
        <w:r w:rsidRPr="4FD816D2" w:rsidDel="00DF1162">
          <w:rPr>
            <w:sz w:val="24"/>
            <w:szCs w:val="24"/>
          </w:rPr>
          <w:delText>0</w:delText>
        </w:r>
        <w:r w:rsidR="00C22B1D" w:rsidDel="00DF1162">
          <w:rPr>
            <w:sz w:val="24"/>
            <w:szCs w:val="24"/>
          </w:rPr>
          <w:delText xml:space="preserve"> </w:delText>
        </w:r>
      </w:del>
      <w:ins w:id="281" w:author="Ola Persson" w:date="2023-11-14T06:58:00Z">
        <w:r w:rsidR="00DF1162">
          <w:rPr>
            <w:sz w:val="24"/>
            <w:szCs w:val="24"/>
          </w:rPr>
          <w:t xml:space="preserve">12-25 </w:t>
        </w:r>
      </w:ins>
      <w:r w:rsidRPr="4FD816D2">
        <w:rPr>
          <w:sz w:val="24"/>
          <w:szCs w:val="24"/>
        </w:rPr>
        <w:t xml:space="preserve">km out from the CO. Each of these buoys supported a </w:t>
      </w:r>
      <w:r>
        <w:rPr>
          <w:sz w:val="24"/>
          <w:szCs w:val="24"/>
        </w:rPr>
        <w:t>4</w:t>
      </w:r>
      <w:r w:rsidRPr="4FD816D2">
        <w:rPr>
          <w:sz w:val="24"/>
          <w:szCs w:val="24"/>
        </w:rPr>
        <w:t xml:space="preserve"> m depth eddy-correlation turbulence sensor package providing direct heat, salt and momentum fluxes every 2 hours from </w:t>
      </w:r>
      <w:proofErr w:type="gramStart"/>
      <w:r>
        <w:rPr>
          <w:sz w:val="24"/>
          <w:szCs w:val="24"/>
        </w:rPr>
        <w:t>35</w:t>
      </w:r>
      <w:r w:rsidRPr="4FD816D2">
        <w:rPr>
          <w:sz w:val="24"/>
          <w:szCs w:val="24"/>
        </w:rPr>
        <w:t xml:space="preserve"> minute</w:t>
      </w:r>
      <w:proofErr w:type="gramEnd"/>
      <w:r w:rsidRPr="4FD816D2">
        <w:rPr>
          <w:sz w:val="24"/>
          <w:szCs w:val="24"/>
        </w:rPr>
        <w:t xml:space="preserve"> ensemble co-spectra of the 2 Hz sampled 3-component velocity, temperature and conductivity timeseries. </w:t>
      </w:r>
      <w:commentRangeStart w:id="282"/>
      <w:r w:rsidRPr="4FD816D2">
        <w:rPr>
          <w:sz w:val="24"/>
          <w:szCs w:val="24"/>
        </w:rPr>
        <w:t>Ocean friction velocity</w:t>
      </w:r>
      <w:commentRangeEnd w:id="282"/>
      <w:r w:rsidR="00C22B1D">
        <w:rPr>
          <w:rStyle w:val="CommentReference"/>
          <w:rFonts w:asciiTheme="minorHAnsi" w:eastAsiaTheme="minorHAnsi" w:hAnsiTheme="minorHAnsi" w:cstheme="minorBidi"/>
        </w:rPr>
        <w:commentReference w:id="282"/>
      </w:r>
      <w:r w:rsidRPr="4FD816D2">
        <w:rPr>
          <w:sz w:val="24"/>
          <w:szCs w:val="24"/>
        </w:rPr>
        <w:t xml:space="preserve"> </w:t>
      </w:r>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e>
            </m:d>
          </m:e>
          <m:sup>
            <m:r>
              <w:rPr>
                <w:rFonts w:ascii="Cambria Math" w:hAnsi="Cambria Math"/>
                <w:sz w:val="24"/>
                <w:szCs w:val="24"/>
              </w:rPr>
              <m:t>0.25</m:t>
            </m:r>
          </m:sup>
        </m:sSup>
      </m:oMath>
      <w:r w:rsidRPr="4FD816D2">
        <w:rPr>
          <w:sz w:val="24"/>
          <w:szCs w:val="24"/>
        </w:rPr>
        <w:t xml:space="preserve"> </w:t>
      </w:r>
      <w:r>
        <w:rPr>
          <w:sz w:val="24"/>
          <w:szCs w:val="24"/>
        </w:rPr>
        <w:t>from these co-spectra are</w:t>
      </w:r>
      <w:r w:rsidRPr="4FD816D2">
        <w:rPr>
          <w:sz w:val="24"/>
          <w:szCs w:val="24"/>
        </w:rPr>
        <w:t xml:space="preserve"> used to infer the upper ocean stre</w:t>
      </w:r>
      <w:r>
        <w:rPr>
          <w:sz w:val="24"/>
          <w:szCs w:val="24"/>
        </w:rPr>
        <w:t>ss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o</m:t>
            </m:r>
          </m:sub>
        </m:sSub>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oMath>
      <w:r>
        <w:rPr>
          <w:sz w:val="24"/>
          <w:szCs w:val="24"/>
        </w:rPr>
        <w:t>) at 4 m</w:t>
      </w:r>
      <w:r w:rsidRPr="4FD816D2">
        <w:rPr>
          <w:sz w:val="24"/>
          <w:szCs w:val="24"/>
        </w:rPr>
        <w:t xml:space="preserve">. A co-located Acoustic Doppler Current Profiler (ADCP) measured current profiles from 6 m to 80 m depth sampling every at 2.5 s and every 2 m in </w:t>
      </w:r>
      <w:proofErr w:type="gramStart"/>
      <w:r w:rsidRPr="4FD816D2">
        <w:rPr>
          <w:sz w:val="24"/>
          <w:szCs w:val="24"/>
        </w:rPr>
        <w:t>depth, and</w:t>
      </w:r>
      <w:proofErr w:type="gramEnd"/>
      <w:r w:rsidRPr="4FD816D2">
        <w:rPr>
          <w:sz w:val="24"/>
          <w:szCs w:val="24"/>
        </w:rPr>
        <w:t xml:space="preserve"> reporting 15 minute ensembles with &lt;1 cm s</w:t>
      </w:r>
      <w:r w:rsidRPr="4FD816D2">
        <w:rPr>
          <w:rStyle w:val="markedcontent"/>
          <w:sz w:val="24"/>
          <w:szCs w:val="24"/>
          <w:vertAlign w:val="superscript"/>
        </w:rPr>
        <w:t>-1</w:t>
      </w:r>
      <w:r w:rsidRPr="4FD816D2">
        <w:rPr>
          <w:rStyle w:val="markedcontent"/>
          <w:sz w:val="24"/>
          <w:szCs w:val="24"/>
        </w:rPr>
        <w:t xml:space="preserve"> noise levels. Earth-referenced absolute current profiles were calculated from the instrument-coordinate ADCP measurements by first rotating the component profiles into true north coordinates using declination-corrected flux gate compass measurements in the ADCP and flux package, and where possible, comparison with shipboard </w:t>
      </w:r>
      <w:r>
        <w:rPr>
          <w:rStyle w:val="markedcontent"/>
          <w:sz w:val="24"/>
          <w:szCs w:val="24"/>
        </w:rPr>
        <w:t xml:space="preserve">and ASFS </w:t>
      </w:r>
      <w:r w:rsidRPr="4FD816D2">
        <w:rPr>
          <w:rStyle w:val="markedcontent"/>
          <w:sz w:val="24"/>
          <w:szCs w:val="24"/>
        </w:rPr>
        <w:t xml:space="preserve">GPS-based heading observations. The AOFB / ice floe horizontal motion was then removed using the AOFB GPS timeseries to form absolute u/v vector current profiles.     </w:t>
      </w:r>
    </w:p>
    <w:p w14:paraId="11318AEF" w14:textId="39C82DB5" w:rsidR="005B7B67" w:rsidRDefault="005B7B67" w:rsidP="00C22B1D">
      <w:pPr>
        <w:pStyle w:val="Text"/>
        <w:rPr>
          <w:rStyle w:val="markedcontent"/>
        </w:rPr>
      </w:pPr>
      <w:r w:rsidRPr="05214AC5">
        <w:t>Data from the buoys were uploaded to a server at the Naval Postgraduate School (NPS) twice a day</w:t>
      </w:r>
      <w:r w:rsidR="00C22B1D">
        <w:t xml:space="preserve"> (</w:t>
      </w:r>
      <w:hyperlink r:id="rId18" w:history="1">
        <w:r w:rsidR="00C22B1D" w:rsidRPr="05214AC5">
          <w:rPr>
            <w:rStyle w:val="Hyperlink"/>
          </w:rPr>
          <w:t>https://www.oc.nps.edu/~stanton/fluxbuoy/deploy/deploy.html</w:t>
        </w:r>
      </w:hyperlink>
      <w:r w:rsidR="00C22B1D" w:rsidRPr="00C22B1D">
        <w:t>)</w:t>
      </w:r>
      <w:r w:rsidRPr="05214AC5">
        <w:t xml:space="preserve"> providing long term unattended observations until consumed by the dynamic ice floes encountered during the </w:t>
      </w:r>
      <w:proofErr w:type="spellStart"/>
      <w:r w:rsidRPr="05214AC5">
        <w:t>MOSAiC</w:t>
      </w:r>
      <w:proofErr w:type="spellEnd"/>
      <w:r w:rsidRPr="05214AC5">
        <w:t xml:space="preserve"> drift. In this study, ocean measurements from</w:t>
      </w:r>
      <w:r w:rsidR="00B24C5F">
        <w:t xml:space="preserve"> the</w:t>
      </w:r>
      <w:r w:rsidRPr="05214AC5">
        <w:t xml:space="preserve"> </w:t>
      </w:r>
      <w:r>
        <w:t xml:space="preserve">CO </w:t>
      </w:r>
      <w:r w:rsidR="00B24C5F">
        <w:t>s</w:t>
      </w:r>
      <w:r w:rsidRPr="05214AC5">
        <w:t xml:space="preserve">ite </w:t>
      </w:r>
      <w:r>
        <w:t xml:space="preserve">adjacent to the main Met Tower </w:t>
      </w:r>
      <w:r w:rsidRPr="05214AC5">
        <w:t>are used</w:t>
      </w:r>
      <w:r>
        <w:t>.</w:t>
      </w:r>
      <w:r w:rsidRPr="05214AC5">
        <w:t xml:space="preserve"> </w:t>
      </w:r>
      <w:r>
        <w:t>Water density profiles were calculated from the intermittent ships CTD and microstructure profiling program at the CO. D</w:t>
      </w:r>
      <w:r>
        <w:rPr>
          <w:rStyle w:val="markedcontent"/>
        </w:rPr>
        <w:t>ifficult operating conditions during this period of very high winds limited CTD sampling at the CO to as little as once per day. Seasonal mixed layer depths are estimated from the depth in each profile where there is a 0.2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 surface values. These sparse</w:t>
      </w:r>
      <w:r w:rsidR="00B24C5F">
        <w:rPr>
          <w:rStyle w:val="markedcontent"/>
        </w:rPr>
        <w:t>-</w:t>
      </w:r>
      <w:r>
        <w:rPr>
          <w:rStyle w:val="markedcontent"/>
        </w:rPr>
        <w:t>in</w:t>
      </w:r>
      <w:r w:rsidR="00B24C5F">
        <w:rPr>
          <w:rStyle w:val="markedcontent"/>
        </w:rPr>
        <w:t>-</w:t>
      </w:r>
      <w:r>
        <w:rPr>
          <w:rStyle w:val="markedcontent"/>
        </w:rPr>
        <w:t>time mixed layer depths are linearly interpolated depths and smoothed with a ½ day period filter to estimate the depth of the top of the strong halocline observed across much of the Arctic. A much more sensitive density threshold of 0.01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active surface boundary layer in the analysis in section 5.    </w:t>
      </w:r>
    </w:p>
    <w:p w14:paraId="3A9372AB" w14:textId="77777777" w:rsidR="005B7B67" w:rsidRDefault="005B7B67" w:rsidP="005B7B67">
      <w:pPr>
        <w:pStyle w:val="Text"/>
      </w:pPr>
    </w:p>
    <w:p w14:paraId="02F3B1C2" w14:textId="5B90FA51" w:rsidR="1AB51EAA" w:rsidRDefault="1AB51EAA" w:rsidP="1AB51EAA">
      <w:pPr>
        <w:pStyle w:val="Heading-Secondary"/>
        <w:spacing w:line="259" w:lineRule="auto"/>
      </w:pPr>
      <w:r>
        <w:t>2.6 Coupled Arctic Forecast System (CAFS)</w:t>
      </w:r>
      <w:r w:rsidR="00967C89">
        <w:t xml:space="preserve"> modeling</w:t>
      </w:r>
    </w:p>
    <w:p w14:paraId="60D9BB37" w14:textId="28EB1DB8" w:rsidR="00967C89" w:rsidRDefault="00967C89" w:rsidP="00967C89">
      <w:pPr>
        <w:pStyle w:val="Text"/>
        <w:rPr>
          <w:rFonts w:eastAsiaTheme="minorEastAsia"/>
        </w:rPr>
      </w:pPr>
      <w:r w:rsidRPr="00967C89">
        <w:rPr>
          <w:rFonts w:eastAsiaTheme="minorEastAsia"/>
        </w:rPr>
        <w:t>CAFS is a limited-area, fully coupled, ice-ocean-atmosphere-land model adapted for forecasting on the weather-scale from the Regional Arctic System Model (RASM)</w:t>
      </w:r>
      <w:r>
        <w:rPr>
          <w:rFonts w:eastAsiaTheme="minorEastAsia"/>
        </w:rPr>
        <w:t xml:space="preserve"> </w:t>
      </w:r>
      <w:r>
        <w:rPr>
          <w:rFonts w:eastAsiaTheme="minorEastAsia"/>
        </w:rPr>
        <w:fldChar w:fldCharType="begin"/>
      </w:r>
      <w:r>
        <w:rPr>
          <w:rFonts w:eastAsiaTheme="minorEastAsia"/>
        </w:rPr>
        <w:instrText xml:space="preserve"> ADDIN ZOTERO_ITEM CSL_CITATION {"citationID":"Jj1jQuRo","properties":{"formattedCitation":"(Cassano et al., 2017; Maslowski et al., 2012)","plainCitation":"(Cassano et al., 2017; Maslowski et al., 2012)","noteIndex":0},"citationItems":[{"id":1064,"uris":["http://zotero.org/users/6124969/items/SSLW826B"],"itemData":{"id":1064,"type":"article-journal","abstract":"AbstractThe near-surface climate, including the atmosphere, ocean, sea ice, and land state and fluxes, in the initial version of the Regional Arctic System Model (RASM) are presented. The sensitivity of the RASM near-surface climate to changes in atmosphere, ocean, and sea ice parameters and physics is evaluated in four simulations. The near-surface atmospheric circulation is well simulated in all four RASM simulations but biases in surface temperature are caused by biases in downward surface radiative fluxes. Errors in radiative fluxes are due to biases in simulated clouds with different versions of RASM simulating either too much or too little cloud radiative impact over open ocean regions and all versions simulating too little cloud radiative impact over land areas. Cold surface temperature biases in the central Arctic in winter are likely due to too few or too radiatively thin clouds. The precipitation simulated by RASM is sensitive to changes in evaporation that were linked to sea surface temperature...","container-title":"Journal of Climate","DOI":"10.1175/JCLI-D-15-0775.1","ISSN":"08948755","issue":"15","page":"5729–5753","title":"Development of the Regional Arctic System Model (RASM): Near-surface atmospheric climate sensitivity","volume":"30","author":[{"family":"Cassano","given":"John J."},{"family":"DuVivier","given":"Alice"},{"family":"Roberts","given":"Andrew"},{"family":"Hughes","given":"Mimi"},{"family":"Seefeldt","given":"Mark"},{"family":"Brunke","given":"Michael"},{"family":"Craig","given":"Anthony"},{"family":"Fisel","given":"Brandon"},{"family":"Gutowski","given":"William"},{"family":"Hamman","given":"Joseph"},{"family":"Higgins","given":"Matthew"},{"family":"Maslowski","given":"Wieslaw"},{"family":"Nijssen","given":"Bart"},{"family":"Osinski","given":"Robert"},{"family":"Zeng","given":"Xubin"}],"issued":{"date-parts":[["2017"]]},"citation-key":"cassano2017_DevelopmentRegional"}},{"id":6162,"uris":["http://zotero.org/users/6124969/items/4TXJ8RBD"],"itemData":{"id":6162,"type":"article-journal","container-title":"Annual Review of Earth and Planetary Sciences","DOI":"10.1146/annurev-earth-042711-105345","issue":"1","page":"625-654","title":"The Future of Arctic Sea Ice","volume":"40","author":[{"family":"Maslowski","given":"Wieslaw"},{"family":"Clement Kinney","given":"Jaclyn"},{"family":"Higgins","given":"Matthew"},{"family":"Roberts","given":"Andrew"}],"issued":{"date-parts":[["2012"]]},"citation-key":"maslowski2012_FutureArctica"}}],"schema":"https://github.com/citation-style-language/schema/raw/master/csl-citation.json"} </w:instrText>
      </w:r>
      <w:r>
        <w:rPr>
          <w:rFonts w:eastAsiaTheme="minorEastAsia"/>
        </w:rPr>
        <w:fldChar w:fldCharType="separate"/>
      </w:r>
      <w:r>
        <w:rPr>
          <w:rFonts w:eastAsiaTheme="minorEastAsia"/>
          <w:noProof/>
        </w:rPr>
        <w:t xml:space="preserve">(Cassano et </w:t>
      </w:r>
      <w:r>
        <w:rPr>
          <w:rFonts w:eastAsiaTheme="minorEastAsia"/>
          <w:noProof/>
        </w:rPr>
        <w:lastRenderedPageBreak/>
        <w:t>al., 2017; Maslowski et al., 2012)</w:t>
      </w:r>
      <w:r>
        <w:rPr>
          <w:rFonts w:eastAsiaTheme="minorEastAsia"/>
        </w:rPr>
        <w:fldChar w:fldCharType="end"/>
      </w:r>
      <w:r>
        <w:rPr>
          <w:rFonts w:eastAsiaTheme="minorEastAsia"/>
        </w:rPr>
        <w:t xml:space="preserve"> </w:t>
      </w:r>
      <w:r w:rsidRPr="00967C89">
        <w:rPr>
          <w:rFonts w:eastAsiaTheme="minorEastAsia"/>
        </w:rPr>
        <w:t>and includes the following components configured for the pan-Arctic region: Weather and Research and Forecasting (WRF) atmospheric model</w:t>
      </w:r>
      <w:r>
        <w:rPr>
          <w:rFonts w:eastAsiaTheme="minorEastAsia"/>
        </w:rPr>
        <w:t xml:space="preserve"> </w:t>
      </w:r>
      <w:r>
        <w:rPr>
          <w:rFonts w:eastAsiaTheme="minorEastAsia"/>
        </w:rPr>
        <w:fldChar w:fldCharType="begin"/>
      </w:r>
      <w:r>
        <w:rPr>
          <w:rFonts w:eastAsiaTheme="minorEastAsia"/>
        </w:rPr>
        <w:instrText xml:space="preserve"> ADDIN ZOTERO_ITEM CSL_CITATION {"citationID":"Yfx4nmrT","properties":{"formattedCitation":"(Skamarock &amp; Klemp, 2008)","plainCitation":"(Skamarock &amp; Klemp, 2008)","noteIndex":0},"citationItems":[{"id":6378,"uris":["http://zotero.org/users/6124969/items/SURWUUI6"],"itemData":{"id":6378,"type":"article-journal","abstract":"The sub-grid-scale parameterization of clouds is one of the weakest aspects of weather and climate modeling today, and the explicit simulation of clouds will be one of the next major achievements in numerical weather prediction. Research cloud models have been in development over the last 45 years and they continue to be an important tool for investigating clouds, cloud-systems, and other small-scale atmospheric dynamics. The latest generation are now being used for weather prediction. The Advanced Research WRF (ARW) model, representative of this generation and of a class of models using explicit time-splitting integration techniques to eﬃciently integrate the Euler equations, is described in this paper. It is the ﬁrst fully compressible conservative-form nonhydrostatic atmospheric model suitable for both research and weather prediction applications. Results are presented demonstrating its ability to resolve strongly nonlinear small-scale phenomena, clouds, and cloud systems. Kinetic energy spectra and other statistics show that the model is simulating small scales in numerical weather prediction applications, while necessarily removing energy at the gridscale but minimizing artiﬁcial dissipation at the resolved scales. Filtering requirements for atmospheric models and ﬁlters used in the ARW model are discussed.","container-title":"Journal of Computational Physics","DOI":"10.1016/j.jcp.2007.01.037","ISSN":"00219991","issue":"7","journalAbbreviation":"Journal of Computational Physics","language":"en","page":"3465-3485","source":"DOI.org (Crossref)","title":"A time-split nonhydrostatic atmospheric model for weather research and forecasting applications","volume":"227","author":[{"family":"Skamarock","given":"William C."},{"family":"Klemp","given":"Joseph B."}],"issued":{"date-parts":[["2008",3]]},"citation-key":"skamarock2008_TimesplitNonhydrostatic"}}],"schema":"https://github.com/citation-style-language/schema/raw/master/csl-citation.json"} </w:instrText>
      </w:r>
      <w:r>
        <w:rPr>
          <w:rFonts w:eastAsiaTheme="minorEastAsia"/>
        </w:rPr>
        <w:fldChar w:fldCharType="separate"/>
      </w:r>
      <w:r>
        <w:rPr>
          <w:rFonts w:eastAsiaTheme="minorEastAsia"/>
          <w:noProof/>
        </w:rPr>
        <w:t>(Skamarock &amp; Klemp, 2008)</w:t>
      </w:r>
      <w:r>
        <w:rPr>
          <w:rFonts w:eastAsiaTheme="minorEastAsia"/>
        </w:rPr>
        <w:fldChar w:fldCharType="end"/>
      </w:r>
      <w:r w:rsidRPr="00967C89">
        <w:rPr>
          <w:rFonts w:eastAsiaTheme="minorEastAsia"/>
        </w:rPr>
        <w:t>; Parallel Ocean Program (POP2) ocean model (Smith et al. 2010); Los Alamos National Laboratory (LANL) Community Ice Model (CICE5;</w:t>
      </w:r>
      <w:r>
        <w:rPr>
          <w:rFonts w:eastAsiaTheme="minorEastAsia"/>
        </w:rPr>
        <w:fldChar w:fldCharType="begin"/>
      </w:r>
      <w:r w:rsidR="001902F1">
        <w:rPr>
          <w:rFonts w:eastAsiaTheme="minorEastAsia"/>
        </w:rPr>
        <w:instrText xml:space="preserve"> ADDIN ZOTERO_ITEM CSL_CITATION {"citationID":"IP4QppsC","properties":{"formattedCitation":"(Hunke et al., 2015)","plainCitation":"(Hunke et al., 2015)","dontUpdate":true,"noteIndex":0},"citationItems":[{"id":1317,"uris":["http://zotero.org/users/6124969/items/TE59RDN7"],"itemData":{"id":1317,"type":"software","note":"Citation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rPr>
          <w:rFonts w:eastAsiaTheme="minorEastAsia"/>
        </w:rPr>
        <w:fldChar w:fldCharType="separate"/>
      </w:r>
      <w:r>
        <w:rPr>
          <w:rFonts w:eastAsiaTheme="minorEastAsia"/>
          <w:noProof/>
        </w:rPr>
        <w:t xml:space="preserve"> Hunke et al., 2015)</w:t>
      </w:r>
      <w:r>
        <w:rPr>
          <w:rFonts w:eastAsiaTheme="minorEastAsia"/>
        </w:rPr>
        <w:fldChar w:fldCharType="end"/>
      </w:r>
      <w:r w:rsidRPr="00967C89">
        <w:rPr>
          <w:rFonts w:eastAsiaTheme="minorEastAsia"/>
        </w:rPr>
        <w:t xml:space="preserve">; and the NCAR Community Land Model </w:t>
      </w:r>
      <w:commentRangeStart w:id="283"/>
      <w:r w:rsidRPr="00967C89">
        <w:rPr>
          <w:rFonts w:eastAsiaTheme="minorEastAsia"/>
        </w:rPr>
        <w:t>(CLM</w:t>
      </w:r>
      <w:r w:rsidR="00C22B1D">
        <w:rPr>
          <w:rFonts w:eastAsiaTheme="minorEastAsia"/>
        </w:rPr>
        <w:t xml:space="preserve">; </w:t>
      </w:r>
      <w:r w:rsidR="00C22B1D">
        <w:rPr>
          <w:rFonts w:eastAsiaTheme="minorEastAsia"/>
        </w:rPr>
        <w:fldChar w:fldCharType="begin"/>
      </w:r>
      <w:r w:rsidR="001902F1">
        <w:rPr>
          <w:rFonts w:eastAsiaTheme="minorEastAsia"/>
        </w:rPr>
        <w:instrText xml:space="preserve"> ADDIN ZOTERO_ITEM CSL_CITATION {"citationID":"u6YWDC5E","properties":{"formattedCitation":"(Lawrence et al., 2019)","plainCitation":"(Lawrence et al., 2019)","dontUpdate":true,"noteIndex":0},"citationItems":[{"id":8195,"uris":["http://zotero.org/users/6124969/items/K6XPNBRP"],"itemData":{"id":8195,"type":"article-journal","abstract":"Abstract\n            The Community Land Model (CLM) is the land component of the Community Earth System Model (CESM) and is used in several global and regional modeling systems. In this paper, we introduce model developments included in CLM version 5 (CLM5), which is the default land component for CESM2. We assess an ensemble of simulations, including prescribed and prognostic vegetation state, multiple forcing data sets, and CLM4, CLM4.5, and CLM5, against a range of metrics including from the International Land Model Benchmarking (ILAMBv2) package. CLM5 includes new and updated processes and parameterizations: (1) dynamic land units, (2) updated parameterizations and structure for hydrology and snow (spatially explicit soil depth, dry surface layer, revised groundwater scheme, revised canopy interception and canopy snow processes, updated fresh snow density, simple firn model, and Model for Scale Adaptive River Transport)</w:instrText>
      </w:r>
      <w:r w:rsidR="001902F1">
        <w:rPr>
          <w:rFonts w:eastAsiaTheme="minorEastAsia" w:hint="eastAsia"/>
        </w:rPr>
        <w:instrText>, (3) plant hydraulics and hydraulic redistribution, (4) revised nitrogen cycling (flexible leaf stoichiometry, leaf N optimization for photosynthesis, and carbon costs for plant nitrogen uptake), (5) global crop model with six crop types and time</w:instrText>
      </w:r>
      <w:r w:rsidR="001902F1">
        <w:rPr>
          <w:rFonts w:eastAsiaTheme="minorEastAsia" w:hint="eastAsia"/>
        </w:rPr>
        <w:instrText>‐</w:instrText>
      </w:r>
      <w:r w:rsidR="001902F1">
        <w:rPr>
          <w:rFonts w:eastAsiaTheme="minorEastAsia" w:hint="eastAsia"/>
        </w:rPr>
        <w:instrText>evolvin</w:instrText>
      </w:r>
      <w:r w:rsidR="001902F1">
        <w:rPr>
          <w:rFonts w:eastAsiaTheme="minorEastAsia"/>
        </w:rPr>
        <w:instrText>g irrigated areas and fertilization rates, (6) updated urban building energy, (7) carbon isotopes, and (8) updated stomatal physiology. New optional features include demographically structured dynamic vegetation model (Functionally Assembled Terrestrial Ecosystem Simulator), ozone damage to plants, and fire trace gas emissions coupling to the atmosphere. Conclusive establishment of improvement or degradation of individual variables or metrics is challenged by forcing uncertainty, parametric uncertainty, and model structural complexity, but the multivariate metrics presented here suggest a general broad improvement from CLM4 to CLM5.\n          , \n            Plain Language Summary\n            The Community Land Model (CLM) is the land component of the widely used Community Earth System Model (CESM). Here, we introduce model developments included in CLM version 5 (CLM5), the default land component for CESM2 which will be used for the Coupled Model Intercomparison Project (CMIP6). CLM5 includes many new and updated processes including (1) hydrology and snow features such as spatially explicit soil depth, canopy snow processes, a simple firn model, and a more mechanistic river model, (2) plant hydraulics and hydraulic redistribution, (3) revised nitrogen c</w:instrText>
      </w:r>
      <w:r w:rsidR="001902F1">
        <w:rPr>
          <w:rFonts w:eastAsiaTheme="minorEastAsia" w:hint="eastAsia"/>
        </w:rPr>
        <w:instrText>ycling with flexible leaf stoichiometry, leaf N optimization for photosynthesis, and carbon costs for plant nitrogen uptake, (4) expansion to six crop types (global) and time</w:instrText>
      </w:r>
      <w:r w:rsidR="001902F1">
        <w:rPr>
          <w:rFonts w:eastAsiaTheme="minorEastAsia" w:hint="eastAsia"/>
        </w:rPr>
        <w:instrText>‐</w:instrText>
      </w:r>
      <w:r w:rsidR="001902F1">
        <w:rPr>
          <w:rFonts w:eastAsiaTheme="minorEastAsia" w:hint="eastAsia"/>
        </w:rPr>
        <w:instrText>evolving irrigated areas and fertilization rates, (5) improved urban building en</w:instrText>
      </w:r>
      <w:r w:rsidR="001902F1">
        <w:rPr>
          <w:rFonts w:eastAsiaTheme="minorEastAsia"/>
        </w:rPr>
        <w:instrText>ergy model, and (6) carbon isotopes. New optional features include a demographically structured dynamic vegetation model, ozone damage to plants, and fire trace gas emissions coupling to the atmosphere. Model performance is generally improved for most assessed variables and metrics, though clear establishment of improvement or degradation is challenging due to model complexity as well as observational data limitations. Nonetheless, CLM5 is increasingly suited for research into a broad range of societally relevant scientific questions related to the terrestrial system.\n          , \n            Key Points\n            \n              \n                \n                  Updated Community Land Model has more hydrological and ecological process fidelity and more comprehensive representation of land management.\n                \n                \n                  The model is systematically evaluated using International Land Model Benchmarking system and shows marked improvement over prior versions.","container-title":"Journal of Advances in Modeling Earth Systems","DOI":"10.1029/2018MS001583","ISSN":"1942-2466, 1942-2466","issue":"12","journalAbbreviation":"J Adv Model Earth Syst","language":"en","page":"4245-4287","source":"DOI.org (Crossref)","title":"The Community Land Model Version 5: Description of New Features, Benchmarking, and Impact of Forcing Uncertainty","title-short":"The Community Land Model Version 5","volume":"11","author":[{"family":"Lawrence","given":"David M."},{"family":"Fisher","given":"Rosie A."},{"family":"Koven","given":"Charles D."},{"family":"Oleson","given":"Keith W."},{"family":"Swenson","given":"Sean C."},{"family":"Bonan","given":"Gordon"},{"family":"Collier","given":"Nathan"},{"family":"Ghimire","given":"Bardan"},{"family":"Van Kampenhout","given":"Leo"},{"family":"Kennedy","given":"Daniel"},{"family":"Kluzek","given":"Erik"},{"family":"Lawrence","given":"Peter J."},{"family":"Li","given":"Fang"},{"family":"Li","given":"Hongyi"},{"family":"Lombardozzi","given":"Danica"},{"family":"Riley","given":"William J."},{"family":"Sacks","given":"William J."},{"family":"Shi","given":"Mingjie"},{"family":"Vertenstein","given":"Mariana"},{"family":"Wieder","given":"William R."},{"family":"Xu","given":"Chonggang"},{"family":"Ali","given":"Ashehad A."},{"family":"Badger","given":"Andrew M."},{"family":"Bisht","given":"Gautam"},{"family":"Van Den Broeke","given":"Michiel"},{"family":"Brunke","given":"Michael A."},{"family":"Burns","given":"Sean P."},{"family":"Buzan","given":"Jonathan"},{"family":"Clark","given":"Martyn"},{"family":"Craig","given":"Anthony"},{"family":"Dahlin","given":"Kyla"},{"family":"Drewniak","given":"Beth"},{"family":"Fisher","given":"Joshua B."},{"family":"Flanner","given":"Mark"},{"family":"Fox","given":"Andrew M."},</w:instrText>
      </w:r>
      <w:r w:rsidR="001902F1">
        <w:rPr>
          <w:rFonts w:eastAsiaTheme="minorEastAsia" w:hint="eastAsia"/>
        </w:rPr>
        <w:instrText>{"family":"Gentine","given":"Pierre"},{"family":"Hoffman","given":"Forrest"},{"family":"Keppel</w:instrText>
      </w:r>
      <w:r w:rsidR="001902F1">
        <w:rPr>
          <w:rFonts w:eastAsiaTheme="minorEastAsia" w:hint="eastAsia"/>
        </w:rPr>
        <w:instrText>‐</w:instrText>
      </w:r>
      <w:r w:rsidR="001902F1">
        <w:rPr>
          <w:rFonts w:eastAsiaTheme="minorEastAsia" w:hint="eastAsia"/>
        </w:rPr>
        <w:instrText>Aleks","given":"Gretchen"},{"family":"Knox","given":"Ryan"},{"family":"Kumar","given":"Sanjiv"},{"family":"Lenaerts","given":"Jan"},{"family":"Leung","given":"L</w:instrText>
      </w:r>
      <w:r w:rsidR="001902F1">
        <w:rPr>
          <w:rFonts w:eastAsiaTheme="minorEastAsia"/>
        </w:rPr>
        <w:instrText xml:space="preserve">. Ruby"},{"family":"Lipscomb","given":"William H."},{"family":"Lu","given":"Yaqiong"},{"family":"Pandey","given":"Ashutosh"},{"family":"Pelletier","given":"Jon D."},{"family":"Perket","given":"Justin"},{"family":"Randerson","given":"James T."},{"family":"Ricciuto","given":"Daniel M."},{"family":"Sanderson","given":"Benjamin M."},{"family":"Slater","given":"Andrew"},{"family":"Subin","given":"Zachary M."},{"family":"Tang","given":"Jinyun"},{"family":"Thomas","given":"R. Quinn"},{"family":"Val Martin","given":"Maria"},{"family":"Zeng","given":"Xubin"}],"issued":{"date-parts":[["2019",12]]},"citation-key":"lawrence2019_CommunityLand"}}],"schema":"https://github.com/citation-style-language/schema/raw/master/csl-citation.json"} </w:instrText>
      </w:r>
      <w:r w:rsidR="00C22B1D">
        <w:rPr>
          <w:rFonts w:eastAsiaTheme="minorEastAsia"/>
        </w:rPr>
        <w:fldChar w:fldCharType="separate"/>
      </w:r>
      <w:r w:rsidR="00C22B1D">
        <w:rPr>
          <w:rFonts w:eastAsiaTheme="minorEastAsia"/>
          <w:noProof/>
        </w:rPr>
        <w:t>Lawrence et al., 2019</w:t>
      </w:r>
      <w:r w:rsidR="00C22B1D">
        <w:rPr>
          <w:rFonts w:eastAsiaTheme="minorEastAsia"/>
        </w:rPr>
        <w:fldChar w:fldCharType="end"/>
      </w:r>
      <w:r w:rsidRPr="00967C89">
        <w:rPr>
          <w:rFonts w:eastAsiaTheme="minorEastAsia"/>
        </w:rPr>
        <w:t xml:space="preserve">).  </w:t>
      </w:r>
      <w:commentRangeEnd w:id="283"/>
      <w:r w:rsidR="00C22B1D">
        <w:rPr>
          <w:rStyle w:val="CommentReference"/>
          <w:rFonts w:asciiTheme="minorHAnsi" w:eastAsiaTheme="minorHAnsi" w:hAnsiTheme="minorHAnsi" w:cstheme="minorBidi"/>
        </w:rPr>
        <w:commentReference w:id="283"/>
      </w:r>
      <w:r w:rsidRPr="00967C89">
        <w:rPr>
          <w:rFonts w:eastAsiaTheme="minorEastAsia"/>
        </w:rPr>
        <w:t>The components are coupled using a regionalized version of the CESM flux coupler (CPL7), which includes modifications important for resolving the sea ice pack’s inertial response to transient (i.e., weather-scale) events (</w:t>
      </w:r>
      <w:commentRangeStart w:id="284"/>
      <w:r w:rsidRPr="00967C89">
        <w:rPr>
          <w:rFonts w:eastAsiaTheme="minorEastAsia"/>
        </w:rPr>
        <w:t>Roberts et al. 2014</w:t>
      </w:r>
      <w:commentRangeEnd w:id="284"/>
      <w:r w:rsidR="00C22B1D">
        <w:rPr>
          <w:rStyle w:val="CommentReference"/>
          <w:rFonts w:asciiTheme="minorHAnsi" w:eastAsiaTheme="minorHAnsi" w:hAnsiTheme="minorHAnsi" w:cstheme="minorBidi"/>
        </w:rPr>
        <w:commentReference w:id="284"/>
      </w:r>
      <w:r w:rsidRPr="00967C89">
        <w:rPr>
          <w:rFonts w:eastAsiaTheme="minorEastAsia"/>
        </w:rPr>
        <w:t>). All components are run with a 9-10</w:t>
      </w:r>
      <w:r w:rsidR="00C22B1D">
        <w:rPr>
          <w:rFonts w:eastAsiaTheme="minorEastAsia"/>
        </w:rPr>
        <w:t xml:space="preserve"> </w:t>
      </w:r>
      <w:r w:rsidRPr="00967C89">
        <w:rPr>
          <w:rFonts w:eastAsiaTheme="minorEastAsia"/>
        </w:rPr>
        <w:t>km horizontal grid spacing.</w:t>
      </w:r>
    </w:p>
    <w:p w14:paraId="0EDB72A9" w14:textId="3A26A487" w:rsidR="0042590D" w:rsidRDefault="0042590D" w:rsidP="00967C89">
      <w:pPr>
        <w:pStyle w:val="Text"/>
        <w:rPr>
          <w:rFonts w:eastAsiaTheme="minorEastAsia"/>
        </w:rPr>
      </w:pPr>
      <w:r>
        <w:rPr>
          <w:rFonts w:eastAsiaTheme="minorEastAsia"/>
        </w:rPr>
        <w:t xml:space="preserve">The sea ice model implements the momentum balance in Equation 1. For the ocean stress, the model </w:t>
      </w:r>
      <w:r w:rsidRPr="0042590D">
        <w:rPr>
          <w:rFonts w:eastAsiaTheme="minorEastAsia"/>
        </w:rPr>
        <w:t>uses the surface layer currents</w:t>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oMath>
      <w:r w:rsidRPr="0042590D">
        <w:rPr>
          <w:rFonts w:eastAsiaTheme="minorEastAsia"/>
        </w:rPr>
        <w:t xml:space="preserve">  to determine the stress between the ocean and ice, and subsequently the ice velocity </w:t>
      </w:r>
      <m:oMath>
        <m:acc>
          <m:accPr>
            <m:chr m:val="⃗"/>
            <m:ctrlPr>
              <w:rPr>
                <w:rFonts w:ascii="Cambria Math" w:eastAsiaTheme="minorEastAsia" w:hAnsi="Cambria Math"/>
              </w:rPr>
            </m:ctrlPr>
          </m:accPr>
          <m:e>
            <m:r>
              <w:rPr>
                <w:rFonts w:ascii="Cambria Math" w:eastAsiaTheme="minorEastAsia" w:hAnsi="Cambria Math"/>
              </w:rPr>
              <m:t>u</m:t>
            </m:r>
          </m:e>
        </m:acc>
      </m:oMath>
      <w:r w:rsidRPr="0042590D">
        <w:rPr>
          <w:rFonts w:eastAsiaTheme="minorEastAsia"/>
        </w:rPr>
        <w:t>. This stress, relative to the ice,</w:t>
      </w:r>
      <w:r>
        <w:rPr>
          <w:rFonts w:eastAsiaTheme="minorEastAsia"/>
        </w:rPr>
        <w:t xml:space="preserve"> is calculated with a quadratic drag law</w:t>
      </w:r>
    </w:p>
    <w:p w14:paraId="4045E863" w14:textId="3AFF85BB" w:rsidR="0042590D" w:rsidRPr="00967C89" w:rsidRDefault="00474948" w:rsidP="00967C89">
      <w:pPr>
        <w:pStyle w:val="Text"/>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o</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o</m:t>
              </m:r>
            </m:sub>
          </m:sSub>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e>
          </m:d>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e>
          </m:d>
          <m:func>
            <m:funcPr>
              <m:ctrlPr>
                <w:rPr>
                  <w:rFonts w:ascii="Cambria Math" w:eastAsiaTheme="minorEastAsia" w:hAnsi="Cambria Math"/>
                  <w:iCs/>
                </w:rPr>
              </m:ctrlPr>
            </m:funcPr>
            <m:fName>
              <m:r>
                <m:rPr>
                  <m:sty m:val="p"/>
                </m:rPr>
                <w:rPr>
                  <w:rFonts w:ascii="Cambria Math" w:eastAsiaTheme="minorEastAsia" w:hAnsi="Cambria Math"/>
                </w:rPr>
                <m:t>cos</m:t>
              </m:r>
            </m:fName>
            <m:e>
              <m:r>
                <w:rPr>
                  <w:rFonts w:ascii="Cambria Math" w:eastAsiaTheme="minorEastAsia" w:hAnsi="Cambria Math"/>
                </w:rPr>
                <m:t>θ</m:t>
              </m:r>
            </m:e>
          </m:func>
          <m:r>
            <w:rPr>
              <w:rFonts w:ascii="Cambria Math" w:eastAsiaTheme="minorEastAsia" w:hAnsi="Cambria Math"/>
            </w:rPr>
            <m:t>+</m:t>
          </m:r>
          <m:acc>
            <m:accPr>
              <m:ctrlPr>
                <w:rPr>
                  <w:rFonts w:ascii="Cambria Math" w:eastAsiaTheme="minorEastAsia" w:hAnsi="Cambria Math"/>
                  <w:i/>
                </w:rPr>
              </m:ctrlPr>
            </m:accPr>
            <m:e>
              <m:r>
                <m:rPr>
                  <m:sty m:val="bi"/>
                </m:rPr>
                <w:rPr>
                  <w:rFonts w:ascii="Cambria Math" w:eastAsiaTheme="minorEastAsia" w:hAnsi="Cambria Math"/>
                </w:rPr>
                <m:t>k</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e>
          </m:d>
          <m:func>
            <m:funcPr>
              <m:ctrlPr>
                <w:rPr>
                  <w:rFonts w:ascii="Cambria Math" w:eastAsiaTheme="minorEastAsia" w:hAnsi="Cambria Math"/>
                  <w:iCs/>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 xml:space="preserve"> </m:t>
          </m:r>
          <m:r>
            <m:rPr>
              <m:sty m:val="p"/>
            </m:rPr>
            <w:rPr>
              <w:rFonts w:ascii="Cambria Math" w:eastAsiaTheme="minorEastAsia" w:hAnsi="Cambria Math"/>
            </w:rPr>
            <m:t>(3)</m:t>
          </m:r>
          <m:r>
            <w:rPr>
              <w:rFonts w:ascii="Cambria Math" w:eastAsiaTheme="minorEastAsia" w:hAnsi="Cambria Math"/>
            </w:rPr>
            <m:t xml:space="preserve"> </m:t>
          </m:r>
        </m:oMath>
      </m:oMathPara>
    </w:p>
    <w:p w14:paraId="1009E6A9" w14:textId="136B5841" w:rsidR="0042590D" w:rsidRPr="002522B0" w:rsidRDefault="0042590D" w:rsidP="0042590D">
      <w:pPr>
        <w:pStyle w:val="Text"/>
        <w:ind w:firstLine="0"/>
        <w:rPr>
          <w:rFonts w:eastAsiaTheme="minorEastAsia"/>
        </w:rPr>
      </w:pPr>
      <w:r w:rsidRPr="347706BD">
        <w:rPr>
          <w:rFonts w:eastAsiaTheme="minorEastAsia"/>
        </w:rPr>
        <w:t xml:space="preserve">is then passed to the ocean model. Here, </w:t>
      </w:r>
      <m:oMath>
        <m:r>
          <w:rPr>
            <w:rFonts w:ascii="Cambria Math" w:hAnsi="Cambria Math"/>
          </w:rPr>
          <m:t>θ</m:t>
        </m:r>
      </m:oMath>
      <w:r w:rsidRPr="347706BD">
        <w:rPr>
          <w:rFonts w:eastAsiaTheme="minorEastAsia"/>
        </w:rPr>
        <w:t xml:space="preserve"> is the turning angle between geostrophic and surface currents, </w:t>
      </w:r>
      <m:oMath>
        <m:sSub>
          <m:sSubPr>
            <m:ctrlPr>
              <w:rPr>
                <w:rFonts w:ascii="Cambria Math" w:hAnsi="Cambria Math"/>
              </w:rPr>
            </m:ctrlPr>
          </m:sSubPr>
          <m:e>
            <m:r>
              <w:rPr>
                <w:rFonts w:ascii="Cambria Math" w:hAnsi="Cambria Math"/>
              </w:rPr>
              <m:t>c</m:t>
            </m:r>
          </m:e>
          <m:sub>
            <m:r>
              <w:rPr>
                <w:rFonts w:ascii="Cambria Math" w:hAnsi="Cambria Math"/>
              </w:rPr>
              <m:t>w</m:t>
            </m:r>
          </m:sub>
        </m:sSub>
      </m:oMath>
      <w:r w:rsidRPr="347706BD">
        <w:rPr>
          <w:rFonts w:eastAsiaTheme="minorEastAsia"/>
        </w:rPr>
        <w:t xml:space="preserve"> is the ocean drag coefficient, </w:t>
      </w:r>
      <m:oMath>
        <m:sSub>
          <m:sSubPr>
            <m:ctrlPr>
              <w:rPr>
                <w:rFonts w:ascii="Cambria Math" w:hAnsi="Cambria Math"/>
              </w:rPr>
            </m:ctrlPr>
          </m:sSubPr>
          <m:e>
            <m:r>
              <w:rPr>
                <w:rFonts w:ascii="Cambria Math" w:hAnsi="Cambria Math"/>
              </w:rPr>
              <m:t>ρ</m:t>
            </m:r>
          </m:e>
          <m:sub>
            <m:r>
              <w:rPr>
                <w:rFonts w:ascii="Cambria Math" w:hAnsi="Cambria Math"/>
              </w:rPr>
              <m:t>w</m:t>
            </m:r>
          </m:sub>
        </m:sSub>
      </m:oMath>
      <w:r w:rsidRPr="347706BD">
        <w:rPr>
          <w:rFonts w:eastAsiaTheme="minorEastAsia"/>
        </w:rPr>
        <w:t xml:space="preserve"> is the density of seawater, and </w:t>
      </w:r>
      <w:r>
        <w:rPr>
          <w:rFonts w:eastAsiaTheme="minorEastAsia"/>
        </w:rPr>
        <w:t> </w:t>
      </w:r>
      <m:oMath>
        <m:acc>
          <m:accPr>
            <m:ctrlPr>
              <w:rPr>
                <w:rFonts w:ascii="Cambria Math" w:eastAsiaTheme="minorEastAsia" w:hAnsi="Cambria Math"/>
                <w:i/>
              </w:rPr>
            </m:ctrlPr>
          </m:accPr>
          <m:e>
            <m:r>
              <m:rPr>
                <m:sty m:val="bi"/>
              </m:rPr>
              <w:rPr>
                <w:rFonts w:ascii="Cambria Math" w:eastAsiaTheme="minorEastAsia" w:hAnsi="Cambria Math"/>
              </w:rPr>
              <m:t>k</m:t>
            </m:r>
          </m:e>
        </m:acc>
      </m:oMath>
      <w:r>
        <w:rPr>
          <w:rFonts w:eastAsiaTheme="minorEastAsia"/>
        </w:rPr>
        <w:t xml:space="preserve"> </w:t>
      </w:r>
      <w:r w:rsidRPr="347706BD">
        <w:rPr>
          <w:rFonts w:eastAsiaTheme="minorEastAsia"/>
        </w:rPr>
        <w:t xml:space="preserve">is the vertical unit vector. The top ocean layer is assumed to be sufficiently thin compared to the typical depth of the Ekman spiral, </w:t>
      </w:r>
      <w:r>
        <w:rPr>
          <w:rFonts w:eastAsiaTheme="minorEastAsia"/>
        </w:rPr>
        <w:t xml:space="preserve">hence </w:t>
      </w:r>
      <m:oMath>
        <m:r>
          <w:rPr>
            <w:rFonts w:ascii="Cambria Math" w:hAnsi="Cambria Math"/>
          </w:rPr>
          <m:t>θ</m:t>
        </m:r>
      </m:oMath>
      <w:r w:rsidRPr="347706BD">
        <w:rPr>
          <w:rFonts w:eastAsiaTheme="minorEastAsia"/>
        </w:rPr>
        <w:t xml:space="preserve"> is set equal to zero. Similarly, the stress between the atmosphere and ice is calculated as </w:t>
      </w:r>
    </w:p>
    <w:p w14:paraId="1C3876FF" w14:textId="224626B8" w:rsidR="00967C89" w:rsidRPr="00671EDE" w:rsidRDefault="00474948" w:rsidP="00967C89">
      <w:pPr>
        <w:pStyle w:val="Text"/>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a</m:t>
                  </m:r>
                </m:sub>
              </m:sSub>
            </m:e>
          </m:acc>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m:t>
              </m:r>
            </m:sub>
          </m:sSub>
          <m:sSup>
            <m:sSupPr>
              <m:ctrlPr>
                <w:rPr>
                  <w:rFonts w:ascii="Cambria Math" w:hAnsi="Cambria Math"/>
                  <w:i/>
                </w:rPr>
              </m:ctrlPr>
            </m:sSupPr>
            <m:e>
              <m:sSup>
                <m:sSupPr>
                  <m:ctrlPr>
                    <w:rPr>
                      <w:rFonts w:ascii="Cambria Math" w:hAnsi="Cambria Math"/>
                      <w:i/>
                    </w:rPr>
                  </m:ctrlPr>
                </m:sSupPr>
                <m:e>
                  <m:r>
                    <w:rPr>
                      <w:rFonts w:ascii="Cambria Math" w:hAnsi="Cambria Math"/>
                    </w:rPr>
                    <m:t>u</m:t>
                  </m:r>
                </m:e>
                <m:sup>
                  <m:r>
                    <w:rPr>
                      <w:rFonts w:ascii="Cambria Math" w:hAnsi="Cambria Math"/>
                    </w:rPr>
                    <m:t>*</m:t>
                  </m:r>
                </m:sup>
              </m:sSup>
            </m:e>
            <m:sup>
              <m:r>
                <w:rPr>
                  <w:rFonts w:ascii="Cambria Math" w:hAnsi="Cambria Math"/>
                </w:rPr>
                <m:t>2</m:t>
              </m:r>
            </m:sup>
          </m:sSup>
          <m:f>
            <m:fPr>
              <m:ctrlPr>
                <w:rPr>
                  <w:rFonts w:ascii="Cambria Math" w:hAnsi="Cambria Math"/>
                  <w:i/>
                </w:rPr>
              </m:ctrlPr>
            </m:fPr>
            <m:num>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num>
            <m:den>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den>
          </m:f>
          <m:r>
            <w:rPr>
              <w:rFonts w:ascii="Cambria Math" w:hAnsi="Cambria Math"/>
            </w:rPr>
            <m:t xml:space="preserve"> (4) </m:t>
          </m:r>
        </m:oMath>
      </m:oMathPara>
    </w:p>
    <w:p w14:paraId="41F4FBE2" w14:textId="5895F779" w:rsidR="00671EDE" w:rsidRDefault="00671EDE" w:rsidP="00671EDE">
      <w:pPr>
        <w:pStyle w:val="Text"/>
        <w:ind w:firstLine="0"/>
      </w:pPr>
      <w:commentRangeStart w:id="285"/>
      <w:r w:rsidRPr="00671EDE">
        <w:t xml:space="preserve">where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671EDE">
        <w:t>is the turbulent scale</w:t>
      </w:r>
      <w:commentRangeEnd w:id="285"/>
      <w:r>
        <w:rPr>
          <w:rStyle w:val="CommentReference"/>
          <w:rFonts w:asciiTheme="minorHAnsi" w:eastAsiaTheme="minorHAnsi" w:hAnsiTheme="minorHAnsi" w:cstheme="minorBidi"/>
        </w:rPr>
        <w:commentReference w:id="285"/>
      </w:r>
      <w:r w:rsidRPr="00671EDE">
        <w:t xml:space="preserve"> for velocity difference,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Pr="00671EDE">
        <w:t xml:space="preserve"> is the density of air, and</w:t>
      </w:r>
      <w:r w:rsidRPr="00671EDE">
        <w:rPr>
          <w:i/>
          <w:iCs/>
        </w:rPr>
        <w:t xml:space="preserve"> </w:t>
      </w:r>
      <m:oMath>
        <m:acc>
          <m:accPr>
            <m:chr m:val="⃗"/>
            <m:ctrlPr>
              <w:rPr>
                <w:rFonts w:ascii="Cambria Math" w:hAnsi="Cambria Math"/>
              </w:rPr>
            </m:ctrlPr>
          </m:accPr>
          <m:e>
            <m:sSub>
              <m:sSubPr>
                <m:ctrlPr>
                  <w:rPr>
                    <w:rFonts w:ascii="Cambria Math" w:hAnsi="Cambria Math"/>
                    <w:i/>
                    <w:iCs/>
                  </w:rPr>
                </m:ctrlPr>
              </m:sSubPr>
              <m:e>
                <m:r>
                  <w:rPr>
                    <w:rFonts w:ascii="Cambria Math" w:hAnsi="Cambria Math"/>
                  </w:rPr>
                  <m:t>u</m:t>
                </m:r>
              </m:e>
              <m:sub>
                <m:r>
                  <w:rPr>
                    <w:rFonts w:ascii="Cambria Math" w:hAnsi="Cambria Math"/>
                  </w:rPr>
                  <m:t>a</m:t>
                </m:r>
              </m:sub>
            </m:sSub>
          </m:e>
        </m:acc>
      </m:oMath>
      <w:r w:rsidRPr="00671EDE">
        <w:t xml:space="preserve"> is the wind at the lowest atmospheric model level.</w:t>
      </w:r>
      <w:r>
        <w:t xml:space="preserve"> The turbulent scale </w:t>
      </w:r>
      <m:oMath>
        <m:sSup>
          <m:sSupPr>
            <m:ctrlPr>
              <w:rPr>
                <w:rFonts w:ascii="Cambria Math" w:hAnsi="Cambria Math"/>
              </w:rPr>
            </m:ctrlPr>
          </m:sSupPr>
          <m:e>
            <m:r>
              <w:rPr>
                <w:rFonts w:ascii="Cambria Math" w:hAnsi="Cambria Math"/>
              </w:rPr>
              <m:t>u</m:t>
            </m:r>
          </m:e>
          <m:sup>
            <m:r>
              <w:rPr>
                <w:rFonts w:ascii="Cambria Math" w:hAnsi="Cambria Math"/>
              </w:rPr>
              <m:t>*</m:t>
            </m:r>
          </m:sup>
        </m:sSup>
      </m:oMath>
      <w:r>
        <w:t>is calculated as</w:t>
      </w:r>
    </w:p>
    <w:p w14:paraId="0082086A" w14:textId="03CB9824" w:rsidR="00671EDE" w:rsidRPr="00671EDE" w:rsidRDefault="00474948" w:rsidP="00671EDE">
      <w:pPr>
        <w:pStyle w:val="Text"/>
        <w:ind w:firstLine="0"/>
        <w:rPr>
          <w:iCs/>
        </w:rPr>
      </w:pPr>
      <m:oMathPara>
        <m:oMath>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m:t>
              </m:r>
            </m:sub>
          </m:sSub>
          <m:func>
            <m:funcPr>
              <m:ctrlPr>
                <w:rPr>
                  <w:rFonts w:ascii="Cambria Math" w:hAnsi="Cambria Math"/>
                  <w:iCs/>
                </w:rPr>
              </m:ctrlPr>
            </m:funcPr>
            <m:fName>
              <m:r>
                <m:rPr>
                  <m:sty m:val="p"/>
                </m:rPr>
                <w:rPr>
                  <w:rFonts w:ascii="Cambria Math" w:hAnsi="Cambria Math"/>
                </w:rPr>
                <m:t>max</m:t>
              </m:r>
            </m:fName>
            <m:e>
              <m:r>
                <w:rPr>
                  <w:rFonts w:ascii="Cambria Math" w:hAnsi="Cambria Math"/>
                </w:rPr>
                <m:t>(</m:t>
              </m:r>
              <m:sSub>
                <m:sSubPr>
                  <m:ctrlPr>
                    <w:rPr>
                      <w:rFonts w:ascii="Cambria Math" w:hAnsi="Cambria Math"/>
                      <w:i/>
                      <w:iCs/>
                    </w:rPr>
                  </m:ctrlPr>
                </m:sSubPr>
                <m:e>
                  <m:r>
                    <w:rPr>
                      <w:rFonts w:ascii="Cambria Math" w:hAnsi="Cambria Math"/>
                    </w:rPr>
                    <m:t>U</m:t>
                  </m:r>
                </m:e>
                <m:sub>
                  <m:r>
                    <m:rPr>
                      <m:sty m:val="p"/>
                    </m:rPr>
                    <w:rPr>
                      <w:rFonts w:ascii="Cambria Math" w:hAnsi="Cambria Math"/>
                    </w:rPr>
                    <m:t>Δmin</m:t>
                  </m:r>
                </m:sub>
              </m:sSub>
              <m:r>
                <w:rPr>
                  <w:rFonts w:ascii="Cambria Math" w:hAnsi="Cambria Math"/>
                </w:rPr>
                <m:t xml:space="preserve">, </m:t>
              </m:r>
            </m:e>
          </m:func>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 (5)</m:t>
          </m:r>
        </m:oMath>
      </m:oMathPara>
    </w:p>
    <w:p w14:paraId="755C6249" w14:textId="74DF98DB" w:rsidR="00671EDE" w:rsidRPr="00671EDE" w:rsidRDefault="00671EDE" w:rsidP="00671EDE">
      <w:pPr>
        <w:pStyle w:val="Text"/>
        <w:ind w:firstLine="0"/>
      </w:pPr>
      <w:r>
        <w:t>w</w:t>
      </w:r>
      <w:r w:rsidRPr="00671EDE">
        <w:t>here</w:t>
      </w:r>
      <w:r>
        <w:t xml:space="preserve"> </w:t>
      </w:r>
      <m:oMath>
        <m:sSub>
          <m:sSubPr>
            <m:ctrlPr>
              <w:rPr>
                <w:rFonts w:ascii="Cambria Math" w:hAnsi="Cambria Math"/>
                <w:i/>
                <w:iCs/>
              </w:rPr>
            </m:ctrlPr>
          </m:sSubPr>
          <m:e>
            <m:r>
              <w:rPr>
                <w:rFonts w:ascii="Cambria Math" w:hAnsi="Cambria Math"/>
              </w:rPr>
              <m:t>U</m:t>
            </m:r>
          </m:e>
          <m:sub>
            <m:r>
              <m:rPr>
                <m:sty m:val="p"/>
              </m:rPr>
              <w:rPr>
                <w:rFonts w:ascii="Cambria Math" w:hAnsi="Cambria Math"/>
              </w:rPr>
              <m:t>Δmin</m:t>
            </m:r>
          </m:sub>
        </m:sSub>
      </m:oMath>
      <w:r>
        <w:rPr>
          <w:iCs/>
        </w:rPr>
        <w:t xml:space="preserve"> is set to 0.5 m/s and </w:t>
      </w:r>
      <m:oMath>
        <m:sSub>
          <m:sSubPr>
            <m:ctrlPr>
              <w:rPr>
                <w:rFonts w:ascii="Cambria Math" w:hAnsi="Cambria Math"/>
                <w:i/>
              </w:rPr>
            </m:ctrlPr>
          </m:sSubPr>
          <m:e>
            <m:r>
              <w:rPr>
                <w:rFonts w:ascii="Cambria Math" w:hAnsi="Cambria Math"/>
              </w:rPr>
              <m:t>c</m:t>
            </m:r>
          </m:e>
          <m:sub>
            <m:r>
              <w:rPr>
                <w:rFonts w:ascii="Cambria Math" w:hAnsi="Cambria Math"/>
              </w:rPr>
              <m:t>u</m:t>
            </m:r>
          </m:sub>
        </m:sSub>
      </m:oMath>
      <w:r>
        <w:t xml:space="preserve"> is calculated using stability functions following </w:t>
      </w:r>
      <w:r>
        <w:fldChar w:fldCharType="begin"/>
      </w:r>
      <w:r w:rsidR="001902F1">
        <w:instrText xml:space="preserve"> ADDIN ZOTERO_ITEM CSL_CITATION {"citationID":"YdL70owQ","properties":{"formattedCitation":"(Kauffman &amp; Large, 2002)","plainCitation":"(Kauffman &amp; Large, 2002)","dontUpdate":true,"noteIndex":0},"citationItems":[{"id":471,"uris":["http://zotero.org/users/6124969/items/YKTADH3Q"],"itemData":{"id":471,"type":"article-journal","note":"Citation Key: Kauffman2002","page":"46 pages","title":"The CCSM coupler, version 5.0.1. Technical Note","author":[{"family":"Kauffman","given":"B.G."},{"family":"Large","given":"W.G."}],"issued":{"date-parts":[["2002"]]},"citation-key":"Kauffman2002"}}],"schema":"https://github.com/citation-style-language/schema/raw/master/csl-citation.json"} </w:instrText>
      </w:r>
      <w:r>
        <w:fldChar w:fldCharType="separate"/>
      </w:r>
      <w:r>
        <w:rPr>
          <w:noProof/>
        </w:rPr>
        <w:t>Kauffman &amp; Large (2002)</w:t>
      </w:r>
      <w:r>
        <w:fldChar w:fldCharType="end"/>
      </w:r>
      <w:r>
        <w:t xml:space="preserve"> for unstable conditions and </w:t>
      </w:r>
      <w:r>
        <w:fldChar w:fldCharType="begin"/>
      </w:r>
      <w:r w:rsidR="001902F1">
        <w:instrText xml:space="preserve"> ADDIN ZOTERO_ITEM CSL_CITATION {"citationID":"losDNdjH","properties":{"formattedCitation":"(Jordan et al., 1999)","plainCitation":"(Jordan et al., 1999)","dontUpdate":true,"noteIndex":0},"citationItems":[{"id":845,"uris":["http://zotero.org/users/6124969/items/5RL9XR7F"],"itemData":{"id":845,"type":"article-journal","abstract":"The Russian drifting station North Pole 4 (NP-4) was within 5° latitude of the North Pole from April 1956 to April 1957. We use a wide-ranging set of snow and meteorological data collected at 3-hourly intervals on NP-4 during this period to investigate energy and mass transfer in the snow, sea ice, and atmospheric surface layer in the central Arctic. SNTHERM, a one-dimensional energy and mass balance model, synthesizes these diverse NP-4 data and thereby yields energetically consistent time series of the components of the surface heat budget. To parameterize the sensible heat flux during extremely stable stratification, we replace the usual log-linear stability function with the “Dutch” formulation and introduce a windless coefficient in the bulk parameterization. This coefficient provides sensible heat transfer at the surface, even when the mean wind speed is near zero, and thereby prevents the surface temperature from falling to unrealistically low values, a common modeling problem when the stratification is very stable. Several other modifications to SNTHERM introduce procedures for creating a realistic snowpack that has continuously variable density and is subject to erosion and wind packing. The NP-4 data provide for two distinct simulations: one on 2-year ice and one on multiyear ice. We validate our modeling by comparing simulated and observed temperatures at various depths in the snow and sea ice. Simulations for both sites show the same tendencies. During the summer, the shortwave radiation is the main term in the surface heat budget. Shortwave radiation also penetrates into the snow and causes a subsurface temperature maximum that both the data and the model capture. During the winter, the net longwave balance is the main term in the surface heat budget. The snow and sea ice cool in response to longwave losses, but the flux of sensible heat from the air to the surface mitigates these losses and is thus nearly a mirror image of the emitted longwave flux.","container-title":"Journal of Geophysical Research: Oceans","DOI":"10.1029/1999JC900011","ISSN":"01480227","issue":"C4","page":"7785–7806","title":"Heat budget of snow-covered sea ice at North Pole 4","volume":"104","author":[{"family":"Jordan","given":"Rachel E."},{"family":"Andreas","given":"Edgar L"},{"family":"Makshtas","given":"Aleksandr P."}],"issued":{"date-parts":[["1999"]]},"citation-key":"jordan1999_HeatBudget"}}],"schema":"https://github.com/citation-style-language/schema/raw/master/csl-citation.json"} </w:instrText>
      </w:r>
      <w:r>
        <w:fldChar w:fldCharType="separate"/>
      </w:r>
      <w:r>
        <w:rPr>
          <w:noProof/>
        </w:rPr>
        <w:t>Jordan et al. (1999)</w:t>
      </w:r>
      <w:r>
        <w:fldChar w:fldCharType="end"/>
      </w:r>
      <w:r>
        <w:t xml:space="preserve"> for stable conditions</w:t>
      </w:r>
      <w:commentRangeStart w:id="286"/>
      <w:r>
        <w:t>.</w:t>
      </w:r>
      <w:commentRangeEnd w:id="286"/>
      <w:r>
        <w:rPr>
          <w:rStyle w:val="CommentReference"/>
          <w:rFonts w:asciiTheme="minorHAnsi" w:eastAsiaTheme="minorHAnsi" w:hAnsiTheme="minorHAnsi" w:cstheme="minorBidi"/>
        </w:rPr>
        <w:commentReference w:id="286"/>
      </w:r>
    </w:p>
    <w:p w14:paraId="3009B092" w14:textId="1A5CCE20" w:rsidR="1AB51EAA" w:rsidRDefault="1AB51EAA" w:rsidP="1AB51EAA">
      <w:pPr>
        <w:pStyle w:val="Heading-Main"/>
        <w:spacing w:line="259" w:lineRule="auto"/>
      </w:pPr>
      <w:r>
        <w:lastRenderedPageBreak/>
        <w:t>3 Atmospheric structure and evolution</w:t>
      </w:r>
    </w:p>
    <w:p w14:paraId="47480D33" w14:textId="1B4ABFB4" w:rsidR="1AB51EAA" w:rsidRDefault="000C0A99" w:rsidP="1AB51EAA">
      <w:pPr>
        <w:pStyle w:val="Heading-Secondary"/>
        <w:spacing w:line="259" w:lineRule="auto"/>
      </w:pPr>
      <w:r>
        <w:rPr>
          <w:noProof/>
        </w:rPr>
        <w:drawing>
          <wp:anchor distT="0" distB="0" distL="114300" distR="114300" simplePos="0" relativeHeight="251659264" behindDoc="0" locked="0" layoutInCell="1" allowOverlap="1" wp14:anchorId="5EA5C801" wp14:editId="1DA922FA">
            <wp:simplePos x="0" y="0"/>
            <wp:positionH relativeFrom="column">
              <wp:posOffset>461645</wp:posOffset>
            </wp:positionH>
            <wp:positionV relativeFrom="paragraph">
              <wp:posOffset>413385</wp:posOffset>
            </wp:positionV>
            <wp:extent cx="5943600" cy="4408170"/>
            <wp:effectExtent l="0" t="0" r="0"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9"/>
                    <a:stretch>
                      <a:fillRect/>
                    </a:stretch>
                  </pic:blipFill>
                  <pic:spPr>
                    <a:xfrm>
                      <a:off x="0" y="0"/>
                      <a:ext cx="5943600" cy="4408170"/>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1AB51EAA">
      <w:pPr>
        <w:pStyle w:val="Heading-Secondary"/>
        <w:spacing w:line="259" w:lineRule="auto"/>
      </w:pPr>
    </w:p>
    <w:p w14:paraId="134A14E3" w14:textId="606C216D" w:rsidR="1AB51EAA" w:rsidRDefault="0ADCA794" w:rsidP="1AB51EAA">
      <w:pPr>
        <w:pStyle w:val="FigureorTableCaption"/>
      </w:pPr>
      <w:r w:rsidRPr="0ADCA794">
        <w:rPr>
          <w:b/>
          <w:bCs/>
        </w:rPr>
        <w:t>Figure 2</w:t>
      </w:r>
      <w:r>
        <w:t>. Sequence of ERA5 mean sea-level pressure (SLP) analyses at 6-hour intervals from 30 January 00:00 UTC to 1 February 18:00 UTC centered on the North Pole. The red star indicates the location of the CO, and the black dots show the buoys in the DN. The position of the ice edge from the daily NSIDC 12.5 km AMSR2 sea ice concentration, defined as the 15% sea ice concentration isoline, is indicated with a purple line.</w:t>
      </w:r>
    </w:p>
    <w:p w14:paraId="3B9D044D" w14:textId="35D31DDA" w:rsidR="0ADCA794" w:rsidRDefault="0ADCA794" w:rsidP="0ADCA794">
      <w:pPr>
        <w:ind w:firstLine="720"/>
        <w:rPr>
          <w:rFonts w:eastAsia="Times New Roman"/>
          <w:color w:val="000000" w:themeColor="text1"/>
          <w:sz w:val="24"/>
          <w:szCs w:val="24"/>
        </w:rPr>
      </w:pPr>
      <w:r w:rsidRPr="0ADCA794">
        <w:rPr>
          <w:rFonts w:eastAsia="Times New Roman"/>
          <w:color w:val="000000" w:themeColor="text1"/>
          <w:sz w:val="24"/>
          <w:szCs w:val="24"/>
        </w:rPr>
        <w:t xml:space="preserve">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observatory was impacted by numerous cyclones during the winter of 2019-2020 (Rinke et al., 2021). Two cyclones impacted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in short succession between January 29th and February 1st, 2020 (Figure 2). The first low (</w:t>
      </w:r>
      <w:commentRangeStart w:id="287"/>
      <w:r w:rsidRPr="0ADCA794">
        <w:rPr>
          <w:rFonts w:eastAsia="Times New Roman"/>
          <w:color w:val="000000" w:themeColor="text1"/>
          <w:sz w:val="24"/>
          <w:szCs w:val="24"/>
        </w:rPr>
        <w:t>L</w:t>
      </w:r>
      <w:r w:rsidRPr="0ADCA794">
        <w:rPr>
          <w:rFonts w:eastAsia="Times New Roman"/>
          <w:color w:val="000000" w:themeColor="text1"/>
          <w:sz w:val="24"/>
          <w:szCs w:val="24"/>
          <w:vertAlign w:val="subscript"/>
        </w:rPr>
        <w:t>1</w:t>
      </w:r>
      <w:commentRangeEnd w:id="287"/>
      <w:r>
        <w:rPr>
          <w:rStyle w:val="CommentReference"/>
        </w:rPr>
        <w:commentReference w:id="287"/>
      </w:r>
      <w:r w:rsidRPr="0ADCA794">
        <w:rPr>
          <w:rFonts w:eastAsia="Times New Roman"/>
          <w:color w:val="000000" w:themeColor="text1"/>
          <w:sz w:val="24"/>
          <w:szCs w:val="24"/>
        </w:rPr>
        <w:t xml:space="preserve">) developed along the NE coast of Greenland at approximately 29 January 06:00 </w:t>
      </w:r>
      <w:proofErr w:type="gramStart"/>
      <w:r w:rsidRPr="0ADCA794">
        <w:rPr>
          <w:rFonts w:eastAsia="Times New Roman"/>
          <w:color w:val="000000" w:themeColor="text1"/>
          <w:sz w:val="24"/>
          <w:szCs w:val="24"/>
        </w:rPr>
        <w:t>UTC, and</w:t>
      </w:r>
      <w:proofErr w:type="gramEnd"/>
      <w:r w:rsidRPr="0ADCA794">
        <w:rPr>
          <w:rFonts w:eastAsia="Times New Roman"/>
          <w:color w:val="000000" w:themeColor="text1"/>
          <w:sz w:val="24"/>
          <w:szCs w:val="24"/>
        </w:rPr>
        <w:t xml:space="preserve"> strengthened slightly as it moved northward directly over the North Pole. Soundings at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suggest that a warm front/cold front couplet developed with the system as indicated in Figures 3 and 5, and that the warm sector passed over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As this first cyclone was passing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a second cyclone (L</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developed along the west coast of Svalbard on 30 January and strengthened along Svalbard’s north coastline as it moved northward.  While the first cyclone only deepened by about 7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along its track, the second cyclone deepened by </w:t>
      </w:r>
      <w:r w:rsidRPr="0ADCA794">
        <w:rPr>
          <w:rFonts w:eastAsia="Times New Roman"/>
          <w:color w:val="000000" w:themeColor="text1"/>
          <w:sz w:val="24"/>
          <w:szCs w:val="24"/>
        </w:rPr>
        <w:lastRenderedPageBreak/>
        <w:t xml:space="preserve">nearly 20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becoming one of the deepest cyclones to pass over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during the year, resulting in large surface pressure gradients and hence strong winds.  The observed SLP minimum in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(974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was 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lower than the minimum central pressure in the analyzed fields, indicating that the observed cyclone was slightly stronger than that represented in these analyzed fields.  This second cyclone center passed much closer to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domain than the first one.  Soundings from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also showed that a warm front/cold front couplet developed with this system, and that both the warm front and cold front passed over the </w:t>
      </w:r>
      <w:proofErr w:type="spellStart"/>
      <w:r w:rsidRPr="0ADCA794">
        <w:rPr>
          <w:rFonts w:eastAsia="Times New Roman"/>
          <w:color w:val="000000" w:themeColor="text1"/>
          <w:sz w:val="24"/>
          <w:szCs w:val="24"/>
        </w:rPr>
        <w:t>MOSAiC</w:t>
      </w:r>
      <w:proofErr w:type="spellEnd"/>
      <w:r w:rsidRPr="0ADCA794">
        <w:rPr>
          <w:rFonts w:eastAsia="Times New Roman"/>
          <w:color w:val="000000" w:themeColor="text1"/>
          <w:sz w:val="24"/>
          <w:szCs w:val="24"/>
        </w:rPr>
        <w:t xml:space="preserve"> observatory.</w:t>
      </w:r>
    </w:p>
    <w:p w14:paraId="5F0EC55F" w14:textId="47BED8ED" w:rsidR="0ADCA794" w:rsidRDefault="0ADCA794" w:rsidP="0ADCA794">
      <w:pPr>
        <w:ind w:firstLine="720"/>
        <w:rPr>
          <w:rFonts w:eastAsia="Times New Roman"/>
          <w:color w:val="000000" w:themeColor="text1"/>
          <w:sz w:val="24"/>
          <w:szCs w:val="24"/>
        </w:rPr>
      </w:pPr>
      <w:r w:rsidRPr="0ADCA794">
        <w:rPr>
          <w:rFonts w:eastAsia="Times New Roman"/>
          <w:color w:val="000000" w:themeColor="text1"/>
          <w:sz w:val="24"/>
          <w:szCs w:val="24"/>
        </w:rPr>
        <w:t>Figure 2 suggests that L</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is more axisymmetric (circular) than the L</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While the evolution and tracks of the cyclones in ERA-5 </w:t>
      </w:r>
      <w:proofErr w:type="spellStart"/>
      <w:r w:rsidRPr="0ADCA794">
        <w:rPr>
          <w:rFonts w:eastAsia="Times New Roman"/>
          <w:color w:val="000000" w:themeColor="text1"/>
          <w:sz w:val="24"/>
          <w:szCs w:val="24"/>
        </w:rPr>
        <w:t>reanalyses</w:t>
      </w:r>
      <w:proofErr w:type="spellEnd"/>
      <w:r w:rsidRPr="0ADCA794">
        <w:rPr>
          <w:rFonts w:eastAsia="Times New Roman"/>
          <w:color w:val="000000" w:themeColor="text1"/>
          <w:sz w:val="24"/>
          <w:szCs w:val="24"/>
        </w:rPr>
        <w:t xml:space="preserve"> are nearly identical to those in the Deutsche </w:t>
      </w:r>
      <w:proofErr w:type="spellStart"/>
      <w:r w:rsidRPr="0ADCA794">
        <w:rPr>
          <w:rFonts w:eastAsia="Times New Roman"/>
          <w:color w:val="000000" w:themeColor="text1"/>
          <w:sz w:val="24"/>
          <w:szCs w:val="24"/>
        </w:rPr>
        <w:t>Wetterdienst</w:t>
      </w:r>
      <w:proofErr w:type="spellEnd"/>
      <w:r w:rsidRPr="0ADCA794">
        <w:rPr>
          <w:rFonts w:eastAsia="Times New Roman"/>
          <w:color w:val="000000" w:themeColor="text1"/>
          <w:sz w:val="24"/>
          <w:szCs w:val="24"/>
        </w:rPr>
        <w:t xml:space="preserve"> analyses (not shown), the SLP fields calculated from ERA-5 more clearly show the difference in symmetry between the two cyclones. While the second cyclone is quasi-symmetric initially and becomes even more symmetric as it strengthens, the first cyclone starts out more elongated and becomes even more so with time.  The first cyclone appears eventually to be absorbed into the second cyclone.  We hypothesize that the extent of this axisymmetric structure has importance for the mesoscale low-level jet (LLJ) feature to be discussed in the next section.</w:t>
      </w:r>
    </w:p>
    <w:p w14:paraId="46CF78A5" w14:textId="5F6C1537" w:rsidR="1AB51EAA" w:rsidRDefault="1AB51EAA" w:rsidP="00C00961">
      <w:pPr>
        <w:pStyle w:val="Text"/>
      </w:pPr>
      <w:r>
        <w:t>3.2 Key mesoscale structures</w:t>
      </w:r>
    </w:p>
    <w:p w14:paraId="5BFB84E5" w14:textId="74DBB515" w:rsidR="00E36D5B" w:rsidRDefault="0048317D" w:rsidP="00FF6E3B">
      <w:pPr>
        <w:pStyle w:val="Text"/>
      </w:pPr>
      <w:r w:rsidRPr="0048317D">
        <w:t xml:space="preserve">Figure 3 shows an atmospheric frontal analysis based on the 6-hourly ERA-5 mean sea-level pressure and 925 </w:t>
      </w:r>
      <w:proofErr w:type="spellStart"/>
      <w:r w:rsidRPr="0048317D">
        <w:t>hPa</w:t>
      </w:r>
      <w:proofErr w:type="spellEnd"/>
      <w:r w:rsidRPr="0048317D">
        <w:t xml:space="preserve">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48317D">
        <w:t xml:space="preserve">) and winds. </w:t>
      </w:r>
      <w:r w:rsidR="00142E6A">
        <w:t xml:space="preserve">In this and following figures, references to cardinal directions are relative to the CO. The maps are oriented so that north from the CO is in the positive </w:t>
      </w:r>
      <w:r w:rsidR="00142E6A">
        <w:rPr>
          <w:i/>
          <w:iCs/>
        </w:rPr>
        <w:t>y</w:t>
      </w:r>
      <w:r w:rsidR="00142E6A">
        <w:t xml:space="preserve"> direction and east is in the positive </w:t>
      </w:r>
      <w:r w:rsidR="00142E6A">
        <w:rPr>
          <w:i/>
          <w:iCs/>
        </w:rPr>
        <w:t>x</w:t>
      </w:r>
      <w:r w:rsidR="00142E6A">
        <w:t xml:space="preserve"> direction; note that the North Pole is 267 km north of the CO, so the direction of true north will vary substantially throughout the figure. The </w:t>
      </w:r>
      <w:r w:rsidR="004A0754">
        <w:t xml:space="preserve">storm has clear spatial structure, with a cold sector to the left of the storm track and a warm sector to the </w:t>
      </w:r>
      <w:proofErr w:type="spellStart"/>
      <w:proofErr w:type="gramStart"/>
      <w:r w:rsidR="004A0754">
        <w:t>right.</w:t>
      </w:r>
      <w:r w:rsidRPr="0048317D">
        <w:t>The</w:t>
      </w:r>
      <w:proofErr w:type="spellEnd"/>
      <w:proofErr w:type="gramEnd"/>
      <w:r w:rsidRPr="0048317D">
        <w:t xml:space="preserve"> surface warm front passes over the CO (red </w:t>
      </w:r>
      <w:r>
        <w:t>star</w:t>
      </w:r>
      <w:r w:rsidRPr="0048317D">
        <w:t>)</w:t>
      </w:r>
      <w:r>
        <w:t xml:space="preserve"> on 31 January</w:t>
      </w:r>
      <w:r w:rsidRPr="0048317D">
        <w:t xml:space="preserve"> between 14 UTC and 16 </w:t>
      </w:r>
      <w:r>
        <w:t>UTC</w:t>
      </w:r>
      <w:r w:rsidRPr="0048317D">
        <w:t xml:space="preserve">, </w:t>
      </w:r>
      <w:r w:rsidR="004A0754">
        <w:t xml:space="preserve">while </w:t>
      </w:r>
      <w:r w:rsidRPr="0048317D">
        <w:t xml:space="preserve">the cold front passes over the CO </w:t>
      </w:r>
      <w:r>
        <w:t xml:space="preserve">on 1 February </w:t>
      </w:r>
      <w:r w:rsidRPr="0048317D">
        <w:t>near 00 UTC</w:t>
      </w:r>
      <w:r>
        <w:t xml:space="preserve"> (aloft) and near 02 UTC (surface).</w:t>
      </w:r>
      <w:r w:rsidRPr="0048317D">
        <w:t xml:space="preserve">  The surface low passes very close to the CO but just to its west and north, </w:t>
      </w:r>
      <w:r w:rsidR="00BF7EC2">
        <w:t>such that</w:t>
      </w:r>
      <w:r w:rsidRPr="0048317D">
        <w:t xml:space="preserve"> the </w:t>
      </w:r>
      <w:r w:rsidR="00BF7EC2">
        <w:t xml:space="preserve">CO is initially in </w:t>
      </w:r>
      <w:proofErr w:type="gramStart"/>
      <w:r w:rsidR="00BF7EC2">
        <w:t xml:space="preserve">the </w:t>
      </w:r>
      <w:r w:rsidRPr="0048317D">
        <w:t xml:space="preserve"> </w:t>
      </w:r>
      <w:proofErr w:type="spellStart"/>
      <w:r w:rsidRPr="0048317D">
        <w:t>the</w:t>
      </w:r>
      <w:proofErr w:type="spellEnd"/>
      <w:proofErr w:type="gramEnd"/>
      <w:r w:rsidRPr="0048317D">
        <w:t xml:space="preserve"> warm sector</w:t>
      </w:r>
      <w:r w:rsidR="004A0754">
        <w:t>.</w:t>
      </w:r>
      <w:r w:rsidRPr="0048317D">
        <w:t xml:space="preserve"> The strong low-level wind speeds of the low-level jet (LLJ) initially occur in the warm sector between the warm front and the cold front aloft. </w:t>
      </w:r>
      <w:r w:rsidR="004A0754">
        <w:t>By 1 February</w:t>
      </w:r>
      <w:r w:rsidRPr="0048317D">
        <w:t xml:space="preserve"> 00 UTC (Fig</w:t>
      </w:r>
      <w:r w:rsidR="004A0754">
        <w:t xml:space="preserve">ure </w:t>
      </w:r>
      <w:r w:rsidRPr="0048317D">
        <w:t>3b), the LLJ (</w:t>
      </w:r>
      <w:r w:rsidR="004A0754">
        <w:t xml:space="preserve">indicated here by the </w:t>
      </w:r>
      <w:r w:rsidRPr="0048317D">
        <w:t xml:space="preserve">16 m/s </w:t>
      </w:r>
      <w:proofErr w:type="spellStart"/>
      <w:r w:rsidRPr="0048317D">
        <w:t>isotach</w:t>
      </w:r>
      <w:proofErr w:type="spellEnd"/>
      <w:r w:rsidRPr="0048317D">
        <w:t>) encircles the surface low</w:t>
      </w:r>
      <w:r w:rsidR="004A0754">
        <w:t xml:space="preserve"> a</w:t>
      </w:r>
      <w:r w:rsidRPr="0048317D">
        <w:t xml:space="preserve">nd remains as a nearly axisymmetric annulus through the rest of the </w:t>
      </w:r>
      <w:proofErr w:type="gramStart"/>
      <w:r w:rsidRPr="0048317D">
        <w:t>time period</w:t>
      </w:r>
      <w:proofErr w:type="gramEnd"/>
      <w:r w:rsidRPr="0048317D">
        <w:t xml:space="preserve"> as the system occludes with bands of warm and cold air wrapping around the low center.  While this spatial image is in excellent agreement with the observational analyses to be shown </w:t>
      </w:r>
      <w:r w:rsidR="004A0754">
        <w:t>later in this section,</w:t>
      </w:r>
      <w:r w:rsidRPr="0048317D">
        <w:t xml:space="preserve"> and</w:t>
      </w:r>
      <w:r w:rsidR="004A0754">
        <w:t xml:space="preserve"> shown</w:t>
      </w:r>
      <w:r w:rsidRPr="0048317D">
        <w:t xml:space="preserve"> in other studies (e.g.,</w:t>
      </w:r>
      <w:r w:rsidR="004A0754">
        <w:t xml:space="preserve"> </w:t>
      </w:r>
      <w:r w:rsidR="004A0754">
        <w:fldChar w:fldCharType="begin"/>
      </w:r>
      <w:r w:rsidR="001902F1">
        <w:instrText xml:space="preserve"> ADDIN ZOTERO_ITEM CSL_CITATION {"citationID":"941Fxf1O","properties":{"formattedCitation":"(L\\uc0\\u243{}pez-Garc\\uc0\\u237{}a et al., 2022)","plainCitation":"(López-García et al., 2022)","dontUpdate":true,"noteIndex":0},"citationItems":[{"id":8197,"uris":["http://zotero.org/users/6124969/items/JB52Q2I7"],"itemData":{"id":8197,"type":"article-journal","abstract":"We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M."}],"issued":{"date-parts":[["2022",9,14]]},"citation-key":"lopez-garcia2022_LowlevelJets"}}],"schema":"https://github.com/citation-style-language/schema/raw/master/csl-citation.json"} </w:instrText>
      </w:r>
      <w:r w:rsidR="004A0754">
        <w:fldChar w:fldCharType="separate"/>
      </w:r>
      <w:r w:rsidR="004A0754" w:rsidRPr="004A0754">
        <w:t>López-García et al., 2022</w:t>
      </w:r>
      <w:r w:rsidR="004A0754">
        <w:fldChar w:fldCharType="end"/>
      </w:r>
      <w:r w:rsidRPr="0048317D">
        <w:t xml:space="preserve">), this </w:t>
      </w:r>
      <w:r w:rsidR="004A0754">
        <w:t>is expected</w:t>
      </w:r>
      <w:r w:rsidRPr="0048317D">
        <w:t xml:space="preserve"> as the ERA5 reanalysis assimilated the 6-hourly rawinsondes and surface data from the </w:t>
      </w:r>
      <w:r w:rsidRPr="0048317D">
        <w:rPr>
          <w:i/>
          <w:iCs/>
        </w:rPr>
        <w:t xml:space="preserve">R/V </w:t>
      </w:r>
      <w:proofErr w:type="spellStart"/>
      <w:r w:rsidRPr="0048317D">
        <w:rPr>
          <w:i/>
          <w:iCs/>
        </w:rPr>
        <w:t>Polarstern</w:t>
      </w:r>
      <w:proofErr w:type="spellEnd"/>
      <w:r w:rsidRPr="0048317D">
        <w:rPr>
          <w:i/>
          <w:iCs/>
        </w:rPr>
        <w:t xml:space="preserve">, </w:t>
      </w:r>
      <w:r w:rsidRPr="0048317D">
        <w:t xml:space="preserve">as well as surface meteorology </w:t>
      </w:r>
      <w:r w:rsidRPr="0048623B">
        <w:t>(temperature, pressure) from a subset of the DN buoys.</w:t>
      </w:r>
    </w:p>
    <w:p w14:paraId="2AAA8668" w14:textId="64C99DE2" w:rsidR="00FF6E3B" w:rsidRDefault="00FF6E3B" w:rsidP="1AB51EAA">
      <w:pPr>
        <w:pStyle w:val="Heading-Secondary"/>
        <w:spacing w:line="259" w:lineRule="auto"/>
      </w:pPr>
      <w:r>
        <w:rPr>
          <w:noProof/>
        </w:rPr>
        <w:lastRenderedPageBreak/>
        <w:drawing>
          <wp:anchor distT="0" distB="0" distL="114300" distR="114300" simplePos="0" relativeHeight="251661312" behindDoc="0" locked="0" layoutInCell="1" allowOverlap="1" wp14:anchorId="25BADE3D" wp14:editId="0CEC9CA9">
            <wp:simplePos x="0" y="0"/>
            <wp:positionH relativeFrom="column">
              <wp:posOffset>0</wp:posOffset>
            </wp:positionH>
            <wp:positionV relativeFrom="paragraph">
              <wp:posOffset>343535</wp:posOffset>
            </wp:positionV>
            <wp:extent cx="5486400" cy="5054600"/>
            <wp:effectExtent l="0" t="0" r="0" b="0"/>
            <wp:wrapTopAndBottom/>
            <wp:docPr id="7403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235" name="Picture 2"/>
                    <pic:cNvPicPr/>
                  </pic:nvPicPr>
                  <pic:blipFill>
                    <a:blip r:embed="rId20"/>
                    <a:stretch>
                      <a:fillRect/>
                    </a:stretch>
                  </pic:blipFill>
                  <pic:spPr>
                    <a:xfrm>
                      <a:off x="0" y="0"/>
                      <a:ext cx="5486400" cy="5054600"/>
                    </a:xfrm>
                    <a:prstGeom prst="rect">
                      <a:avLst/>
                    </a:prstGeom>
                  </pic:spPr>
                </pic:pic>
              </a:graphicData>
            </a:graphic>
            <wp14:sizeRelH relativeFrom="page">
              <wp14:pctWidth>0</wp14:pctWidth>
            </wp14:sizeRelH>
            <wp14:sizeRelV relativeFrom="page">
              <wp14:pctHeight>0</wp14:pctHeight>
            </wp14:sizeRelV>
          </wp:anchor>
        </w:drawing>
      </w:r>
    </w:p>
    <w:p w14:paraId="5E9573D3" w14:textId="355F7BC4" w:rsidR="00285ACB" w:rsidRPr="00285ACB" w:rsidRDefault="1AB51EAA" w:rsidP="00285ACB">
      <w:pPr>
        <w:pStyle w:val="FigureorTableCaption"/>
      </w:pPr>
      <w:r w:rsidRPr="1AB51EAA">
        <w:rPr>
          <w:b/>
          <w:bCs/>
        </w:rPr>
        <w:t>Figure 3</w:t>
      </w:r>
      <w:r>
        <w:t xml:space="preserve">. </w:t>
      </w:r>
      <w:r w:rsidR="00285ACB" w:rsidRPr="00285ACB">
        <w:t xml:space="preserve">ERA5 </w:t>
      </w:r>
      <w:proofErr w:type="spellStart"/>
      <w:r w:rsidR="00285ACB" w:rsidRPr="00285ACB">
        <w:t>reanalyses</w:t>
      </w:r>
      <w:proofErr w:type="spellEnd"/>
      <w:r w:rsidR="00285ACB" w:rsidRPr="00285ACB">
        <w:t xml:space="preserve"> centered on the pressure minimum. Shown are mean sea-level pressure (</w:t>
      </w:r>
      <w:proofErr w:type="spellStart"/>
      <w:r w:rsidR="00285ACB" w:rsidRPr="00285ACB">
        <w:t>hPa</w:t>
      </w:r>
      <w:proofErr w:type="spellEnd"/>
      <w:r w:rsidR="00285ACB" w:rsidRPr="00285ACB">
        <w:t xml:space="preserve">; black isopleths), 925 </w:t>
      </w:r>
      <w:proofErr w:type="spellStart"/>
      <w:r w:rsidR="00285ACB" w:rsidRPr="00285ACB">
        <w:t>hPa</w:t>
      </w:r>
      <w:proofErr w:type="spellEnd"/>
      <w:r w:rsidR="00285ACB" w:rsidRPr="00285ACB">
        <w:t xml:space="preserve"> equivalent</w:t>
      </w:r>
      <w:r w:rsidR="00285ACB">
        <w:t xml:space="preserve"> </w:t>
      </w:r>
      <w:r w:rsidR="00285ACB" w:rsidRPr="00285ACB">
        <w:t xml:space="preserve">potential temperature (K; colors), 10 m wind vectors, select 925 </w:t>
      </w:r>
      <w:proofErr w:type="spellStart"/>
      <w:r w:rsidR="00285ACB" w:rsidRPr="00285ACB">
        <w:t>hPa</w:t>
      </w:r>
      <w:proofErr w:type="spellEnd"/>
      <w:r w:rsidR="00285ACB" w:rsidRPr="00285ACB">
        <w:t xml:space="preserve"> </w:t>
      </w:r>
      <w:proofErr w:type="spellStart"/>
      <w:r w:rsidR="00285ACB" w:rsidRPr="00285ACB">
        <w:t>isotachs</w:t>
      </w:r>
      <w:proofErr w:type="spellEnd"/>
      <w:r w:rsidR="00285ACB" w:rsidRPr="00285ACB">
        <w:t xml:space="preserve"> (16 &amp; 20 m/s; green).  The heavy red (blue) lines show the positions of the warm (cold) fronts.  The dashed fronts are thermal features aloft, while the solid ones are surface-based features.  The light gray line shows the track of the low center within the domain, while the colored circles show the positions of observational sites within the DN.  Colors for DN and Extended DN sites are as in Figure 1.</w:t>
      </w:r>
    </w:p>
    <w:p w14:paraId="73F94102" w14:textId="77777777" w:rsidR="00FF6E3B" w:rsidRDefault="00FF6E3B" w:rsidP="00FF6E3B">
      <w:pPr>
        <w:pStyle w:val="Text"/>
      </w:pPr>
      <w:r w:rsidRPr="0048623B">
        <w:t xml:space="preserve">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These are overlaid on a low-elevation radar-reflectivity </w:t>
      </w:r>
      <w:commentRangeStart w:id="288"/>
      <w:r w:rsidRPr="0048623B">
        <w:t xml:space="preserve">PPI </w:t>
      </w:r>
      <w:commentRangeEnd w:id="288"/>
      <w:r w:rsidRPr="0048623B">
        <w:rPr>
          <w:rStyle w:val="CommentReference"/>
          <w:rFonts w:eastAsiaTheme="minorHAnsi"/>
          <w:sz w:val="24"/>
          <w:szCs w:val="24"/>
        </w:rPr>
        <w:commentReference w:id="288"/>
      </w:r>
      <w:r w:rsidRPr="0048623B">
        <w:t>scan from the scanning Ka-band radar to provide some indication of the spatial distribution and structure of the clouds and precipitation.</w:t>
      </w:r>
    </w:p>
    <w:p w14:paraId="7E1C94FA" w14:textId="6169553B" w:rsidR="1AB51EAA" w:rsidRPr="00FF6E3B" w:rsidRDefault="00751148" w:rsidP="00C84322">
      <w:pPr>
        <w:pStyle w:val="Text"/>
      </w:pPr>
      <w:r w:rsidRPr="00751148">
        <w:lastRenderedPageBreak/>
        <w:t xml:space="preserve">Moderate (5-10 m/s)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FF6E3B" w:rsidRPr="0048623B">
        <w:t xml:space="preserve">, which passed over the CO just before </w:t>
      </w:r>
      <w:r w:rsidR="00FF6E3B">
        <w:t xml:space="preserve">31 January </w:t>
      </w:r>
      <w:r w:rsidR="00FF6E3B" w:rsidRPr="0048623B">
        <w:t>16</w:t>
      </w:r>
      <w:r w:rsidR="00FF6E3B">
        <w:t>:</w:t>
      </w:r>
      <w:r w:rsidR="00FF6E3B" w:rsidRPr="0048623B">
        <w:t>00 UTC (Fig</w:t>
      </w:r>
      <w:r w:rsidR="00FF6E3B">
        <w:t>ure</w:t>
      </w:r>
      <w:r w:rsidR="00FF6E3B" w:rsidRPr="0048623B">
        <w:t xml:space="preserve"> 4b). </w:t>
      </w:r>
      <w:r w:rsidR="00FF6E3B">
        <w:t>Within</w:t>
      </w:r>
      <w:r w:rsidR="00FF6E3B" w:rsidRPr="0048623B">
        <w:t xml:space="preserve"> the warm sector, temperatures gradually warmed to -12 °C and winds were initially moderate from the SSW but decreased in magnitude as the CO </w:t>
      </w:r>
      <w:r w:rsidR="00FF6E3B">
        <w:t>neared</w:t>
      </w:r>
      <w:r w:rsidR="00FF6E3B" w:rsidRPr="0048623B">
        <w:t xml:space="preserve"> the low-pressure center, particularly after the cold-front aloft passed overhead.  The more cellular nature of the clouds and precipitation after the cold front aloft passed can be seen in comparing </w:t>
      </w:r>
      <w:r w:rsidR="00FF6E3B">
        <w:t>Figure</w:t>
      </w:r>
      <w:r w:rsidR="00FF6E3B" w:rsidRPr="0048623B">
        <w:t xml:space="preserve"> 4c and 4d.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Air temperatures dropped to between </w:t>
      </w:r>
      <w:r w:rsidR="00FF6E3B" w:rsidRPr="0048623B">
        <w:t>-27</w:t>
      </w:r>
      <w:r w:rsidR="00FF6E3B">
        <w:t xml:space="preserve"> </w:t>
      </w:r>
      <w:r w:rsidR="00FF6E3B" w:rsidRPr="0048623B">
        <w:t xml:space="preserve">°C </w:t>
      </w:r>
      <w:r w:rsidR="00FF6E3B">
        <w:t>and</w:t>
      </w:r>
      <w:r w:rsidR="00FF6E3B" w:rsidRPr="0048623B">
        <w:t xml:space="preserve"> -30</w:t>
      </w:r>
      <w:r w:rsidR="00FF6E3B">
        <w:t xml:space="preserve"> </w:t>
      </w:r>
      <w:r w:rsidR="00FF6E3B" w:rsidRPr="0048623B">
        <w:t>°</w:t>
      </w:r>
      <w:r w:rsidR="00FF6E3B">
        <w:t>C</w:t>
      </w:r>
      <w:r>
        <w:t>.</w:t>
      </w:r>
      <w:r w:rsidR="00FF6E3B" w:rsidRPr="0048623B">
        <w:t xml:space="preserve">   The cold front took about 1.5 h to traverse the DN.  The northerly winds increased throughout this frontal zone, reaching near-surface (4 – 6 m height) speeds of 12-15 m/s </w:t>
      </w:r>
      <w:r>
        <w:t>as the LLJ</w:t>
      </w:r>
      <w:r w:rsidR="00FF6E3B" w:rsidRPr="0048623B">
        <w:t xml:space="preserve"> behind the front</w:t>
      </w:r>
      <w:r>
        <w:t xml:space="preserve"> passed overhead</w:t>
      </w:r>
      <w:r w:rsidR="00FF6E3B" w:rsidRPr="0048623B">
        <w:t xml:space="preserve"> (</w:t>
      </w:r>
      <w:r>
        <w:t>Figure 4 panels</w:t>
      </w:r>
      <w:r w:rsidR="00FF6E3B" w:rsidRPr="0048623B">
        <w:t xml:space="preserve"> h</w:t>
      </w:r>
      <w:r>
        <w:t>-</w:t>
      </w:r>
      <w:proofErr w:type="spellStart"/>
      <w:r>
        <w:t>i</w:t>
      </w:r>
      <w:proofErr w:type="spellEnd"/>
      <w:r w:rsidR="00FF6E3B" w:rsidRPr="0048623B">
        <w:t xml:space="preserve">).  The strong winds, combined with the strong cold-air advection, leads to strong mixing near the surface, producing what appears to be horizontal roll vortices in the atmospheric boundary layer (suggested by the linear, along-wind, cloud features).  Horizontal roll vortices are an effective mechanism for vertical mixing in the atmospheric boundary layer </w:t>
      </w:r>
      <w:r>
        <w:fldChar w:fldCharType="begin"/>
      </w:r>
      <w:r>
        <w:instrText xml:space="preserve"> ADDIN ZOTERO_ITEM CSL_CITATION {"citationID":"jjVTBR1g","properties":{"formattedCitation":"(Etling &amp; Brown, 1993; LeMone, 1973)","plainCitation":"(Etling &amp; Brown, 1993; LeMone, 1973)","noteIndex":0},"citationItems":[{"id":8203,"uris":["http://zotero.org/users/6124969/items/KUQDUTA7"],"itemData":{"id":8203,"type":"article-journal","container-title":"Boundary-Layer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(Etling &amp; Brown, 1993; LeMone, 1973)</w:t>
      </w:r>
      <w:r>
        <w:fldChar w:fldCharType="end"/>
      </w:r>
      <w:r>
        <w:t>.</w:t>
      </w:r>
    </w:p>
    <w:p w14:paraId="10D30098" w14:textId="5FFEFE59" w:rsidR="00285ACB" w:rsidRDefault="00285ACB" w:rsidP="1AB51EAA">
      <w:pPr>
        <w:pStyle w:val="FigureorTableCaption"/>
        <w:spacing w:line="259" w:lineRule="auto"/>
        <w:rPr>
          <w:b/>
          <w:bCs/>
        </w:rPr>
      </w:pPr>
      <w:r>
        <w:rPr>
          <w:noProof/>
        </w:rPr>
        <w:lastRenderedPageBreak/>
        <w:drawing>
          <wp:inline distT="0" distB="0" distL="0" distR="0" wp14:anchorId="547090EB" wp14:editId="7D74797C">
            <wp:extent cx="5650992" cy="5888736"/>
            <wp:effectExtent l="0" t="0" r="6985" b="0"/>
            <wp:docPr id="1072663423"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3423" name="Picture 3" descr="A screenshot of a computer generated im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0992" cy="5888736"/>
                    </a:xfrm>
                    <a:prstGeom prst="rect">
                      <a:avLst/>
                    </a:prstGeom>
                  </pic:spPr>
                </pic:pic>
              </a:graphicData>
            </a:graphic>
          </wp:inline>
        </w:drawing>
      </w:r>
    </w:p>
    <w:p w14:paraId="3C7F9AC1" w14:textId="032B83C3" w:rsidR="00B10088" w:rsidRPr="00B10088" w:rsidRDefault="00B10088" w:rsidP="00B10088">
      <w:pPr>
        <w:jc w:val="both"/>
        <w:rPr>
          <w:ins w:id="289" w:author="Ola Persson" w:date="2023-11-14T07:05:00Z"/>
          <w:sz w:val="24"/>
          <w:szCs w:val="24"/>
        </w:rPr>
      </w:pPr>
      <w:ins w:id="290" w:author="Ola Persson" w:date="2023-11-14T07:05:00Z">
        <w:r w:rsidRPr="00B10088">
          <w:rPr>
            <w:i/>
            <w:iCs/>
            <w:sz w:val="24"/>
            <w:szCs w:val="24"/>
            <w:rPrChange w:id="291" w:author="Ola Persson" w:date="2023-11-14T07:09:00Z">
              <w:rPr>
                <w:i/>
                <w:iCs/>
              </w:rPr>
            </w:rPrChange>
          </w:rPr>
          <w:t>Figure 4:  Near-surface meteorological observations (T</w:t>
        </w:r>
        <w:r w:rsidRPr="00B10088">
          <w:rPr>
            <w:i/>
            <w:iCs/>
            <w:sz w:val="24"/>
            <w:szCs w:val="24"/>
            <w:vertAlign w:val="subscript"/>
            <w:rPrChange w:id="292" w:author="Ola Persson" w:date="2023-11-14T07:09:00Z">
              <w:rPr>
                <w:i/>
                <w:iCs/>
                <w:vertAlign w:val="subscript"/>
              </w:rPr>
            </w:rPrChange>
          </w:rPr>
          <w:t>a</w:t>
        </w:r>
        <w:r w:rsidRPr="00B10088">
          <w:rPr>
            <w:i/>
            <w:iCs/>
            <w:sz w:val="24"/>
            <w:szCs w:val="24"/>
            <w:rPrChange w:id="293" w:author="Ola Persson" w:date="2023-11-14T07:09:00Z">
              <w:rPr>
                <w:i/>
                <w:iCs/>
              </w:rPr>
            </w:rPrChange>
          </w:rPr>
          <w:t xml:space="preserve">, MSLP, </w:t>
        </w:r>
        <w:proofErr w:type="spellStart"/>
        <w:r w:rsidRPr="00B10088">
          <w:rPr>
            <w:i/>
            <w:iCs/>
            <w:sz w:val="24"/>
            <w:szCs w:val="24"/>
            <w:rPrChange w:id="294" w:author="Ola Persson" w:date="2023-11-14T07:09:00Z">
              <w:rPr>
                <w:i/>
                <w:iCs/>
              </w:rPr>
            </w:rPrChange>
          </w:rPr>
          <w:t>LW</w:t>
        </w:r>
        <w:r w:rsidRPr="00B10088">
          <w:rPr>
            <w:i/>
            <w:iCs/>
            <w:sz w:val="24"/>
            <w:szCs w:val="24"/>
            <w:vertAlign w:val="subscript"/>
            <w:rPrChange w:id="295" w:author="Ola Persson" w:date="2023-11-14T07:09:00Z">
              <w:rPr>
                <w:i/>
                <w:iCs/>
                <w:vertAlign w:val="subscript"/>
              </w:rPr>
            </w:rPrChange>
          </w:rPr>
          <w:t>d</w:t>
        </w:r>
        <w:proofErr w:type="spellEnd"/>
        <w:r w:rsidRPr="00B10088">
          <w:rPr>
            <w:i/>
            <w:iCs/>
            <w:sz w:val="24"/>
            <w:szCs w:val="24"/>
            <w:rPrChange w:id="296" w:author="Ola Persson" w:date="2023-11-14T07:09:00Z">
              <w:rPr>
                <w:i/>
                <w:iCs/>
              </w:rPr>
            </w:rPrChange>
          </w:rPr>
          <w:t>, and wind barbs) and T</w:t>
        </w:r>
        <w:r w:rsidRPr="00B10088">
          <w:rPr>
            <w:i/>
            <w:iCs/>
            <w:sz w:val="24"/>
            <w:szCs w:val="24"/>
            <w:vertAlign w:val="subscript"/>
            <w:rPrChange w:id="297" w:author="Ola Persson" w:date="2023-11-14T07:09:00Z">
              <w:rPr>
                <w:i/>
                <w:iCs/>
                <w:vertAlign w:val="subscript"/>
              </w:rPr>
            </w:rPrChange>
          </w:rPr>
          <w:t>a</w:t>
        </w:r>
        <w:r w:rsidRPr="00B10088">
          <w:rPr>
            <w:i/>
            <w:iCs/>
            <w:sz w:val="24"/>
            <w:szCs w:val="24"/>
            <w:rPrChange w:id="298" w:author="Ola Persson" w:date="2023-11-14T07:09:00Z">
              <w:rPr>
                <w:i/>
                <w:iCs/>
              </w:rPr>
            </w:rPrChange>
          </w:rPr>
          <w:t xml:space="preserve"> isotherm analysis (deg C; red lines) from the 3 remote ASFS L-sites and 6-m height at Met City (PS) during the warm-frontal (heavy red, lobed line) passage on Jan 31 (a-b), cold frontal (heavy blue toothed line) passage on Feb 1 (e-g), and in the post-cold-frontal sector (h-</w:t>
        </w:r>
        <w:proofErr w:type="spellStart"/>
        <w:r w:rsidRPr="00B10088">
          <w:rPr>
            <w:i/>
            <w:iCs/>
            <w:sz w:val="24"/>
            <w:szCs w:val="24"/>
            <w:rPrChange w:id="299" w:author="Ola Persson" w:date="2023-11-14T07:09:00Z">
              <w:rPr>
                <w:i/>
                <w:iCs/>
              </w:rPr>
            </w:rPrChange>
          </w:rPr>
          <w:t>i</w:t>
        </w:r>
        <w:proofErr w:type="spellEnd"/>
        <w:r w:rsidRPr="00B10088">
          <w:rPr>
            <w:i/>
            <w:iCs/>
            <w:sz w:val="24"/>
            <w:szCs w:val="24"/>
            <w:rPrChange w:id="300" w:author="Ola Persson" w:date="2023-11-14T07:09:00Z">
              <w:rPr>
                <w:i/>
                <w:iCs/>
              </w:rPr>
            </w:rPrChange>
          </w:rPr>
          <w:t xml:space="preserve">).  The data also allows an isobar analysis (black isopleths) for g). Times are shown </w:t>
        </w:r>
        <w:proofErr w:type="gramStart"/>
        <w:r w:rsidRPr="00B10088">
          <w:rPr>
            <w:i/>
            <w:iCs/>
            <w:sz w:val="24"/>
            <w:szCs w:val="24"/>
            <w:rPrChange w:id="301" w:author="Ola Persson" w:date="2023-11-14T07:09:00Z">
              <w:rPr>
                <w:i/>
                <w:iCs/>
              </w:rPr>
            </w:rPrChange>
          </w:rPr>
          <w:t>at upper</w:t>
        </w:r>
        <w:proofErr w:type="gramEnd"/>
        <w:r w:rsidRPr="00B10088">
          <w:rPr>
            <w:i/>
            <w:iCs/>
            <w:sz w:val="24"/>
            <w:szCs w:val="24"/>
            <w:rPrChange w:id="302" w:author="Ola Persson" w:date="2023-11-14T07:09:00Z">
              <w:rPr>
                <w:i/>
                <w:iCs/>
              </w:rPr>
            </w:rPrChange>
          </w:rPr>
          <w:t xml:space="preserve"> right in each panel. The background shows the low-elevation scanning Ka-band radar reflectivity (color, </w:t>
        </w:r>
        <w:proofErr w:type="spellStart"/>
        <w:r w:rsidRPr="00B10088">
          <w:rPr>
            <w:i/>
            <w:iCs/>
            <w:sz w:val="24"/>
            <w:szCs w:val="24"/>
            <w:rPrChange w:id="303" w:author="Ola Persson" w:date="2023-11-14T07:09:00Z">
              <w:rPr>
                <w:i/>
                <w:iCs/>
              </w:rPr>
            </w:rPrChange>
          </w:rPr>
          <w:t>dBz</w:t>
        </w:r>
        <w:proofErr w:type="spellEnd"/>
        <w:r w:rsidRPr="00B10088">
          <w:rPr>
            <w:i/>
            <w:iCs/>
            <w:sz w:val="24"/>
            <w:szCs w:val="24"/>
            <w:rPrChange w:id="304" w:author="Ola Persson" w:date="2023-11-14T07:09:00Z">
              <w:rPr>
                <w:i/>
                <w:iCs/>
              </w:rPr>
            </w:rPrChange>
          </w:rPr>
          <w:t>). Range rings show distance in kilometers (black) and radar-beam height above local surface (red, m). The thin black radii bracket the region not scanned by the radar. North is upwards for each panel.</w:t>
        </w:r>
      </w:ins>
      <w:ins w:id="305" w:author="Ola Persson" w:date="2023-11-14T07:06:00Z">
        <w:r w:rsidRPr="00B10088">
          <w:rPr>
            <w:i/>
            <w:iCs/>
            <w:sz w:val="24"/>
            <w:szCs w:val="24"/>
            <w:rPrChange w:id="306" w:author="Ola Persson" w:date="2023-11-14T07:09:00Z">
              <w:rPr>
                <w:i/>
                <w:iCs/>
              </w:rPr>
            </w:rPrChange>
          </w:rPr>
          <w:t xml:space="preserve"> The manual isotherm analysis uses</w:t>
        </w:r>
      </w:ins>
      <w:ins w:id="307" w:author="Ola Persson" w:date="2023-11-14T07:08:00Z">
        <w:r w:rsidRPr="00B10088">
          <w:rPr>
            <w:i/>
            <w:iCs/>
            <w:sz w:val="24"/>
            <w:szCs w:val="24"/>
            <w:rPrChange w:id="308" w:author="Ola Persson" w:date="2023-11-14T07:09:00Z">
              <w:rPr>
                <w:i/>
                <w:iCs/>
              </w:rPr>
            </w:rPrChange>
          </w:rPr>
          <w:t xml:space="preserve"> </w:t>
        </w:r>
      </w:ins>
      <w:ins w:id="309" w:author="Ola Persson" w:date="2023-11-14T07:06:00Z">
        <w:r w:rsidRPr="00B10088">
          <w:rPr>
            <w:i/>
            <w:iCs/>
            <w:sz w:val="24"/>
            <w:szCs w:val="24"/>
            <w:rPrChange w:id="310" w:author="Ola Persson" w:date="2023-11-14T07:09:00Z">
              <w:rPr>
                <w:i/>
                <w:iCs/>
              </w:rPr>
            </w:rPrChange>
          </w:rPr>
          <w:t>a</w:t>
        </w:r>
      </w:ins>
      <w:ins w:id="311" w:author="Ola Persson" w:date="2023-11-14T07:09:00Z">
        <w:r>
          <w:rPr>
            <w:i/>
            <w:iCs/>
            <w:sz w:val="24"/>
            <w:szCs w:val="24"/>
          </w:rPr>
          <w:t xml:space="preserve"> </w:t>
        </w:r>
      </w:ins>
      <w:ins w:id="312" w:author="Ola Persson" w:date="2023-11-14T07:06:00Z">
        <w:r w:rsidRPr="00B10088">
          <w:rPr>
            <w:i/>
            <w:iCs/>
            <w:sz w:val="24"/>
            <w:szCs w:val="24"/>
            <w:rPrChange w:id="313" w:author="Ola Persson" w:date="2023-11-14T07:09:00Z">
              <w:rPr>
                <w:i/>
                <w:iCs/>
              </w:rPr>
            </w:rPrChange>
          </w:rPr>
          <w:t>1</w:t>
        </w:r>
      </w:ins>
      <w:ins w:id="314" w:author="Ola Persson" w:date="2023-11-14T07:08:00Z">
        <w:r w:rsidRPr="00B10088">
          <w:rPr>
            <w:rFonts w:eastAsiaTheme="minorHAnsi"/>
            <w:sz w:val="24"/>
            <w:szCs w:val="24"/>
            <w:rPrChange w:id="315" w:author="Ola Persson" w:date="2023-11-14T07:09:00Z">
              <w:rPr>
                <w:rFonts w:ascii="Arial" w:eastAsiaTheme="minorHAnsi" w:hAnsi="Arial" w:cs="Arial"/>
                <w:sz w:val="26"/>
                <w:szCs w:val="26"/>
              </w:rPr>
            </w:rPrChange>
          </w:rPr>
          <w:t>°</w:t>
        </w:r>
      </w:ins>
      <w:ins w:id="316" w:author="Ola Persson" w:date="2023-11-14T07:06:00Z">
        <w:r w:rsidRPr="00B10088">
          <w:rPr>
            <w:i/>
            <w:iCs/>
            <w:sz w:val="24"/>
            <w:szCs w:val="24"/>
            <w:rPrChange w:id="317" w:author="Ola Persson" w:date="2023-11-14T07:09:00Z">
              <w:rPr>
                <w:i/>
                <w:iCs/>
              </w:rPr>
            </w:rPrChange>
          </w:rPr>
          <w:t xml:space="preserve">C interval. </w:t>
        </w:r>
      </w:ins>
      <w:ins w:id="318" w:author="Ola Persson" w:date="2023-11-14T07:07:00Z">
        <w:r w:rsidRPr="00B10088">
          <w:rPr>
            <w:i/>
            <w:iCs/>
            <w:sz w:val="24"/>
            <w:szCs w:val="24"/>
            <w:rPrChange w:id="319" w:author="Ola Persson" w:date="2023-11-14T07:09:00Z">
              <w:rPr>
                <w:i/>
                <w:iCs/>
              </w:rPr>
            </w:rPrChange>
          </w:rPr>
          <w:t xml:space="preserve">Panels with only one isotherm represent times when the </w:t>
        </w:r>
        <w:proofErr w:type="spellStart"/>
        <w:r w:rsidRPr="00B10088">
          <w:rPr>
            <w:i/>
            <w:iCs/>
            <w:sz w:val="24"/>
            <w:szCs w:val="24"/>
            <w:rPrChange w:id="320" w:author="Ola Persson" w:date="2023-11-14T07:09:00Z">
              <w:rPr>
                <w:i/>
                <w:iCs/>
              </w:rPr>
            </w:rPrChange>
          </w:rPr>
          <w:t>sptial</w:t>
        </w:r>
        <w:proofErr w:type="spellEnd"/>
        <w:r w:rsidRPr="00B10088">
          <w:rPr>
            <w:i/>
            <w:iCs/>
            <w:sz w:val="24"/>
            <w:szCs w:val="24"/>
            <w:rPrChange w:id="321" w:author="Ola Persson" w:date="2023-11-14T07:09:00Z">
              <w:rPr>
                <w:i/>
                <w:iCs/>
              </w:rPr>
            </w:rPrChange>
          </w:rPr>
          <w:t xml:space="preserve"> temperature difference between sites is less than </w:t>
        </w:r>
      </w:ins>
      <w:ins w:id="322" w:author="Ola Persson" w:date="2023-11-14T07:09:00Z">
        <w:r w:rsidRPr="00B10088">
          <w:rPr>
            <w:i/>
            <w:iCs/>
            <w:sz w:val="24"/>
            <w:szCs w:val="24"/>
            <w:rPrChange w:id="323" w:author="Ola Persson" w:date="2023-11-14T07:09:00Z">
              <w:rPr>
                <w:i/>
                <w:iCs/>
              </w:rPr>
            </w:rPrChange>
          </w:rPr>
          <w:t>1</w:t>
        </w:r>
        <w:r w:rsidRPr="00B10088">
          <w:rPr>
            <w:rFonts w:eastAsiaTheme="minorHAnsi"/>
            <w:sz w:val="24"/>
            <w:szCs w:val="24"/>
            <w:rPrChange w:id="324" w:author="Ola Persson" w:date="2023-11-14T07:09:00Z">
              <w:rPr>
                <w:rFonts w:ascii="Arial" w:eastAsiaTheme="minorHAnsi" w:hAnsi="Arial" w:cs="Arial"/>
                <w:sz w:val="26"/>
                <w:szCs w:val="26"/>
              </w:rPr>
            </w:rPrChange>
          </w:rPr>
          <w:t>°</w:t>
        </w:r>
        <w:r w:rsidRPr="00B10088">
          <w:rPr>
            <w:i/>
            <w:iCs/>
            <w:sz w:val="24"/>
            <w:szCs w:val="24"/>
            <w:rPrChange w:id="325" w:author="Ola Persson" w:date="2023-11-14T07:09:00Z">
              <w:rPr>
                <w:i/>
                <w:iCs/>
              </w:rPr>
            </w:rPrChange>
          </w:rPr>
          <w:t>C</w:t>
        </w:r>
      </w:ins>
      <w:ins w:id="326" w:author="Ola Persson" w:date="2023-11-14T07:07:00Z">
        <w:r w:rsidRPr="00B10088">
          <w:rPr>
            <w:i/>
            <w:iCs/>
            <w:sz w:val="24"/>
            <w:szCs w:val="24"/>
            <w:rPrChange w:id="327" w:author="Ola Persson" w:date="2023-11-14T07:09:00Z">
              <w:rPr>
                <w:i/>
                <w:iCs/>
              </w:rPr>
            </w:rPrChange>
          </w:rPr>
          <w:t>.</w:t>
        </w:r>
      </w:ins>
    </w:p>
    <w:p w14:paraId="522DE279" w14:textId="2247EDEE" w:rsidR="00285ACB" w:rsidRPr="00285ACB" w:rsidDel="00B10088" w:rsidRDefault="1AB51EAA" w:rsidP="00285ACB">
      <w:pPr>
        <w:pStyle w:val="FigureorTableCaption"/>
        <w:spacing w:line="259" w:lineRule="auto"/>
        <w:rPr>
          <w:del w:id="328" w:author="Ola Persson" w:date="2023-11-14T07:05:00Z"/>
        </w:rPr>
      </w:pPr>
      <w:commentRangeStart w:id="329"/>
      <w:del w:id="330" w:author="Ola Persson" w:date="2023-11-14T07:05:00Z">
        <w:r w:rsidRPr="1AB51EAA" w:rsidDel="00B10088">
          <w:rPr>
            <w:b/>
            <w:bCs/>
          </w:rPr>
          <w:delText>Figure 4</w:delText>
        </w:r>
        <w:commentRangeEnd w:id="329"/>
        <w:r w:rsidR="00AE3EE6" w:rsidDel="00B10088">
          <w:rPr>
            <w:rStyle w:val="CommentReference"/>
            <w:rFonts w:asciiTheme="minorHAnsi" w:eastAsiaTheme="minorHAnsi" w:hAnsiTheme="minorHAnsi" w:cstheme="minorBidi"/>
            <w:kern w:val="0"/>
          </w:rPr>
          <w:commentReference w:id="329"/>
        </w:r>
        <w:r w:rsidDel="00B10088">
          <w:delText xml:space="preserve">. </w:delText>
        </w:r>
        <w:r w:rsidR="00285ACB" w:rsidRPr="00285ACB" w:rsidDel="00B10088">
          <w:delText xml:space="preserve">Near-surface meteorological observations </w:delText>
        </w:r>
        <w:r w:rsidR="00AE3EE6" w:rsidRPr="00285ACB" w:rsidDel="00B10088">
          <w:delText xml:space="preserve">from the 3 remote ASFS L-sites and 6-m height at Met City </w:delText>
        </w:r>
        <w:r w:rsidR="00AE3EE6" w:rsidDel="00B10088">
          <w:delText>indicated with wind barbs and clockwise from top left surrounding the wind bar, air temperature (</w:delText>
        </w:r>
        <w:r w:rsidR="00FF6E3B" w:rsidDel="00B10088">
          <w:delText>°</w:delText>
        </w:r>
        <w:r w:rsidR="00AE3EE6" w:rsidDel="00B10088">
          <w:delText>C), mean sea level pressure (hPa), and downwelling longwave radiation (W m</w:delText>
        </w:r>
        <w:r w:rsidR="00AE3EE6" w:rsidDel="00B10088">
          <w:rPr>
            <w:vertAlign w:val="superscript"/>
          </w:rPr>
          <w:delText>-2</w:delText>
        </w:r>
        <w:r w:rsidR="00AE3EE6" w:rsidDel="00B10088">
          <w:delText>)). Superimposed is a manual analysis of air temperature (</w:delText>
        </w:r>
        <w:r w:rsidR="00FF6E3B" w:rsidDel="00B10088">
          <w:delText>°</w:delText>
        </w:r>
        <w:r w:rsidR="00AE3EE6" w:rsidDel="00B10088">
          <w:delText>C; red lines), the position of the surface</w:delText>
        </w:r>
        <w:r w:rsidR="00285ACB" w:rsidRPr="00285ACB" w:rsidDel="00B10088">
          <w:delText xml:space="preserve"> warm</w:delText>
        </w:r>
        <w:r w:rsidR="00AE3EE6" w:rsidDel="00B10088">
          <w:delText xml:space="preserve"> front</w:delText>
        </w:r>
        <w:r w:rsidR="00285ACB" w:rsidRPr="00285ACB" w:rsidDel="00B10088">
          <w:delText xml:space="preserve"> (heavy red, lobed line</w:delText>
        </w:r>
        <w:r w:rsidR="00AE3EE6" w:rsidDel="00B10088">
          <w:delText xml:space="preserve"> in panel b),  and</w:delText>
        </w:r>
        <w:r w:rsidR="00285ACB" w:rsidRPr="00285ACB" w:rsidDel="00B10088">
          <w:delText xml:space="preserve"> </w:delText>
        </w:r>
        <w:r w:rsidR="00AE3EE6" w:rsidDel="00B10088">
          <w:delText xml:space="preserve">the position of the surface </w:delText>
        </w:r>
        <w:r w:rsidR="00285ACB" w:rsidRPr="00285ACB" w:rsidDel="00B10088">
          <w:delText xml:space="preserve">cold frontal (heavy blue toothed line) passage on </w:delText>
        </w:r>
        <w:r w:rsidR="00AE3EE6" w:rsidDel="00B10088">
          <w:delText>1 February</w:delText>
        </w:r>
        <w:r w:rsidR="00285ACB" w:rsidRPr="00285ACB" w:rsidDel="00B10088">
          <w:delText xml:space="preserve"> (</w:delText>
        </w:r>
        <w:r w:rsidR="00AE3EE6" w:rsidDel="00B10088">
          <w:delText xml:space="preserve">panels </w:delText>
        </w:r>
        <w:r w:rsidR="00285ACB" w:rsidRPr="00285ACB" w:rsidDel="00B10088">
          <w:delText>e-g</w:delText>
        </w:r>
        <w:r w:rsidR="00AE3EE6" w:rsidDel="00B10088">
          <w:delText>).</w:delText>
        </w:r>
        <w:r w:rsidR="00285ACB" w:rsidRPr="00285ACB" w:rsidDel="00B10088">
          <w:delText xml:space="preserve">  The data also allows an isobar analysis (black isopleths) for </w:delText>
        </w:r>
        <w:r w:rsidR="0048623B" w:rsidDel="00B10088">
          <w:delText xml:space="preserve">panel </w:delText>
        </w:r>
        <w:r w:rsidR="00285ACB" w:rsidRPr="00285ACB" w:rsidDel="00B10088">
          <w:delText>g. The background shows the low-elevation scanning Ka-band radar reflectivity (color, dBz). Times are shown at upper right in each panel.  Range rings show distance in kilometers (black) and radar-beam height above local surface (red, m). The thin black radii bracket the region not scanned by the radar. North is upwards for each panel.</w:delText>
        </w:r>
      </w:del>
    </w:p>
    <w:p w14:paraId="33D10030" w14:textId="3AA28C5A" w:rsidR="00C84322" w:rsidRPr="00C84322" w:rsidRDefault="00C84322" w:rsidP="00C84322">
      <w:pPr>
        <w:pStyle w:val="Text"/>
      </w:pPr>
      <w:r w:rsidRPr="00751148">
        <w:t xml:space="preserve">The time-height sections of serial rawinsondes and near-surface time series of various parameters (Figure 5) confirm the features passing over the </w:t>
      </w:r>
      <w:proofErr w:type="spellStart"/>
      <w:r w:rsidRPr="00751148">
        <w:t>MOSAiC</w:t>
      </w:r>
      <w:proofErr w:type="spellEnd"/>
      <w:r w:rsidRPr="00751148">
        <w:t xml:space="preserve"> domain discussed above.  </w:t>
      </w:r>
      <w:r w:rsidRPr="00751148">
        <w:lastRenderedPageBreak/>
        <w:t>The passage of the first low (L</w:t>
      </w:r>
      <w:r w:rsidRPr="00751148">
        <w:rPr>
          <w:vertAlign w:val="subscript"/>
        </w:rPr>
        <w:t>1</w:t>
      </w:r>
      <w:r w:rsidRPr="00751148">
        <w:t xml:space="preserve">) and its associated narrow </w:t>
      </w:r>
      <w:proofErr w:type="gramStart"/>
      <w:r w:rsidRPr="00751148">
        <w:t>warm-sector</w:t>
      </w:r>
      <w:proofErr w:type="gramEnd"/>
      <w:r w:rsidRPr="00751148">
        <w:t xml:space="preserve"> are clearly seen, with the brief but distinct warm air peak in the warm sector, and the cooling and veering of the surface wind with the passage of the cold front.  A LLJ is present at approximately 250 m above the surface near the time of the warm-frontal passage and extending into the warm sector ahead of the cold front.  The second cyclone (L</w:t>
      </w:r>
      <w:r w:rsidRPr="00751148">
        <w:rPr>
          <w:vertAlign w:val="subscript"/>
        </w:rPr>
        <w:t>2</w:t>
      </w:r>
      <w:r w:rsidRPr="00751148">
        <w:t xml:space="preserve">) is deeper with a broader warm sector over the CO. The air only warms slightly in the warm sector between the warm front and the cold front, but the thermal wind effect of this thermal gradient, with the warmest air closest to the cold front, is the likely cause for the observed LLJ within the warm sector at 250-300 m height.  The rawinsondes show the warm-sector LLJ to peak at ~15 m/s, with the associated near-surface wind measured within the </w:t>
      </w:r>
      <w:proofErr w:type="spellStart"/>
      <w:r w:rsidRPr="00751148">
        <w:t>MOSAiC</w:t>
      </w:r>
      <w:proofErr w:type="spellEnd"/>
      <w:r w:rsidRPr="00751148">
        <w:t xml:space="preserve"> domain to be 7-8 m/s (see also Figure 4c).  The core of the warm-sector LLJ is just above the top of the surface mixed layer (SML), which is slightly </w:t>
      </w:r>
      <w:del w:id="331" w:author="Ola Persson" w:date="2023-11-14T07:17:00Z">
        <w:r w:rsidRPr="00751148" w:rsidDel="008B2C93">
          <w:delText xml:space="preserve">elevated </w:delText>
        </w:r>
      </w:del>
      <w:ins w:id="332" w:author="Ola Persson" w:date="2023-11-14T07:17:00Z">
        <w:r w:rsidR="008B2C93">
          <w:t>deeper</w:t>
        </w:r>
        <w:r w:rsidR="008B2C93" w:rsidRPr="00751148">
          <w:t xml:space="preserve"> </w:t>
        </w:r>
      </w:ins>
      <w:r w:rsidRPr="00751148">
        <w:t xml:space="preserve">underneath the LLJ.  </w:t>
      </w:r>
      <w:del w:id="333" w:author="Ola Persson" w:date="2023-11-14T07:22:00Z">
        <w:r w:rsidRPr="00751148" w:rsidDel="008B2C93">
          <w:delText>It is unclear whether enhanced turbulence caused by the LLJ or the apparent roll vortices have elevated the SML, or if the elevated SML has eroded the lowest portion of the strong winds t</w:delText>
        </w:r>
        <w:r w:rsidRPr="00C84322" w:rsidDel="008B2C93">
          <w:delText>hereby producing a LLJ just above the SML.</w:delText>
        </w:r>
      </w:del>
    </w:p>
    <w:p w14:paraId="74010A60" w14:textId="0147EA73" w:rsidR="00C84322" w:rsidRDefault="00C84322" w:rsidP="00C84322">
      <w:pPr>
        <w:pStyle w:val="Text"/>
      </w:pPr>
      <w:r w:rsidRPr="00C84322">
        <w:t xml:space="preserve">The passage of the cold front with the second cyclone near 02 UTC on 1 February marks the time of the lowest observed central pressure (974 </w:t>
      </w:r>
      <w:proofErr w:type="spellStart"/>
      <w:r w:rsidRPr="00C84322">
        <w:t>hPa</w:t>
      </w:r>
      <w:proofErr w:type="spellEnd"/>
      <w:r w:rsidRPr="00C84322">
        <w:t xml:space="preserve">), a very sharp drop in surface temperature (-11°C to -38°C in only 12 h), a minimum in surface winds, and a rapid change in surface wind direction (see also Figure 4e-g).  A second LLJ is observed at ~350-400 m height just behind the cold front with a core speed of 21-22 m/s, with again </w:t>
      </w:r>
      <w:del w:id="334" w:author="Ola Persson" w:date="2023-11-14T07:16:00Z">
        <w:r w:rsidRPr="00C84322" w:rsidDel="008B2C93">
          <w:delText>an elevated</w:delText>
        </w:r>
      </w:del>
      <w:ins w:id="335" w:author="Ola Persson" w:date="2023-11-14T07:16:00Z">
        <w:r w:rsidR="008B2C93">
          <w:t>a deeper</w:t>
        </w:r>
      </w:ins>
      <w:r w:rsidRPr="00C84322">
        <w:t xml:space="preserve"> 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m/s across the four observational sites between 04 and 05 UTC on 1 February (see also Figure 4h-i).  The timing differences in the wind direction shifts and wind speed increases (Figure 5d-e) </w:t>
      </w:r>
      <w:commentRangeStart w:id="336"/>
      <w:r w:rsidRPr="00C84322">
        <w:t xml:space="preserve">(and temperature decreases-not shown) </w:t>
      </w:r>
      <w:commentRangeEnd w:id="336"/>
      <w:r w:rsidRPr="00C84322">
        <w:rPr>
          <w:rStyle w:val="CommentReference"/>
          <w:rFonts w:eastAsiaTheme="minorHAnsi"/>
          <w:sz w:val="24"/>
          <w:szCs w:val="24"/>
        </w:rPr>
        <w:commentReference w:id="336"/>
      </w:r>
      <w:r w:rsidRPr="00C84322">
        <w:t>between sites 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 at Met City (Fig</w:t>
      </w:r>
      <w:r>
        <w:t>ure</w:t>
      </w:r>
      <w:r w:rsidRPr="00C84322">
        <w:t xml:space="preserve"> 5f) occurs just after the cold frontal </w:t>
      </w:r>
      <w:proofErr w:type="gramStart"/>
      <w:r w:rsidRPr="00C84322">
        <w:t>passage, and</w:t>
      </w:r>
      <w:proofErr w:type="gramEnd"/>
      <w:r w:rsidRPr="00C84322">
        <w:t xml:space="preserve"> is coincident with the deepening of the SML just below the LLJ (Fig</w:t>
      </w:r>
      <w:r>
        <w:t>ure</w:t>
      </w:r>
      <w:r w:rsidRPr="00C84322">
        <w:t xml:space="preserve"> 5a)</w:t>
      </w:r>
      <w:r>
        <w:t xml:space="preserve"> </w:t>
      </w:r>
      <w:r w:rsidRPr="00C84322">
        <w:t>and the appearance of the likely horizontal roll vortices (</w:t>
      </w:r>
      <w:r>
        <w:t>Figure 4i</w:t>
      </w:r>
      <w:r w:rsidRPr="00C84322">
        <w:t>).</w:t>
      </w:r>
      <w:ins w:id="337" w:author="Ola Persson" w:date="2023-11-14T07:22:00Z">
        <w:r w:rsidR="008B2C93" w:rsidRPr="008B2C93">
          <w:t xml:space="preserve"> </w:t>
        </w:r>
        <w:r w:rsidR="008B2C93" w:rsidRPr="00751148">
          <w:t xml:space="preserve">It is unclear whether enhanced turbulence caused by the </w:t>
        </w:r>
        <w:proofErr w:type="gramStart"/>
        <w:r w:rsidR="008B2C93" w:rsidRPr="00751148">
          <w:t>LLJ</w:t>
        </w:r>
        <w:proofErr w:type="gramEnd"/>
        <w:r w:rsidR="008B2C93" w:rsidRPr="00751148">
          <w:t xml:space="preserve"> or the apparent roll vortices have </w:t>
        </w:r>
      </w:ins>
      <w:ins w:id="338" w:author="Ola Persson" w:date="2023-11-14T07:23:00Z">
        <w:r w:rsidR="008B2C93">
          <w:t>deepened</w:t>
        </w:r>
      </w:ins>
      <w:ins w:id="339" w:author="Ola Persson" w:date="2023-11-14T07:22:00Z">
        <w:r w:rsidR="008B2C93" w:rsidRPr="00751148">
          <w:t xml:space="preserve"> the SML, or if the </w:t>
        </w:r>
      </w:ins>
      <w:ins w:id="340" w:author="Ola Persson" w:date="2023-11-14T07:23:00Z">
        <w:r w:rsidR="008B2C93">
          <w:t>deeper</w:t>
        </w:r>
      </w:ins>
      <w:ins w:id="341" w:author="Ola Persson" w:date="2023-11-14T07:22:00Z">
        <w:r w:rsidR="008B2C93" w:rsidRPr="00751148">
          <w:t xml:space="preserve"> SML has eroded the lowest portion of the strong winds t</w:t>
        </w:r>
        <w:r w:rsidR="008B2C93" w:rsidRPr="00C84322">
          <w:t>hereby producing a LLJ just above the SML.</w:t>
        </w:r>
      </w:ins>
      <w:r w:rsidRPr="00C84322">
        <w:t xml:space="preserve">  </w:t>
      </w:r>
      <w:proofErr w:type="gramStart"/>
      <w:r w:rsidRPr="00C84322">
        <w:t>All of</w:t>
      </w:r>
      <w:proofErr w:type="gramEnd"/>
      <w:r w:rsidRPr="00C84322">
        <w:t xml:space="preserve"> these features indicate significant, efficient, vertical momentum transport at this time.</w:t>
      </w:r>
    </w:p>
    <w:p w14:paraId="41C26FC0" w14:textId="11959061" w:rsidR="00C84322" w:rsidRPr="00C84322" w:rsidRDefault="00C84322" w:rsidP="00C84322">
      <w:pPr>
        <w:pStyle w:val="Text"/>
      </w:pPr>
      <w:r w:rsidRPr="00C84322">
        <w:t>The presence of the LLJ behind the cold front is likely due to the LLJ being quasi-axisymmetric around this second low. That is, it is a “wrap-around” LLJ that is likely an extension of the LLJ observed in the warm sector as this warm air wraps around the strong but compact cyclone center, as seen in Fig</w:t>
      </w:r>
      <w:r>
        <w:t>ure</w:t>
      </w:r>
      <w:r w:rsidRPr="00C84322">
        <w:t xml:space="preserve"> 3.  Note that there is not much of the warm air </w:t>
      </w:r>
      <w:commentRangeStart w:id="342"/>
      <w:r w:rsidRPr="00C84322">
        <w:t xml:space="preserve">remaining </w:t>
      </w:r>
      <w:commentRangeEnd w:id="342"/>
      <w:r>
        <w:rPr>
          <w:rStyle w:val="CommentReference"/>
          <w:rFonts w:asciiTheme="minorHAnsi" w:eastAsiaTheme="minorHAnsi" w:hAnsiTheme="minorHAnsi" w:cstheme="minorBidi"/>
        </w:rPr>
        <w:commentReference w:id="342"/>
      </w:r>
      <w:r w:rsidRPr="00C84322">
        <w:t>with this wrap-around LLJ, and that it is at a slightly higher altitude, consistent with some lifting as the LLJ has wrapped itself around the cyclone center.  The 6-h soundings do suggest a thermal wind contribution over a ~100 m deep layer at the core of this second LLJ; it is beyond the scope of this paper to examine whether this brief reversal in horizontal temperature gradient is sufficient to fully support this LLJ structure</w:t>
      </w:r>
      <w:r>
        <w:t>. We</w:t>
      </w:r>
      <w:r w:rsidRPr="00C84322">
        <w:t xml:space="preserve"> </w:t>
      </w:r>
      <w:r>
        <w:t>infer</w:t>
      </w:r>
      <w:r w:rsidRPr="00C84322">
        <w:t xml:space="preserve"> that the presence of two LLJs in </w:t>
      </w:r>
      <w:proofErr w:type="gramStart"/>
      <w:r w:rsidRPr="00C84322">
        <w:t>fairly rapid</w:t>
      </w:r>
      <w:proofErr w:type="gramEnd"/>
      <w:r w:rsidRPr="00C84322">
        <w:t xml:space="preserve"> succession, or alternatively, a wrap-around LLJ within a rapidly moving storm system, produces strong, rapid surface wind speed and wind direction changes as the cyclone translates across the </w:t>
      </w:r>
      <w:proofErr w:type="spellStart"/>
      <w:r w:rsidRPr="00C84322">
        <w:t>MOSAiC</w:t>
      </w:r>
      <w:proofErr w:type="spellEnd"/>
      <w:r w:rsidRPr="00C84322">
        <w:t xml:space="preserve"> domain, and is key for forcing the significant ice motion, ice deformation and upper-ocean current changes observed during the passage of this second cyclone.  This double LLJ (wrap-around LLJ) was </w:t>
      </w:r>
      <w:commentRangeStart w:id="343"/>
      <w:r w:rsidRPr="00C84322">
        <w:t xml:space="preserve">observed in other </w:t>
      </w:r>
      <w:proofErr w:type="spellStart"/>
      <w:r w:rsidRPr="00C84322">
        <w:t>MOSAiC</w:t>
      </w:r>
      <w:proofErr w:type="spellEnd"/>
      <w:r w:rsidRPr="00C84322">
        <w:t xml:space="preserve"> cyclones with significant ice deformation</w:t>
      </w:r>
      <w:commentRangeEnd w:id="343"/>
      <w:r>
        <w:rPr>
          <w:rStyle w:val="CommentReference"/>
          <w:rFonts w:asciiTheme="minorHAnsi" w:eastAsiaTheme="minorHAnsi" w:hAnsiTheme="minorHAnsi" w:cstheme="minorBidi"/>
        </w:rPr>
        <w:commentReference w:id="343"/>
      </w:r>
      <w:r w:rsidRPr="00C84322">
        <w:t>.</w:t>
      </w:r>
    </w:p>
    <w:p w14:paraId="7C93542B" w14:textId="79869794" w:rsidR="00C84322" w:rsidRDefault="00DA2D8D" w:rsidP="00C84322">
      <w:pPr>
        <w:pStyle w:val="Text"/>
      </w:pPr>
      <w:r w:rsidRPr="00DA2D8D">
        <w:lastRenderedPageBreak/>
        <w:t>Low-level atmospheric divergence is one way to quantify these wind transitions, and significant atmospheric convergence is observed with the passage of the warm and cold fronts of low L</w:t>
      </w:r>
      <w:r w:rsidRPr="00DA2D8D">
        <w:rPr>
          <w:vertAlign w:val="subscript"/>
        </w:rPr>
        <w:t>2</w:t>
      </w:r>
      <w:r w:rsidRPr="00DA2D8D">
        <w:t>, with the strongest convergence (~3</w:t>
      </w:r>
      <w:ins w:id="344" w:author="Ola Persson" w:date="2023-11-14T07:34:00Z">
        <w:r w:rsidR="009D6108">
          <w:t>0</w:t>
        </w:r>
      </w:ins>
      <w:r w:rsidRPr="00DA2D8D">
        <w:t xml:space="preserve"> x 10</w:t>
      </w:r>
      <w:r w:rsidRPr="00DA2D8D">
        <w:rPr>
          <w:vertAlign w:val="superscript"/>
        </w:rPr>
        <w:t>-</w:t>
      </w:r>
      <w:del w:id="345" w:author="Ola Persson" w:date="2023-11-14T07:34:00Z">
        <w:r w:rsidRPr="00DA2D8D" w:rsidDel="009D6108">
          <w:rPr>
            <w:vertAlign w:val="superscript"/>
          </w:rPr>
          <w:delText>4</w:delText>
        </w:r>
        <w:r w:rsidRPr="00DA2D8D" w:rsidDel="009D6108">
          <w:delText xml:space="preserve"> </w:delText>
        </w:r>
      </w:del>
      <w:ins w:id="346" w:author="Ola Persson" w:date="2023-11-14T07:34:00Z">
        <w:r w:rsidR="009D6108">
          <w:rPr>
            <w:vertAlign w:val="superscript"/>
          </w:rPr>
          <w:t>5</w:t>
        </w:r>
        <w:r w:rsidR="009D6108" w:rsidRPr="00DA2D8D">
          <w:t xml:space="preserve"> </w:t>
        </w:r>
      </w:ins>
      <w:r w:rsidRPr="00DA2D8D">
        <w:t>s</w:t>
      </w:r>
      <w:r w:rsidRPr="00DA2D8D">
        <w:rPr>
          <w:vertAlign w:val="superscript"/>
        </w:rPr>
        <w:t>-1</w:t>
      </w:r>
      <w:r w:rsidRPr="00DA2D8D">
        <w:t xml:space="preserve">) occurring with the cold-frontal passage (Fig. 5g).  Ice convergence and shearing show significant peaks in association with this atmospheric convergence near the cold front.  There is no appreciable ice divergence/ convergence with the warm frontal passage, though there is significant shearing of the ice.  Note that other wind transition events for which wind speeds are appreciable also show some atmospheric divergence/convergence and some ice deformation (e.g., near 08 UTC </w:t>
      </w:r>
      <w:r>
        <w:t>on 3 February,</w:t>
      </w:r>
      <w:r w:rsidRPr="00DA2D8D">
        <w:t xml:space="preserve"> also associated with </w:t>
      </w:r>
      <w:proofErr w:type="gramStart"/>
      <w:r w:rsidRPr="00DA2D8D">
        <w:t>a</w:t>
      </w:r>
      <w:proofErr w:type="gramEnd"/>
      <w:r w:rsidRPr="00DA2D8D">
        <w:t xml:space="preserve"> LLJ). </w:t>
      </w:r>
      <w:r>
        <w:t>Nevertheless, ice deformation events can have multiple local and nonlocal causes, and therefore often are not associated with atmospheric divergence.</w:t>
      </w:r>
    </w:p>
    <w:p w14:paraId="21309E11" w14:textId="6A647B6D" w:rsidR="1AB51EAA" w:rsidRDefault="008B2C93">
      <w:pPr>
        <w:pStyle w:val="FigureorTableCaption"/>
        <w:spacing w:line="259" w:lineRule="auto"/>
        <w:jc w:val="center"/>
        <w:pPrChange w:id="347" w:author="Ola Persson" w:date="2023-11-14T07:24:00Z">
          <w:pPr>
            <w:pStyle w:val="FigureorTableCaption"/>
            <w:spacing w:line="259" w:lineRule="auto"/>
          </w:pPr>
        </w:pPrChange>
      </w:pPr>
      <w:ins w:id="348" w:author="Ola Persson" w:date="2023-11-14T07:24:00Z">
        <w:r>
          <w:rPr>
            <w:noProof/>
          </w:rPr>
          <w:lastRenderedPageBreak/>
          <w:drawing>
            <wp:inline distT="0" distB="0" distL="0" distR="0" wp14:anchorId="2BDFFFC8" wp14:editId="4B6466CF">
              <wp:extent cx="5074920" cy="6784848"/>
              <wp:effectExtent l="0" t="0" r="0" b="0"/>
              <wp:docPr id="3872159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5983" name="Picture 1"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4920" cy="6784848"/>
                      </a:xfrm>
                      <a:prstGeom prst="rect">
                        <a:avLst/>
                      </a:prstGeom>
                    </pic:spPr>
                  </pic:pic>
                </a:graphicData>
              </a:graphic>
            </wp:inline>
          </w:drawing>
        </w:r>
      </w:ins>
      <w:ins w:id="349" w:author="Ola G Persson" w:date="2023-10-19T03:57:00Z">
        <w:del w:id="350" w:author="Ola Persson" w:date="2023-11-14T07:23:00Z">
          <w:r w:rsidR="00C84322" w:rsidDel="008B2C93">
            <w:rPr>
              <w:noProof/>
            </w:rPr>
            <w:drawing>
              <wp:inline distT="0" distB="0" distL="0" distR="0" wp14:anchorId="63497B92" wp14:editId="5A86F072">
                <wp:extent cx="5922368" cy="6419852"/>
                <wp:effectExtent l="0" t="0" r="0" b="0"/>
                <wp:docPr id="93797848" name="Picture 9379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22368" cy="6419852"/>
                        </a:xfrm>
                        <a:prstGeom prst="rect">
                          <a:avLst/>
                        </a:prstGeom>
                      </pic:spPr>
                    </pic:pic>
                  </a:graphicData>
                </a:graphic>
              </wp:inline>
            </w:drawing>
          </w:r>
        </w:del>
      </w:ins>
    </w:p>
    <w:p w14:paraId="43080B20" w14:textId="7A1E3E50" w:rsidR="008B2C93" w:rsidRPr="009D6108" w:rsidRDefault="008B2C93" w:rsidP="008B2C93">
      <w:pPr>
        <w:widowControl w:val="0"/>
        <w:jc w:val="both"/>
        <w:rPr>
          <w:ins w:id="351" w:author="Ola Persson" w:date="2023-11-14T07:24:00Z"/>
          <w:sz w:val="24"/>
          <w:szCs w:val="24"/>
          <w:rPrChange w:id="352" w:author="Ola Persson" w:date="2023-11-14T07:25:00Z">
            <w:rPr>
              <w:ins w:id="353" w:author="Ola Persson" w:date="2023-11-14T07:24:00Z"/>
            </w:rPr>
          </w:rPrChange>
        </w:rPr>
      </w:pPr>
      <w:commentRangeStart w:id="354"/>
      <w:ins w:id="355" w:author="Ola Persson" w:date="2023-11-14T07:24:00Z">
        <w:r w:rsidRPr="009D6108">
          <w:rPr>
            <w:i/>
            <w:iCs/>
            <w:sz w:val="24"/>
            <w:szCs w:val="24"/>
            <w:rPrChange w:id="356" w:author="Ola Persson" w:date="2023-11-14T07:25:00Z">
              <w:rPr>
                <w:i/>
                <w:iCs/>
              </w:rPr>
            </w:rPrChange>
          </w:rPr>
          <w:t xml:space="preserve">Figure 5:  </w:t>
        </w:r>
        <w:commentRangeEnd w:id="354"/>
        <w:r w:rsidRPr="009D6108">
          <w:rPr>
            <w:rStyle w:val="CommentReference"/>
            <w:sz w:val="24"/>
            <w:szCs w:val="24"/>
            <w:rPrChange w:id="357" w:author="Ola Persson" w:date="2023-11-14T07:25:00Z">
              <w:rPr>
                <w:rStyle w:val="CommentReference"/>
              </w:rPr>
            </w:rPrChange>
          </w:rPr>
          <w:commentReference w:id="354"/>
        </w:r>
        <w:r w:rsidRPr="009D6108">
          <w:rPr>
            <w:i/>
            <w:iCs/>
            <w:sz w:val="24"/>
            <w:szCs w:val="24"/>
            <w:rPrChange w:id="358" w:author="Ola Persson" w:date="2023-11-14T07:25:00Z">
              <w:rPr>
                <w:i/>
                <w:iCs/>
              </w:rPr>
            </w:rPrChange>
          </w:rPr>
          <w:t>a) Time-height section of virtual potential temperature (</w:t>
        </w:r>
        <w:r w:rsidRPr="009D6108">
          <w:rPr>
            <w:rFonts w:ascii="Symbol" w:hAnsi="Symbol"/>
            <w:i/>
            <w:iCs/>
            <w:sz w:val="24"/>
            <w:szCs w:val="24"/>
            <w:rPrChange w:id="359" w:author="Ola Persson" w:date="2023-11-14T07:26:00Z">
              <w:rPr>
                <w:rFonts w:ascii="Symbol" w:hAnsi="Symbol"/>
                <w:i/>
                <w:iCs/>
              </w:rPr>
            </w:rPrChange>
          </w:rPr>
          <w:t></w:t>
        </w:r>
        <w:r w:rsidRPr="009D6108">
          <w:rPr>
            <w:i/>
            <w:iCs/>
            <w:sz w:val="24"/>
            <w:szCs w:val="24"/>
            <w:vertAlign w:val="subscript"/>
            <w:rPrChange w:id="360" w:author="Ola Persson" w:date="2023-11-14T07:25:00Z">
              <w:rPr>
                <w:i/>
                <w:iCs/>
                <w:vertAlign w:val="subscript"/>
              </w:rPr>
            </w:rPrChange>
          </w:rPr>
          <w:t>v</w:t>
        </w:r>
        <w:r w:rsidRPr="009D6108">
          <w:rPr>
            <w:i/>
            <w:iCs/>
            <w:sz w:val="24"/>
            <w:szCs w:val="24"/>
            <w:rPrChange w:id="361" w:author="Ola Persson" w:date="2023-11-14T07:25:00Z">
              <w:rPr>
                <w:i/>
                <w:iCs/>
              </w:rPr>
            </w:rPrChange>
          </w:rPr>
          <w:t xml:space="preserve">, colors), </w:t>
        </w:r>
        <w:proofErr w:type="spellStart"/>
        <w:r w:rsidRPr="009D6108">
          <w:rPr>
            <w:i/>
            <w:iCs/>
            <w:sz w:val="24"/>
            <w:szCs w:val="24"/>
            <w:rPrChange w:id="362" w:author="Ola Persson" w:date="2023-11-14T07:25:00Z">
              <w:rPr>
                <w:i/>
                <w:iCs/>
              </w:rPr>
            </w:rPrChange>
          </w:rPr>
          <w:t>isotachs</w:t>
        </w:r>
        <w:proofErr w:type="spellEnd"/>
        <w:r w:rsidRPr="009D6108">
          <w:rPr>
            <w:i/>
            <w:iCs/>
            <w:sz w:val="24"/>
            <w:szCs w:val="24"/>
            <w:rPrChange w:id="363" w:author="Ola Persson" w:date="2023-11-14T07:25:00Z">
              <w:rPr>
                <w:i/>
                <w:iCs/>
              </w:rPr>
            </w:rPrChange>
          </w:rPr>
          <w:t xml:space="preserve"> (red), and select wind barbs from serial rawinsondes at the </w:t>
        </w:r>
        <w:r w:rsidRPr="009D6108">
          <w:rPr>
            <w:sz w:val="24"/>
            <w:szCs w:val="24"/>
            <w:rPrChange w:id="364" w:author="Ola Persson" w:date="2023-11-14T07:25:00Z">
              <w:rPr/>
            </w:rPrChange>
          </w:rPr>
          <w:t xml:space="preserve">R/V </w:t>
        </w:r>
        <w:proofErr w:type="spellStart"/>
        <w:r w:rsidRPr="009D6108">
          <w:rPr>
            <w:sz w:val="24"/>
            <w:szCs w:val="24"/>
            <w:rPrChange w:id="365" w:author="Ola Persson" w:date="2023-11-14T07:25:00Z">
              <w:rPr/>
            </w:rPrChange>
          </w:rPr>
          <w:t>Polarstern</w:t>
        </w:r>
        <w:proofErr w:type="spellEnd"/>
        <w:r w:rsidRPr="009D6108">
          <w:rPr>
            <w:i/>
            <w:iCs/>
            <w:sz w:val="24"/>
            <w:szCs w:val="24"/>
            <w:rPrChange w:id="366" w:author="Ola Persson" w:date="2023-11-14T07:25:00Z">
              <w:rPr>
                <w:i/>
                <w:iCs/>
              </w:rPr>
            </w:rPrChange>
          </w:rPr>
          <w:t xml:space="preserve">.  Heavy (red, blue, black) lines mark warm and cold fronts and the top of the Arctic inversion (base of the free troposphere), respectively.  The thin yellow line marks the top of the surface </w:t>
        </w:r>
        <w:proofErr w:type="gramStart"/>
        <w:r w:rsidRPr="009D6108">
          <w:rPr>
            <w:i/>
            <w:iCs/>
            <w:sz w:val="24"/>
            <w:szCs w:val="24"/>
            <w:rPrChange w:id="367" w:author="Ola Persson" w:date="2023-11-14T07:25:00Z">
              <w:rPr>
                <w:i/>
                <w:iCs/>
              </w:rPr>
            </w:rPrChange>
          </w:rPr>
          <w:t>mixed-layer</w:t>
        </w:r>
        <w:proofErr w:type="gramEnd"/>
        <w:r w:rsidRPr="009D6108">
          <w:rPr>
            <w:i/>
            <w:iCs/>
            <w:sz w:val="24"/>
            <w:szCs w:val="24"/>
            <w:rPrChange w:id="368" w:author="Ola Persson" w:date="2023-11-14T07:25:00Z">
              <w:rPr>
                <w:i/>
                <w:iCs/>
              </w:rPr>
            </w:rPrChange>
          </w:rPr>
          <w:t xml:space="preserve">. Low-level jets (LLJ) are also marked.  The 6-hourly rawinsonde times are shown at the bottom of the panel (red*).  Lower 6 panels: Time-series from the Met City tower and the ASFG of </w:t>
        </w:r>
      </w:ins>
      <w:ins w:id="369" w:author="Ola Persson" w:date="2023-11-14T07:27:00Z">
        <w:r w:rsidR="009D6108">
          <w:rPr>
            <w:i/>
            <w:iCs/>
            <w:sz w:val="24"/>
            <w:szCs w:val="24"/>
          </w:rPr>
          <w:t>b</w:t>
        </w:r>
      </w:ins>
      <w:ins w:id="370" w:author="Ola Persson" w:date="2023-11-14T07:24:00Z">
        <w:r w:rsidRPr="009D6108">
          <w:rPr>
            <w:i/>
            <w:iCs/>
            <w:sz w:val="24"/>
            <w:szCs w:val="24"/>
            <w:rPrChange w:id="371" w:author="Ola Persson" w:date="2023-11-14T07:25:00Z">
              <w:rPr>
                <w:i/>
                <w:iCs/>
              </w:rPr>
            </w:rPrChange>
          </w:rPr>
          <w:t xml:space="preserve">) MSLP; </w:t>
        </w:r>
      </w:ins>
      <w:ins w:id="372" w:author="Ola Persson" w:date="2023-11-14T07:27:00Z">
        <w:r w:rsidR="009D6108">
          <w:rPr>
            <w:i/>
            <w:iCs/>
            <w:sz w:val="24"/>
            <w:szCs w:val="24"/>
          </w:rPr>
          <w:t>c</w:t>
        </w:r>
      </w:ins>
      <w:ins w:id="373" w:author="Ola Persson" w:date="2023-11-14T07:24:00Z">
        <w:r w:rsidRPr="009D6108">
          <w:rPr>
            <w:i/>
            <w:iCs/>
            <w:sz w:val="24"/>
            <w:szCs w:val="24"/>
            <w:rPrChange w:id="374" w:author="Ola Persson" w:date="2023-11-14T07:25:00Z">
              <w:rPr>
                <w:i/>
                <w:iCs/>
              </w:rPr>
            </w:rPrChange>
          </w:rPr>
          <w:t>) T</w:t>
        </w:r>
        <w:r w:rsidRPr="009D6108">
          <w:rPr>
            <w:i/>
            <w:iCs/>
            <w:sz w:val="24"/>
            <w:szCs w:val="24"/>
            <w:vertAlign w:val="subscript"/>
            <w:rPrChange w:id="375" w:author="Ola Persson" w:date="2023-11-14T07:25:00Z">
              <w:rPr>
                <w:i/>
                <w:iCs/>
                <w:vertAlign w:val="subscript"/>
              </w:rPr>
            </w:rPrChange>
          </w:rPr>
          <w:t>a</w:t>
        </w:r>
        <w:r w:rsidRPr="009D6108">
          <w:rPr>
            <w:i/>
            <w:iCs/>
            <w:sz w:val="24"/>
            <w:szCs w:val="24"/>
            <w:rPrChange w:id="376" w:author="Ola Persson" w:date="2023-11-14T07:25:00Z">
              <w:rPr>
                <w:i/>
                <w:iCs/>
              </w:rPr>
            </w:rPrChange>
          </w:rPr>
          <w:t xml:space="preserve">; d) 10-m and 4-m wind speed; e) 10-m and 4-m wind direction; f) 10-m atmospheric stress (red), stress </w:t>
        </w:r>
        <w:r w:rsidRPr="009D6108">
          <w:rPr>
            <w:i/>
            <w:iCs/>
            <w:sz w:val="24"/>
            <w:szCs w:val="24"/>
            <w:rPrChange w:id="377" w:author="Ola Persson" w:date="2023-11-14T07:25:00Z">
              <w:rPr>
                <w:i/>
                <w:iCs/>
              </w:rPr>
            </w:rPrChange>
          </w:rPr>
          <w:lastRenderedPageBreak/>
          <w:t>vector change (black) at MC; and g) 4-m atmospheric divergence (red), ice divergence (blue), and ice shear (green). The vertical dashed lines show the times when the warm (red) and cold (blue) fronts with the second cyclone pass over.</w:t>
        </w:r>
        <w:r w:rsidRPr="009D6108">
          <w:rPr>
            <w:sz w:val="24"/>
            <w:szCs w:val="24"/>
            <w:rPrChange w:id="378" w:author="Ola Persson" w:date="2023-11-14T07:25:00Z">
              <w:rPr/>
            </w:rPrChange>
          </w:rPr>
          <w:t xml:space="preserve"> </w:t>
        </w:r>
      </w:ins>
    </w:p>
    <w:p w14:paraId="5CB85135" w14:textId="3ECC69EA" w:rsidR="1AB51EAA" w:rsidDel="008B2C93" w:rsidRDefault="1AB51EAA" w:rsidP="005C6F8A">
      <w:pPr>
        <w:pStyle w:val="FigureorTableCaption"/>
        <w:spacing w:line="259" w:lineRule="auto"/>
        <w:rPr>
          <w:del w:id="379" w:author="Ola Persson" w:date="2023-11-14T07:24:00Z"/>
        </w:rPr>
      </w:pPr>
      <w:del w:id="380" w:author="Ola Persson" w:date="2023-11-14T07:24:00Z">
        <w:r w:rsidRPr="1AB51EAA" w:rsidDel="008B2C93">
          <w:rPr>
            <w:b/>
            <w:bCs/>
          </w:rPr>
          <w:delText>Figure 5</w:delText>
        </w:r>
        <w:r w:rsidDel="008B2C93">
          <w:delText xml:space="preserve">. </w:delText>
        </w:r>
        <w:commentRangeStart w:id="381"/>
        <w:r w:rsidR="00C84322" w:rsidRPr="00C84322" w:rsidDel="008B2C93">
          <w:delText>Top: Time-height section of virtual potential temperature (</w:delText>
        </w:r>
      </w:del>
      <m:oMath>
        <m:sSub>
          <m:sSubPr>
            <m:ctrlPr>
              <w:del w:id="382" w:author="Ola Persson" w:date="2023-11-14T07:24:00Z">
                <w:rPr>
                  <w:rFonts w:ascii="Cambria Math" w:hAnsi="Cambria Math"/>
                  <w:i/>
                </w:rPr>
              </w:del>
            </m:ctrlPr>
          </m:sSubPr>
          <m:e>
            <m:r>
              <w:del w:id="383" w:author="Ola Persson" w:date="2023-11-14T07:24:00Z">
                <w:rPr>
                  <w:rFonts w:ascii="Cambria Math" w:hAnsi="Cambria Math"/>
                </w:rPr>
                <m:t>θ</m:t>
              </w:del>
            </m:r>
          </m:e>
          <m:sub>
            <m:r>
              <w:del w:id="384" w:author="Ola Persson" w:date="2023-11-14T07:24:00Z">
                <w:rPr>
                  <w:rFonts w:ascii="Cambria Math" w:hAnsi="Cambria Math"/>
                </w:rPr>
                <m:t>v</m:t>
              </w:del>
            </m:r>
          </m:sub>
        </m:sSub>
      </m:oMath>
      <w:del w:id="385" w:author="Ola Persson" w:date="2023-11-14T07:24:00Z">
        <w:r w:rsidR="00C84322" w:rsidRPr="00C84322" w:rsidDel="008B2C93">
          <w:delText xml:space="preserve">, colors), isotachs (red), and select wind barbs from serial rawinsondes at the R/V Polarstern.  Heavy (red, blue, black) lines mark warm and cold fronts and the top of the Arctic inversion (base of the free troposphere), respectively.  </w:delText>
        </w:r>
        <w:commentRangeEnd w:id="381"/>
        <w:r w:rsidR="0037787F" w:rsidDel="008B2C93">
          <w:rPr>
            <w:rStyle w:val="CommentReference"/>
            <w:rFonts w:asciiTheme="minorHAnsi" w:eastAsiaTheme="minorHAnsi" w:hAnsiTheme="minorHAnsi" w:cstheme="minorBidi"/>
            <w:kern w:val="0"/>
          </w:rPr>
          <w:commentReference w:id="381"/>
        </w:r>
        <w:r w:rsidR="00C84322" w:rsidRPr="00C84322" w:rsidDel="008B2C93">
          <w:delText>The thin yellow line marks the top of the surface mixed-layer height. Low-level jets (LLJ) are also marked.  The 6-hourly rawinsonde times are shown at the bottom of the panel (red*).  Lower 6 panels: Time-series of b) MSLP at the CO, c) Ta from the Polarstern mast, d) wind speed from the CO and the ASFS; e) wind direction at the CO and the ASFS; and f) 10-m atmospheric stress (red), stress vector change (black) at MC, and g) 4-m atmospheric divergence (red), ice divergence (blue), and ice shear (green). The vertical dashed lines show the transitions in the various parameters when the warm (red) and cold (blue) fronts with the second cyclone pass over.</w:delText>
        </w:r>
      </w:del>
    </w:p>
    <w:p w14:paraId="29A5BE12" w14:textId="39CABB33" w:rsidR="1AB51EAA" w:rsidRDefault="1AB51EAA" w:rsidP="1AB51EAA">
      <w:pPr>
        <w:pStyle w:val="Heading-Main"/>
        <w:spacing w:line="259" w:lineRule="auto"/>
      </w:pPr>
      <w:r>
        <w:t>4 Sea ice dynamics</w:t>
      </w:r>
    </w:p>
    <w:p w14:paraId="318ED94E" w14:textId="70B3D536" w:rsidR="00661BBD" w:rsidRPr="00F47B9C" w:rsidRDefault="00661BBD" w:rsidP="00F47B9C">
      <w:pPr>
        <w:pStyle w:val="Text"/>
      </w:pPr>
      <w:r w:rsidRPr="00F47B9C">
        <w:t xml:space="preserve">Sea ice motion </w:t>
      </w:r>
      <w:del w:id="386" w:author="Ola Persson" w:date="2023-11-14T07:35:00Z">
        <w:r w:rsidRPr="00F47B9C" w:rsidDel="00447240">
          <w:delText xml:space="preserve">at </w:delText>
        </w:r>
      </w:del>
      <w:r w:rsidRPr="00F47B9C">
        <w:t xml:space="preserve">during the passage of the storm is broadly coherent with time-varying wind forcing. We examine the sea ice response </w:t>
      </w:r>
      <w:ins w:id="387" w:author="Ola Persson" w:date="2023-11-14T07:36:00Z">
        <w:r w:rsidR="00447240">
          <w:t xml:space="preserve">during the second cyclone </w:t>
        </w:r>
      </w:ins>
      <w:r w:rsidRPr="00F47B9C">
        <w:t>first in terms of the relationship with the local wind forcing, then examine the differential motion of the ice pack.</w:t>
      </w:r>
      <w:r w:rsidR="00B52E5A">
        <w:t xml:space="preserve"> </w:t>
      </w:r>
      <w:del w:id="388" w:author="Ola Persson" w:date="2023-11-14T07:36:00Z">
        <w:r w:rsidR="00B52E5A" w:rsidDel="00447240">
          <w:delText>For brevity, we focus primarily on the second storm.</w:delText>
        </w:r>
      </w:del>
    </w:p>
    <w:p w14:paraId="7AFECF33" w14:textId="5F322598" w:rsidR="1AB51EAA" w:rsidRPr="00F47B9C" w:rsidRDefault="1AB51EAA" w:rsidP="00C00961">
      <w:pPr>
        <w:pStyle w:val="Heading-Secondary"/>
      </w:pPr>
      <w:r w:rsidRPr="00F47B9C">
        <w:t>4.1 Atmosphere-ice interaction</w:t>
      </w:r>
    </w:p>
    <w:p w14:paraId="79424FD3" w14:textId="54D966F6" w:rsidR="00F47B9C" w:rsidRDefault="00661BBD" w:rsidP="00F47B9C">
      <w:pPr>
        <w:pStyle w:val="Text"/>
      </w:pPr>
      <w:r w:rsidRPr="00F47B9C">
        <w:t xml:space="preserve">Drift trajectories of the three L-sites and the CO (Figure 6a-d) generally illustrate the expected right hand turning rule first noted by </w:t>
      </w:r>
      <w:r w:rsidR="00C40C4D" w:rsidRPr="00F47B9C">
        <w:fldChar w:fldCharType="begin"/>
      </w:r>
      <w:r w:rsidR="001902F1">
        <w:instrText xml:space="preserve"> ADDIN ZOTERO_ITEM CSL_CITATION {"citationID":"AtlN8AL0","properties":{"formattedCitation":"(Nansen, 1902)","plainCitation":"(Nansen, 1902)","dontUpdate":true,"noteIndex":0},"citationItems":[{"id":6187,"uris":["http://zotero.org/users/6124969/items/FDTWSNDX"],"itemData":{"id":6187,"type":"book","publisher":"London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C40C4D" w:rsidRPr="00F47B9C">
        <w:fldChar w:fldCharType="separate"/>
      </w:r>
      <w:r w:rsidR="00C40C4D" w:rsidRPr="00F47B9C">
        <w:t xml:space="preserve">Nansen </w:t>
      </w:r>
      <w:r w:rsidR="00E51EC0">
        <w:t>(</w:t>
      </w:r>
      <w:r w:rsidR="00C40C4D" w:rsidRPr="00F47B9C">
        <w:t>1902)</w:t>
      </w:r>
      <w:r w:rsidR="00C40C4D" w:rsidRPr="00F47B9C">
        <w:fldChar w:fldCharType="end"/>
      </w:r>
      <w:ins w:id="389" w:author="Ola Persson" w:date="2023-11-14T07:36:00Z">
        <w:r w:rsidR="00447240">
          <w:t xml:space="preserve">; that is, </w:t>
        </w:r>
      </w:ins>
      <w:ins w:id="390" w:author="Ola Persson" w:date="2023-11-14T07:37:00Z">
        <w:r w:rsidR="00447240">
          <w:t>that the ice moves ~30</w:t>
        </w:r>
        <w:r w:rsidR="00447240">
          <w:rPr>
            <w:rFonts w:ascii="Arial" w:eastAsiaTheme="minorHAnsi" w:hAnsi="Arial" w:cs="Arial"/>
            <w:sz w:val="26"/>
            <w:szCs w:val="26"/>
          </w:rPr>
          <w:t>°</w:t>
        </w:r>
      </w:ins>
      <w:del w:id="391" w:author="Ola Persson" w:date="2023-11-14T07:36:00Z">
        <w:r w:rsidRPr="00F47B9C" w:rsidDel="00447240">
          <w:delText>.</w:delText>
        </w:r>
      </w:del>
      <w:r w:rsidRPr="00F47B9C">
        <w:t xml:space="preserve"> </w:t>
      </w:r>
      <w:ins w:id="392" w:author="Ola Persson" w:date="2023-11-14T07:37:00Z">
        <w:r w:rsidR="00447240">
          <w:t xml:space="preserve">to the right of the wind.  </w:t>
        </w:r>
      </w:ins>
      <w:r w:rsidRPr="00F47B9C">
        <w:t xml:space="preserve">At all four sites, the ice drift arcs to the right and slows as the </w:t>
      </w:r>
      <w:r w:rsidR="005D1626">
        <w:t xml:space="preserve">29 </w:t>
      </w:r>
      <w:r w:rsidRPr="00F47B9C">
        <w:t xml:space="preserve">January cyclone moves away from the </w:t>
      </w:r>
      <w:proofErr w:type="spellStart"/>
      <w:r w:rsidRPr="00F47B9C">
        <w:t>MOSAiC</w:t>
      </w:r>
      <w:proofErr w:type="spellEnd"/>
      <w:r w:rsidRPr="00F47B9C">
        <w:t xml:space="preserve"> site</w:t>
      </w:r>
      <w:ins w:id="393" w:author="Ola Persson" w:date="2023-11-14T07:37:00Z">
        <w:r w:rsidR="00447240">
          <w:t xml:space="preserve"> and the winds veer from SW to NW</w:t>
        </w:r>
      </w:ins>
      <w:r w:rsidRPr="00F47B9C">
        <w:t xml:space="preserve">. At </w:t>
      </w:r>
      <w:del w:id="394" w:author="Ola Persson" w:date="2023-11-14T07:38:00Z">
        <w:r w:rsidRPr="00F47B9C" w:rsidDel="00447240">
          <w:delText>the sea level pressure</w:delText>
        </w:r>
      </w:del>
      <w:ins w:id="395" w:author="Ola Persson" w:date="2023-11-14T07:38:00Z">
        <w:r w:rsidR="00447240">
          <w:t>MSLP</w:t>
        </w:r>
      </w:ins>
      <w:r w:rsidRPr="00F47B9C">
        <w:t xml:space="preserve"> maximum between the two depressions, the wind direction abruptly reverses</w:t>
      </w:r>
      <w:del w:id="396" w:author="Ola Persson" w:date="2023-11-14T07:39:00Z">
        <w:r w:rsidRPr="00F47B9C" w:rsidDel="00447240">
          <w:delText>. This reversal occurs</w:delText>
        </w:r>
      </w:del>
      <w:r w:rsidRPr="00F47B9C">
        <w:t xml:space="preserve"> at 23 UTC on 30</w:t>
      </w:r>
      <w:r w:rsidR="005D1626">
        <w:t xml:space="preserve"> January</w:t>
      </w:r>
      <w:r w:rsidRPr="00F47B9C">
        <w:t xml:space="preserve"> at all sites</w:t>
      </w:r>
      <w:r w:rsidR="00F75F39" w:rsidRPr="00F47B9C">
        <w:t xml:space="preserve">, marked by the </w:t>
      </w:r>
      <w:proofErr w:type="gramStart"/>
      <w:r w:rsidR="00F75F39" w:rsidRPr="00F47B9C">
        <w:t>red letter</w:t>
      </w:r>
      <w:proofErr w:type="gramEnd"/>
      <w:r w:rsidR="00F75F39" w:rsidRPr="00F47B9C">
        <w:t xml:space="preserve"> A. As the sea level pressure decreases and the second cyclone approaches the CO, </w:t>
      </w:r>
      <w:ins w:id="397" w:author="Ola Persson" w:date="2023-11-14T07:40:00Z">
        <w:r w:rsidR="00447240">
          <w:t>the winds beco</w:t>
        </w:r>
      </w:ins>
      <w:ins w:id="398" w:author="Ola Persson" w:date="2023-11-14T07:41:00Z">
        <w:r w:rsidR="00447240">
          <w:t xml:space="preserve">me southeasterly and </w:t>
        </w:r>
      </w:ins>
      <w:r w:rsidR="00F75F39" w:rsidRPr="00F47B9C">
        <w:t>the ice drifts northward until slowing to a halt and again reversing direction</w:t>
      </w:r>
      <w:ins w:id="399" w:author="Ola Persson" w:date="2023-11-14T07:40:00Z">
        <w:r w:rsidR="00447240">
          <w:t xml:space="preserve"> near the time of the surface cold frontal passage</w:t>
        </w:r>
      </w:ins>
      <w:r w:rsidR="00F75F39" w:rsidRPr="00F47B9C">
        <w:t xml:space="preserve">. The cusp in the trajectory marking the reversal is indicated by the letter B. Notably, this reversal </w:t>
      </w:r>
      <w:proofErr w:type="spellStart"/>
      <w:r w:rsidR="00F75F39" w:rsidRPr="00F47B9C">
        <w:t>preceeds</w:t>
      </w:r>
      <w:proofErr w:type="spellEnd"/>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 and last at 0:30 UTC on </w:t>
      </w:r>
      <w:r w:rsidR="005D1626">
        <w:t>1 February</w:t>
      </w:r>
      <w:r w:rsidR="00F75F39" w:rsidRPr="00F47B9C">
        <w:t xml:space="preserve"> at site L2. </w:t>
      </w:r>
      <w:ins w:id="400" w:author="Ola Persson" w:date="2023-11-14T07:41:00Z">
        <w:r w:rsidR="00447240">
          <w:t>This is ~2 h before the cold front</w:t>
        </w:r>
      </w:ins>
      <w:ins w:id="401" w:author="Ola Persson" w:date="2023-11-14T07:42:00Z">
        <w:r w:rsidR="00447240">
          <w:t xml:space="preserve">, which marks the leading edge of the wind direction shift, passes over each respective site (see Fig. 4e-g).  </w:t>
        </w:r>
      </w:ins>
      <w:ins w:id="402" w:author="Ola Persson" w:date="2023-11-14T07:43:00Z">
        <w:r w:rsidR="00447240">
          <w:t xml:space="preserve">Hence, the </w:t>
        </w:r>
      </w:ins>
      <w:ins w:id="403" w:author="Ola Persson" w:date="2023-11-14T07:44:00Z">
        <w:r w:rsidR="00447240">
          <w:t xml:space="preserve">direction </w:t>
        </w:r>
      </w:ins>
      <w:ins w:id="404" w:author="Ola Persson" w:date="2023-11-14T07:43:00Z">
        <w:r w:rsidR="00447240">
          <w:t xml:space="preserve">change of the ice motion occurs </w:t>
        </w:r>
      </w:ins>
      <w:ins w:id="405" w:author="Ola Persson" w:date="2023-11-14T07:44:00Z">
        <w:r w:rsidR="00447240">
          <w:t xml:space="preserve">~2 h </w:t>
        </w:r>
      </w:ins>
      <w:ins w:id="406" w:author="Ola Persson" w:date="2023-11-14T07:43:00Z">
        <w:r w:rsidR="00447240">
          <w:t xml:space="preserve">before the change in the local wind direction. </w:t>
        </w:r>
      </w:ins>
      <w:ins w:id="407" w:author="Ola Persson" w:date="2023-11-14T07:44:00Z">
        <w:r w:rsidR="00447240">
          <w:t xml:space="preserve"> </w:t>
        </w:r>
      </w:ins>
      <w:r w:rsidR="00F75F39" w:rsidRPr="00F47B9C">
        <w:t>The difference in</w:t>
      </w:r>
      <w:ins w:id="408" w:author="Ola Persson" w:date="2023-11-14T07:44:00Z">
        <w:r w:rsidR="00447240">
          <w:t xml:space="preserve"> ice-motion</w:t>
        </w:r>
      </w:ins>
      <w:r w:rsidR="00F75F39" w:rsidRPr="00F47B9C">
        <w:t xml:space="preserve"> directions</w:t>
      </w:r>
      <w:r w:rsidR="005D1626">
        <w:t xml:space="preserve"> before and after the cusp</w:t>
      </w:r>
      <w:r w:rsidR="00F75F39" w:rsidRPr="00F47B9C">
        <w:t xml:space="preserve"> varies</w:t>
      </w:r>
      <w:r w:rsidR="00F47B9C">
        <w:t xml:space="preserve"> spatially</w:t>
      </w:r>
      <w:r w:rsidR="00F75F39" w:rsidRPr="00F47B9C">
        <w:t xml:space="preserve"> as well, indicating that deformation of the ice between the sites has taken place. </w:t>
      </w:r>
    </w:p>
    <w:p w14:paraId="7FE2CA18" w14:textId="512AFEC7" w:rsidR="00661BBD" w:rsidRDefault="00F75F39" w:rsidP="00F47B9C">
      <w:pPr>
        <w:pStyle w:val="Text"/>
      </w:pPr>
      <w:r w:rsidRPr="00F47B9C">
        <w:t xml:space="preserve">In the lower two panels of Figure 6, we see that the drift speed ratio </w:t>
      </w:r>
      <m:oMath>
        <m:r>
          <w:rPr>
            <w:rFonts w:ascii="Cambria Math" w:hAnsi="Cambria Math"/>
          </w:rPr>
          <m:t>α</m:t>
        </m:r>
      </m:oMath>
      <w:r w:rsidR="00E92CAF" w:rsidRPr="00F47B9C">
        <w:t xml:space="preserve"> </w:t>
      </w:r>
      <w:r w:rsidRPr="00F47B9C">
        <w:t xml:space="preserve">(the ratio between the </w:t>
      </w:r>
      <w:ins w:id="409" w:author="Ola Persson" w:date="2023-11-14T07:46:00Z">
        <w:r w:rsidR="00CE2ABA">
          <w:t xml:space="preserve">floe </w:t>
        </w:r>
      </w:ins>
      <w:r w:rsidRPr="00F47B9C">
        <w:t xml:space="preserve">drift speed and the </w:t>
      </w:r>
      <w:ins w:id="410" w:author="Ola Persson" w:date="2023-11-14T07:46:00Z">
        <w:r w:rsidR="00CE2ABA">
          <w:t xml:space="preserve">local </w:t>
        </w:r>
      </w:ins>
      <w:r w:rsidRPr="00F47B9C">
        <w:t>wind speed) and net turning angle</w:t>
      </w:r>
      <w:r w:rsidR="00E92CAF" w:rsidRPr="00F47B9C">
        <w:t xml:space="preserve"> </w:t>
      </w:r>
      <m:oMath>
        <m:r>
          <w:rPr>
            <w:rFonts w:ascii="Cambria Math" w:hAnsi="Cambria Math"/>
          </w:rPr>
          <m:t>θ</m:t>
        </m:r>
      </m:oMath>
      <w:r w:rsidRPr="00F47B9C">
        <w:t xml:space="preserve"> </w:t>
      </w:r>
      <w:r w:rsidR="00E92CAF" w:rsidRPr="00F47B9C">
        <w:t xml:space="preserve"> </w:t>
      </w:r>
      <w:r w:rsidRPr="00F47B9C">
        <w:t xml:space="preserve">(the difference between the </w:t>
      </w:r>
      <w:ins w:id="411" w:author="Ola Persson" w:date="2023-11-14T07:46:00Z">
        <w:r w:rsidR="00CE2ABA">
          <w:t xml:space="preserve">local </w:t>
        </w:r>
      </w:ins>
      <w:r w:rsidRPr="00F47B9C">
        <w:t xml:space="preserve">wind direction and the </w:t>
      </w:r>
      <w:ins w:id="412" w:author="Ola Persson" w:date="2023-11-14T07:46:00Z">
        <w:r w:rsidR="00CE2ABA">
          <w:t xml:space="preserve">floe </w:t>
        </w:r>
      </w:ins>
      <w:r w:rsidRPr="00F47B9C">
        <w:t>drift direction) vary significantly over time. These parameters are empirical measures of the relationship between the ice drift and the wind</w:t>
      </w:r>
      <w:del w:id="413" w:author="Ola Persson" w:date="2023-11-14T07:47:00Z">
        <w:r w:rsidRPr="00F47B9C" w:rsidDel="00CE2ABA">
          <w:delText xml:space="preserve"> </w:delText>
        </w:r>
      </w:del>
      <w:r w:rsidRPr="00F47B9C">
        <w:t>s</w:t>
      </w:r>
      <w:del w:id="414" w:author="Ola Persson" w:date="2023-11-14T07:47:00Z">
        <w:r w:rsidRPr="00F47B9C" w:rsidDel="00CE2ABA">
          <w:delText>peed</w:delText>
        </w:r>
      </w:del>
      <w:r w:rsidRPr="00F47B9C">
        <w:t>.</w:t>
      </w:r>
      <w:r w:rsidR="00E92CAF" w:rsidRPr="00F47B9C">
        <w:t xml:space="preserve"> </w:t>
      </w:r>
      <w:r w:rsidRPr="00F47B9C">
        <w:t xml:space="preserve">In steady state free drift (i.e., in the absence of internal ice stresses), the turning angle is a function of the boundary layer structure and the ice surface roughness, and the drift speed ratio is the Nansen number, a function of the air-ice and ice-ocean drag coefficients and the densities of each medium. </w:t>
      </w:r>
      <w:r w:rsidR="00E92CAF" w:rsidRPr="00F47B9C">
        <w:rPr>
          <w:rFonts w:eastAsia="Calibri"/>
        </w:rPr>
        <w:t xml:space="preserve">At </w:t>
      </w:r>
      <w:proofErr w:type="spellStart"/>
      <w:r w:rsidR="00E92CAF" w:rsidRPr="00F47B9C">
        <w:rPr>
          <w:rFonts w:eastAsia="Calibri"/>
        </w:rPr>
        <w:t>MOSAiC</w:t>
      </w:r>
      <w:proofErr w:type="spellEnd"/>
      <w:r w:rsidR="00E92CAF" w:rsidRPr="00F47B9C">
        <w:rPr>
          <w:rFonts w:eastAsia="Calibri"/>
        </w:rPr>
        <w:t>, we can calculate these directly from the three ASFS sites and Met City using the measured winds and the measured motion of the local ice floe on which these sensors are located.</w:t>
      </w:r>
      <w:r w:rsidR="00E92CAF" w:rsidRPr="00F47B9C">
        <w:t xml:space="preserve"> For the </w:t>
      </w:r>
      <w:r w:rsidR="005D1626">
        <w:t>January</w:t>
      </w:r>
      <w:r w:rsidR="00E92CAF" w:rsidRPr="00F47B9C">
        <w:t xml:space="preserve"> 30-</w:t>
      </w:r>
      <w:r w:rsidR="005D1626">
        <w:t>February</w:t>
      </w:r>
      <w:r w:rsidR="00E92CAF" w:rsidRPr="00F47B9C">
        <w:t xml:space="preserve"> 4 period shown in Figure 6e-f, average values of </w:t>
      </w:r>
      <m:oMath>
        <m:r>
          <w:rPr>
            <w:rFonts w:ascii="Cambria Math" w:hAnsi="Cambria Math"/>
          </w:rPr>
          <m:t>α</m:t>
        </m:r>
      </m:oMath>
      <w:r w:rsidR="00E92CAF" w:rsidRPr="00F47B9C">
        <w:t xml:space="preserve"> and </w:t>
      </w:r>
      <m:oMath>
        <m:r>
          <w:rPr>
            <w:rFonts w:ascii="Cambria Math" w:hAnsi="Cambria Math"/>
          </w:rPr>
          <m:t>θ</m:t>
        </m:r>
      </m:oMath>
      <w:r w:rsidR="00E92CAF" w:rsidRPr="00F47B9C">
        <w:t xml:space="preserve"> are 0.021 and 35, respectively, consistent with previous studies </w:t>
      </w:r>
      <w:r w:rsidR="00C40C4D" w:rsidRPr="00F47B9C">
        <w:fldChar w:fldCharType="begin"/>
      </w:r>
      <w:r w:rsidR="00C40C4D" w:rsidRPr="00F47B9C">
        <w:instrText xml:space="preserve"> ADDIN ZOTERO_ITEM CSL_CITATION {"citationID":"A2fnPbxl","properties":{"formattedCitation":"(Lepp\\uc0\\u228{}ranta, 2007; Schweiger &amp; Zhang, 2015; Womack et al., 2022)","plainCitation":"(Leppäranta, 2007; Schweiger &amp; Zhang, 2015; Womack et al., 2022)","noteIndex":0},"citationItems":[{"id":7173,"uris":["http://zotero.org/users/6124969/items/BY8ABJGG"],"itemData":{"id":7173,"type":"book","collection-title":"Springer praxis books","ISBN":"978-3-540-26970-0","note":"Citation Key: leppäranta2007drift\ntex.lccn: 2004110445","publisher":"Springer Berlin Heidelberg","title":"The drift of sea ice","URL":"https://books.google.com/books?id=MMIXaOl1jxwC","author":[{"family":"Leppäranta","given":"M."}],"issued":{"date-parts":[["2007"]]},"citation-key":"leppäranta2007drift"}},{"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C40C4D" w:rsidRPr="00F47B9C">
        <w:fldChar w:fldCharType="separate"/>
      </w:r>
      <w:r w:rsidR="00C40C4D" w:rsidRPr="00F47B9C">
        <w:t>(Leppäranta, 2007; Schweiger &amp; Zhang, 2015; Womack et al., 2022)</w:t>
      </w:r>
      <w:r w:rsidR="00C40C4D" w:rsidRPr="00F47B9C">
        <w:fldChar w:fldCharType="end"/>
      </w:r>
      <w:r w:rsidR="00E92CAF" w:rsidRPr="00F47B9C">
        <w:t xml:space="preserve">. However, significant </w:t>
      </w:r>
      <w:ins w:id="415" w:author="Ola Persson" w:date="2023-11-14T07:48:00Z">
        <w:r w:rsidR="00CE2ABA">
          <w:t xml:space="preserve">temporal </w:t>
        </w:r>
      </w:ins>
      <w:r w:rsidR="00E92CAF" w:rsidRPr="00F47B9C">
        <w:t>variability exists in both parameters</w:t>
      </w:r>
      <w:ins w:id="416" w:author="Ola Persson" w:date="2023-11-14T07:48:00Z">
        <w:r w:rsidR="00CE2ABA">
          <w:t xml:space="preserve">, though their spatial </w:t>
        </w:r>
      </w:ins>
      <w:ins w:id="417" w:author="Ola Persson" w:date="2023-11-14T07:49:00Z">
        <w:r w:rsidR="00CE2ABA">
          <w:t>variability is much less</w:t>
        </w:r>
      </w:ins>
      <w:r w:rsidR="00E92CAF" w:rsidRPr="00F47B9C">
        <w:t xml:space="preserve">. </w:t>
      </w:r>
      <w:r w:rsidRPr="00F47B9C">
        <w:t xml:space="preserve">We see an increase in drift speed ratio after </w:t>
      </w:r>
      <w:ins w:id="418" w:author="Ola Persson" w:date="2023-11-14T07:50:00Z">
        <w:r w:rsidR="00CE2ABA">
          <w:t xml:space="preserve">02 UTC </w:t>
        </w:r>
      </w:ins>
      <w:r w:rsidR="005D1626">
        <w:t>1 February</w:t>
      </w:r>
      <w:r w:rsidRPr="00F47B9C">
        <w:t xml:space="preserve">, which can indicate that a larger fraction of atmospheric momentum is being translated into ice motion rather than adding to the internal ice stresses. In addition, we see that the drift speed ratio following the second cyclone passage </w:t>
      </w:r>
      <w:ins w:id="419" w:author="Ola Persson" w:date="2023-11-14T07:52:00Z">
        <w:r w:rsidR="00CE2ABA">
          <w:t xml:space="preserve">(after 12 UTC Feb 1) </w:t>
        </w:r>
      </w:ins>
      <w:r w:rsidRPr="00F47B9C">
        <w:t>oscillates near the inertial frequency</w:t>
      </w:r>
      <w:r w:rsidR="00E92CAF" w:rsidRPr="00F47B9C">
        <w:t xml:space="preserve"> (~12 hours)</w:t>
      </w:r>
      <w:r w:rsidRPr="00F47B9C">
        <w:t xml:space="preserve">, suggesting the possibility of </w:t>
      </w:r>
      <w:r w:rsidR="00E92CAF" w:rsidRPr="00F47B9C">
        <w:t xml:space="preserve">inertial oscillations following the </w:t>
      </w:r>
      <w:commentRangeStart w:id="420"/>
      <w:r w:rsidR="00E92CAF" w:rsidRPr="00F47B9C">
        <w:t>storm</w:t>
      </w:r>
      <w:commentRangeEnd w:id="420"/>
      <w:r w:rsidR="00171DAC">
        <w:rPr>
          <w:rStyle w:val="CommentReference"/>
          <w:rFonts w:asciiTheme="minorHAnsi" w:eastAsiaTheme="minorHAnsi" w:hAnsiTheme="minorHAnsi" w:cstheme="minorBidi"/>
        </w:rPr>
        <w:commentReference w:id="420"/>
      </w:r>
      <w:r w:rsidR="00E92CAF" w:rsidRPr="00F47B9C">
        <w:t xml:space="preserve">. </w:t>
      </w:r>
      <w:del w:id="421" w:author="Ola Persson" w:date="2023-11-14T07:53:00Z">
        <w:r w:rsidR="00E92CAF" w:rsidRPr="00F47B9C" w:rsidDel="00CE2ABA">
          <w:delText>The rapid increase in drift speed ratio for L3 is likely an indication of nonlocal forcing of the ice motion through internal ice stresses.</w:delText>
        </w:r>
        <w:r w:rsidR="00C40C4D" w:rsidDel="00CE2ABA">
          <w:delText xml:space="preserve"> </w:delText>
        </w:r>
      </w:del>
    </w:p>
    <w:p w14:paraId="48A3703C" w14:textId="6BA2550D" w:rsidR="00E36D5B" w:rsidRDefault="00C82BEA" w:rsidP="1AB51EAA">
      <w:pPr>
        <w:pStyle w:val="Heading-Secondary"/>
      </w:pPr>
      <w:r>
        <w:rPr>
          <w:noProof/>
        </w:rPr>
        <w:lastRenderedPageBreak/>
        <w:drawing>
          <wp:inline distT="0" distB="0" distL="0" distR="0" wp14:anchorId="4DA5C8E9" wp14:editId="16663820">
            <wp:extent cx="5269117" cy="6248632"/>
            <wp:effectExtent l="0" t="0" r="1905" b="0"/>
            <wp:docPr id="128113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635" name="Picture 1281132635"/>
                    <pic:cNvPicPr/>
                  </pic:nvPicPr>
                  <pic:blipFill>
                    <a:blip r:embed="rId24"/>
                    <a:stretch>
                      <a:fillRect/>
                    </a:stretch>
                  </pic:blipFill>
                  <pic:spPr>
                    <a:xfrm>
                      <a:off x="0" y="0"/>
                      <a:ext cx="5319310" cy="6308156"/>
                    </a:xfrm>
                    <a:prstGeom prst="rect">
                      <a:avLst/>
                    </a:prstGeom>
                  </pic:spPr>
                </pic:pic>
              </a:graphicData>
            </a:graphic>
          </wp:inline>
        </w:drawing>
      </w:r>
    </w:p>
    <w:p w14:paraId="5D18B912" w14:textId="21A49E98" w:rsidR="1AB51EAA" w:rsidRPr="00F47B9C" w:rsidRDefault="1AB51EAA" w:rsidP="00F47B9C">
      <w:pPr>
        <w:pStyle w:val="FigureorTableCaption"/>
      </w:pPr>
      <w:r w:rsidRPr="00F47B9C">
        <w:t xml:space="preserve">Figure 6. </w:t>
      </w:r>
      <w:r w:rsidR="00C82BEA" w:rsidRPr="00F47B9C">
        <w:t xml:space="preserve">Top </w:t>
      </w:r>
      <w:r w:rsidR="000D6171" w:rsidRPr="00F47B9C">
        <w:t>a-d</w:t>
      </w:r>
      <w:r w:rsidR="00C82BEA" w:rsidRPr="00F47B9C">
        <w:t>:</w:t>
      </w:r>
      <w:r w:rsidR="000D6171" w:rsidRPr="00F47B9C">
        <w:t xml:space="preserve"> </w:t>
      </w:r>
      <w:del w:id="422" w:author="Ola Persson" w:date="2023-11-14T07:55:00Z">
        <w:r w:rsidR="000D6171" w:rsidRPr="00F47B9C" w:rsidDel="00171DAC">
          <w:delText xml:space="preserve">Trajectories </w:delText>
        </w:r>
      </w:del>
      <w:ins w:id="423" w:author="Ola Persson" w:date="2023-11-14T07:55:00Z">
        <w:r w:rsidR="00171DAC">
          <w:t>Locations</w:t>
        </w:r>
        <w:r w:rsidR="00171DAC" w:rsidRPr="00F47B9C">
          <w:t xml:space="preserve"> </w:t>
        </w:r>
      </w:ins>
      <w:r w:rsidR="000D6171" w:rsidRPr="00F47B9C">
        <w:t xml:space="preserve">of sites L1, L2, L3, and Met City at hourly resolution from </w:t>
      </w:r>
      <w:r w:rsidR="005D1626">
        <w:t xml:space="preserve">30 January </w:t>
      </w:r>
      <w:r w:rsidR="000D6171" w:rsidRPr="00F47B9C">
        <w:t>00</w:t>
      </w:r>
      <w:r w:rsidR="005D1626">
        <w:t xml:space="preserve">:00 </w:t>
      </w:r>
      <w:r w:rsidR="000D6171" w:rsidRPr="00F47B9C">
        <w:t xml:space="preserve">UTC </w:t>
      </w:r>
      <w:del w:id="424" w:author="Ola Persson" w:date="2023-11-14T07:56:00Z">
        <w:r w:rsidR="005D1626" w:rsidDel="00171DAC">
          <w:delText xml:space="preserve">on </w:delText>
        </w:r>
      </w:del>
      <w:ins w:id="425" w:author="Ola Persson" w:date="2023-11-14T07:56:00Z">
        <w:r w:rsidR="00171DAC">
          <w:t xml:space="preserve">to </w:t>
        </w:r>
      </w:ins>
      <w:r w:rsidR="005D1626">
        <w:t xml:space="preserve">02 </w:t>
      </w:r>
      <w:r w:rsidR="000D6171" w:rsidRPr="00F47B9C">
        <w:t>Feb</w:t>
      </w:r>
      <w:r w:rsidR="005D1626">
        <w:t>ruary</w:t>
      </w:r>
      <w:r w:rsidR="000D6171" w:rsidRPr="00F47B9C">
        <w:t xml:space="preserve"> 00</w:t>
      </w:r>
      <w:r w:rsidR="005D1626">
        <w:t xml:space="preserve">:00 </w:t>
      </w:r>
      <w:r w:rsidR="000D6171" w:rsidRPr="00F47B9C">
        <w:t xml:space="preserve">UTC. Black arrows indicate the ice drift </w:t>
      </w:r>
      <w:del w:id="426" w:author="Ola Persson" w:date="2023-11-14T07:56:00Z">
        <w:r w:rsidR="000D6171" w:rsidRPr="00F47B9C" w:rsidDel="00171DAC">
          <w:delText>direction</w:delText>
        </w:r>
      </w:del>
      <w:ins w:id="427" w:author="Ola Persson" w:date="2023-11-14T07:56:00Z">
        <w:r w:rsidR="00171DAC">
          <w:t>vectors</w:t>
        </w:r>
      </w:ins>
      <w:r w:rsidR="000D6171" w:rsidRPr="00F47B9C">
        <w:t xml:space="preserve">, light blue the observed wind </w:t>
      </w:r>
      <w:ins w:id="428" w:author="Ola Persson" w:date="2023-11-14T07:56:00Z">
        <w:r w:rsidR="00171DAC">
          <w:t>vector</w:t>
        </w:r>
      </w:ins>
      <w:del w:id="429" w:author="Ola Persson" w:date="2023-11-14T07:56:00Z">
        <w:r w:rsidR="000D6171" w:rsidRPr="00F47B9C" w:rsidDel="00171DAC">
          <w:delText>direction</w:delText>
        </w:r>
      </w:del>
      <w:r w:rsidR="000D6171" w:rsidRPr="00F47B9C">
        <w:t xml:space="preserve">, and dark blue the estimated wind </w:t>
      </w:r>
      <w:ins w:id="430" w:author="Ola Persson" w:date="2023-11-14T07:56:00Z">
        <w:r w:rsidR="00171DAC">
          <w:t xml:space="preserve">vectors </w:t>
        </w:r>
      </w:ins>
      <w:r w:rsidR="000D6171" w:rsidRPr="00F47B9C">
        <w:t xml:space="preserve">from the ERA5 reanalysis. Arrow length is proportional to </w:t>
      </w:r>
      <w:commentRangeStart w:id="431"/>
      <w:r w:rsidR="000D6171" w:rsidRPr="00F47B9C">
        <w:t>velocity</w:t>
      </w:r>
      <w:commentRangeEnd w:id="431"/>
      <w:r w:rsidR="00171DAC">
        <w:rPr>
          <w:rStyle w:val="CommentReference"/>
          <w:rFonts w:asciiTheme="minorHAnsi" w:eastAsiaTheme="minorHAnsi" w:hAnsiTheme="minorHAnsi" w:cstheme="minorBidi"/>
          <w:kern w:val="0"/>
        </w:rPr>
        <w:commentReference w:id="431"/>
      </w:r>
      <w:r w:rsidR="000D6171" w:rsidRPr="00F47B9C">
        <w:t>.</w:t>
      </w:r>
      <w:r w:rsidR="00C82BEA" w:rsidRPr="00F47B9C">
        <w:t xml:space="preserve"> Bottom</w:t>
      </w:r>
      <w:r w:rsidR="005C6F8A">
        <w:t>:</w:t>
      </w:r>
      <w:r w:rsidR="00C82BEA" w:rsidRPr="00F47B9C">
        <w:t xml:space="preserve"> (a) Drift speed ratio (ice speed divided by wind speed) and (b) empirical turning angle (difference between wind direction and ice drift direction) at sites L1, L2, L3, and Met City</w:t>
      </w:r>
      <w:commentRangeStart w:id="432"/>
      <w:r w:rsidR="00C82BEA" w:rsidRPr="00F47B9C">
        <w:t xml:space="preserve">. </w:t>
      </w:r>
      <w:commentRangeEnd w:id="432"/>
      <w:r w:rsidR="005D1626">
        <w:rPr>
          <w:rStyle w:val="CommentReference"/>
          <w:rFonts w:asciiTheme="minorHAnsi" w:eastAsiaTheme="minorHAnsi" w:hAnsiTheme="minorHAnsi" w:cstheme="minorBidi"/>
          <w:kern w:val="0"/>
        </w:rPr>
        <w:commentReference w:id="432"/>
      </w:r>
    </w:p>
    <w:p w14:paraId="773D42BD" w14:textId="77777777" w:rsidR="00002B9D" w:rsidRDefault="00002B9D" w:rsidP="00F47B9C">
      <w:pPr>
        <w:pStyle w:val="Text"/>
        <w:rPr>
          <w:noProof/>
        </w:rPr>
      </w:pPr>
    </w:p>
    <w:p w14:paraId="15F5FCF1" w14:textId="77777777" w:rsidR="00002B9D" w:rsidRDefault="00002B9D" w:rsidP="00002B9D">
      <w:pPr>
        <w:pStyle w:val="FigureorTableCaption"/>
        <w:spacing w:line="259" w:lineRule="auto"/>
      </w:pPr>
      <w:r>
        <w:rPr>
          <w:noProof/>
        </w:rPr>
        <w:lastRenderedPageBreak/>
        <w:drawing>
          <wp:inline distT="0" distB="0" distL="0" distR="0" wp14:anchorId="1843A41D" wp14:editId="2F265564">
            <wp:extent cx="6259770" cy="3466949"/>
            <wp:effectExtent l="0" t="0" r="1905" b="635"/>
            <wp:docPr id="1040008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950" name="Picture 4"/>
                    <pic:cNvPicPr/>
                  </pic:nvPicPr>
                  <pic:blipFill>
                    <a:blip r:embed="rId25"/>
                    <a:stretch>
                      <a:fillRect/>
                    </a:stretch>
                  </pic:blipFill>
                  <pic:spPr>
                    <a:xfrm>
                      <a:off x="0" y="0"/>
                      <a:ext cx="6259770" cy="3466949"/>
                    </a:xfrm>
                    <a:prstGeom prst="rect">
                      <a:avLst/>
                    </a:prstGeom>
                  </pic:spPr>
                </pic:pic>
              </a:graphicData>
            </a:graphic>
          </wp:inline>
        </w:drawing>
      </w:r>
      <w:commentRangeStart w:id="433"/>
      <w:commentRangeEnd w:id="433"/>
      <w:r w:rsidR="00746664">
        <w:rPr>
          <w:rStyle w:val="CommentReference"/>
          <w:rFonts w:asciiTheme="minorHAnsi" w:eastAsiaTheme="minorHAnsi" w:hAnsiTheme="minorHAnsi" w:cstheme="minorBidi"/>
          <w:kern w:val="0"/>
        </w:rPr>
        <w:commentReference w:id="433"/>
      </w:r>
    </w:p>
    <w:p w14:paraId="18F55ED4" w14:textId="286D8D78" w:rsidR="00002B9D" w:rsidRDefault="00002B9D" w:rsidP="00002B9D">
      <w:pPr>
        <w:pStyle w:val="FigureorTableCaption"/>
        <w:spacing w:line="259" w:lineRule="auto"/>
      </w:pPr>
      <w:r w:rsidRPr="1AB51EAA">
        <w:rPr>
          <w:b/>
          <w:bCs/>
        </w:rPr>
        <w:t>Figure 7</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w:t>
      </w:r>
      <w:proofErr w:type="spellStart"/>
      <w:r w:rsidRPr="002E78F3">
        <w:t>hPa</w:t>
      </w:r>
      <w:proofErr w:type="spellEnd"/>
      <w:r w:rsidRPr="002E78F3">
        <w:t xml:space="preserve"> spacing) and near-surface (10 m) wind fields (</w:t>
      </w:r>
      <w:r>
        <w:t xml:space="preserve">blue </w:t>
      </w:r>
      <w:r w:rsidRPr="002E78F3">
        <w:t>arrows) at times corresponding to vertical lines in the velocity time series to the</w:t>
      </w:r>
      <w:r>
        <w:t xml:space="preserve"> </w:t>
      </w:r>
      <w:r w:rsidRPr="002E78F3">
        <w:t>left</w:t>
      </w:r>
      <w:r w:rsidR="00B52E5A">
        <w:t>.</w:t>
      </w:r>
      <w:r>
        <w:t xml:space="preserve"> </w:t>
      </w:r>
      <w:ins w:id="434" w:author="Ola Persson" w:date="2023-11-14T11:14:00Z">
        <w:r w:rsidR="00746664">
          <w:t xml:space="preserve">The lines corresponding to the </w:t>
        </w:r>
      </w:ins>
      <w:ins w:id="435" w:author="Ola Persson" w:date="2023-11-14T11:59:00Z">
        <w:r w:rsidR="00806FAE">
          <w:t>“distant” (</w:t>
        </w:r>
      </w:ins>
      <w:ins w:id="436" w:author="Ola Persson" w:date="2023-11-14T11:14:00Z">
        <w:r w:rsidR="00746664">
          <w:t>orange</w:t>
        </w:r>
      </w:ins>
      <w:ins w:id="437" w:author="Ola Persson" w:date="2023-11-14T11:59:00Z">
        <w:r w:rsidR="00806FAE">
          <w:t>)</w:t>
        </w:r>
      </w:ins>
      <w:ins w:id="438" w:author="Ola Persson" w:date="2023-11-14T11:14:00Z">
        <w:r w:rsidR="00746664">
          <w:t xml:space="preserve"> buoys in a-c are south of the domain shown in</w:t>
        </w:r>
      </w:ins>
      <w:ins w:id="439" w:author="Ola Persson" w:date="2023-11-14T11:15:00Z">
        <w:r w:rsidR="00746664">
          <w:t xml:space="preserve"> d-g but are seen in Fig. 3.</w:t>
        </w:r>
      </w:ins>
    </w:p>
    <w:p w14:paraId="7E2917BB" w14:textId="77777777" w:rsidR="00CB49B2" w:rsidRDefault="002E78F3" w:rsidP="00BC44C1">
      <w:pPr>
        <w:pStyle w:val="Text"/>
        <w:rPr>
          <w:ins w:id="440" w:author="Ola Persson" w:date="2023-11-15T07:46:00Z"/>
          <w:noProof/>
        </w:rPr>
      </w:pPr>
      <w:r>
        <w:rPr>
          <w:noProof/>
        </w:rPr>
        <w:t xml:space="preserve">Considering next the trajectories and drift speeds across the full buoy dataset, we find a clear correspondence between the position of the buoys relative to the storm track and the time varying drift velocity (Figure 7a-c). Groups </w:t>
      </w:r>
      <w:r w:rsidR="0084775F">
        <w:rPr>
          <w:noProof/>
        </w:rPr>
        <w:t xml:space="preserve">are colored and named relative to the propagation direction of the storm. Within-group velocity variance is small compared to the cross-array variance, and we note that buoys on opposite sides of the storm track move in opposite directions in the </w:t>
      </w:r>
      <w:r w:rsidR="0084775F">
        <w:rPr>
          <w:i/>
          <w:iCs/>
          <w:noProof/>
        </w:rPr>
        <w:t>x</w:t>
      </w:r>
      <w:r w:rsidR="0084775F">
        <w:rPr>
          <w:noProof/>
        </w:rPr>
        <w:t xml:space="preserve"> direction, consistent with the rotation of </w:t>
      </w:r>
      <w:ins w:id="441" w:author="Ola Persson" w:date="2023-11-14T10:30:00Z">
        <w:r w:rsidR="00830FCB">
          <w:rPr>
            <w:noProof/>
          </w:rPr>
          <w:t xml:space="preserve">the </w:t>
        </w:r>
      </w:ins>
      <w:r w:rsidR="0084775F">
        <w:rPr>
          <w:noProof/>
        </w:rPr>
        <w:t xml:space="preserve">cyclone wind field. </w:t>
      </w:r>
      <w:r w:rsidR="0084775F" w:rsidRPr="0084775F">
        <w:rPr>
          <w:noProof/>
        </w:rPr>
        <w:t xml:space="preserve">The clearest sign of the storm impact on the ice velocity is through the effect of the LLJ as it develops and moves across the MOSAiC array. </w:t>
      </w:r>
      <w:del w:id="442" w:author="Ola Persson" w:date="2023-11-14T11:21:00Z">
        <w:r w:rsidR="0084775F" w:rsidRPr="0084775F" w:rsidDel="00746664">
          <w:rPr>
            <w:noProof/>
          </w:rPr>
          <w:delText xml:space="preserve">The LLJ first develops in the warm sector of the storm (Figures 3 and 5). </w:delText>
        </w:r>
      </w:del>
      <w:r w:rsidR="0084775F" w:rsidRPr="0084775F">
        <w:rPr>
          <w:noProof/>
        </w:rPr>
        <w:t xml:space="preserve">The high wind speeds </w:t>
      </w:r>
      <w:ins w:id="443" w:author="Ola Persson" w:date="2023-11-14T11:18:00Z">
        <w:r w:rsidR="00746664">
          <w:rPr>
            <w:noProof/>
          </w:rPr>
          <w:t>associated with t</w:t>
        </w:r>
      </w:ins>
      <w:ins w:id="444" w:author="Ola Persson" w:date="2023-11-14T11:19:00Z">
        <w:r w:rsidR="00746664">
          <w:rPr>
            <w:noProof/>
          </w:rPr>
          <w:t xml:space="preserve">he LLJ </w:t>
        </w:r>
      </w:ins>
      <w:r w:rsidR="0084775F" w:rsidRPr="0084775F">
        <w:rPr>
          <w:noProof/>
        </w:rPr>
        <w:t xml:space="preserve">in the warm sector </w:t>
      </w:r>
      <w:ins w:id="445" w:author="Ola Persson" w:date="2023-11-14T11:21:00Z">
        <w:r w:rsidR="00746664">
          <w:rPr>
            <w:noProof/>
          </w:rPr>
          <w:t xml:space="preserve">(Figures 3 and 5) </w:t>
        </w:r>
      </w:ins>
      <w:del w:id="446" w:author="Ola Persson" w:date="2023-11-14T11:19:00Z">
        <w:r w:rsidR="0084775F" w:rsidRPr="0084775F" w:rsidDel="00746664">
          <w:rPr>
            <w:noProof/>
          </w:rPr>
          <w:delText>result in</w:delText>
        </w:r>
      </w:del>
      <w:ins w:id="447" w:author="Ola Persson" w:date="2023-11-14T11:19:00Z">
        <w:r w:rsidR="00746664">
          <w:rPr>
            <w:noProof/>
          </w:rPr>
          <w:t>accelerate</w:t>
        </w:r>
      </w:ins>
      <w:r w:rsidR="0084775F" w:rsidRPr="0084775F">
        <w:rPr>
          <w:noProof/>
        </w:rPr>
        <w:t xml:space="preserve"> the two distant buoys (orange</w:t>
      </w:r>
      <w:ins w:id="448" w:author="Ola Persson" w:date="2023-11-14T11:19:00Z">
        <w:r w:rsidR="00746664">
          <w:rPr>
            <w:noProof/>
          </w:rPr>
          <w:t xml:space="preserve"> in Fig. 3a</w:t>
        </w:r>
      </w:ins>
      <w:r w:rsidR="0084775F" w:rsidRPr="0084775F">
        <w:rPr>
          <w:noProof/>
        </w:rPr>
        <w:t>)</w:t>
      </w:r>
      <w:del w:id="449" w:author="Ola Persson" w:date="2023-11-14T11:19:00Z">
        <w:r w:rsidR="0084775F" w:rsidRPr="0084775F" w:rsidDel="00746664">
          <w:rPr>
            <w:noProof/>
          </w:rPr>
          <w:delText xml:space="preserve"> accelerating</w:delText>
        </w:r>
      </w:del>
      <w:r w:rsidR="0084775F" w:rsidRPr="0084775F">
        <w:rPr>
          <w:noProof/>
        </w:rPr>
        <w:t xml:space="preserve"> first</w:t>
      </w:r>
      <w:ins w:id="450" w:author="Ola Persson" w:date="2023-11-14T11:20:00Z">
        <w:r w:rsidR="00746664">
          <w:rPr>
            <w:noProof/>
          </w:rPr>
          <w:t xml:space="preserve"> in Fig. 7c</w:t>
        </w:r>
      </w:ins>
      <w:r w:rsidR="0084775F" w:rsidRPr="0084775F">
        <w:rPr>
          <w:noProof/>
        </w:rPr>
        <w:t xml:space="preserve">, </w:t>
      </w:r>
      <w:ins w:id="451" w:author="Ola Persson" w:date="2023-11-14T11:20:00Z">
        <w:r w:rsidR="00746664">
          <w:rPr>
            <w:noProof/>
          </w:rPr>
          <w:t xml:space="preserve">which </w:t>
        </w:r>
      </w:ins>
      <w:r w:rsidR="0084775F" w:rsidRPr="0084775F">
        <w:rPr>
          <w:noProof/>
        </w:rPr>
        <w:t>reach</w:t>
      </w:r>
      <w:del w:id="452" w:author="Ola Persson" w:date="2023-11-14T11:20:00Z">
        <w:r w:rsidR="0084775F" w:rsidRPr="0084775F" w:rsidDel="00746664">
          <w:rPr>
            <w:noProof/>
          </w:rPr>
          <w:delText>ing</w:delText>
        </w:r>
      </w:del>
      <w:r w:rsidR="0084775F" w:rsidRPr="0084775F">
        <w:rPr>
          <w:noProof/>
        </w:rPr>
        <w:t xml:space="preserve"> maximum velocities of 29 and 33 cm/s on </w:t>
      </w:r>
      <w:r w:rsidR="005D1626">
        <w:rPr>
          <w:noProof/>
        </w:rPr>
        <w:t xml:space="preserve">31 </w:t>
      </w:r>
      <w:r w:rsidR="0084775F" w:rsidRPr="0084775F">
        <w:rPr>
          <w:noProof/>
        </w:rPr>
        <w:t>Jan</w:t>
      </w:r>
      <w:r w:rsidR="005D1626">
        <w:rPr>
          <w:noProof/>
        </w:rPr>
        <w:t>uary</w:t>
      </w:r>
      <w:r w:rsidR="0084775F" w:rsidRPr="0084775F">
        <w:rPr>
          <w:noProof/>
        </w:rPr>
        <w:t xml:space="preserve"> at 17 and 18 UTC, respectively.</w:t>
      </w:r>
      <w:r w:rsidR="0084775F">
        <w:rPr>
          <w:noProof/>
        </w:rPr>
        <w:t xml:space="preserve"> The remaining buoys show a moderate increase of speed on </w:t>
      </w:r>
      <w:r w:rsidR="005D1626">
        <w:rPr>
          <w:noProof/>
        </w:rPr>
        <w:t>31</w:t>
      </w:r>
      <w:r w:rsidR="0084775F">
        <w:rPr>
          <w:noProof/>
        </w:rPr>
        <w:t xml:space="preserve"> </w:t>
      </w:r>
      <w:r w:rsidR="005D1626">
        <w:rPr>
          <w:noProof/>
        </w:rPr>
        <w:t>January</w:t>
      </w:r>
      <w:r w:rsidR="0084775F">
        <w:rPr>
          <w:noProof/>
        </w:rPr>
        <w:t xml:space="preserve"> from 0</w:t>
      </w:r>
      <w:r w:rsidR="005D1626">
        <w:rPr>
          <w:noProof/>
        </w:rPr>
        <w:t>0</w:t>
      </w:r>
      <w:r w:rsidR="0084775F">
        <w:rPr>
          <w:noProof/>
        </w:rPr>
        <w:t xml:space="preserve"> UTC to 12 UTC as the central pressure low </w:t>
      </w:r>
      <w:ins w:id="453" w:author="Ola Persson" w:date="2023-11-14T11:24:00Z">
        <w:r w:rsidR="00746664">
          <w:rPr>
            <w:noProof/>
          </w:rPr>
          <w:t xml:space="preserve">and associated LLJ annulus </w:t>
        </w:r>
      </w:ins>
      <w:r w:rsidR="0084775F">
        <w:rPr>
          <w:noProof/>
        </w:rPr>
        <w:t xml:space="preserve">approaches. </w:t>
      </w:r>
      <w:ins w:id="454" w:author="Ola Persson" w:date="2023-11-14T11:25:00Z">
        <w:r w:rsidR="00D31C86">
          <w:rPr>
            <w:noProof/>
          </w:rPr>
          <w:t xml:space="preserve">The ice velocities </w:t>
        </w:r>
      </w:ins>
      <w:ins w:id="455" w:author="Ola Persson" w:date="2023-11-14T11:26:00Z">
        <w:r w:rsidR="00D31C86">
          <w:rPr>
            <w:noProof/>
          </w:rPr>
          <w:t>of</w:t>
        </w:r>
      </w:ins>
      <w:ins w:id="456" w:author="Ola Persson" w:date="2023-11-14T11:25:00Z">
        <w:r w:rsidR="00D31C86">
          <w:rPr>
            <w:noProof/>
          </w:rPr>
          <w:t xml:space="preserve"> </w:t>
        </w:r>
      </w:ins>
      <w:ins w:id="457" w:author="Ola Persson" w:date="2023-11-14T11:26:00Z">
        <w:r w:rsidR="00D31C86">
          <w:rPr>
            <w:noProof/>
          </w:rPr>
          <w:t xml:space="preserve">most of </w:t>
        </w:r>
      </w:ins>
      <w:ins w:id="458" w:author="Ola Persson" w:date="2023-11-14T11:25:00Z">
        <w:r w:rsidR="00D31C86">
          <w:rPr>
            <w:noProof/>
          </w:rPr>
          <w:t>these close-in buoys decrease</w:t>
        </w:r>
      </w:ins>
      <w:ins w:id="459" w:author="Ola Persson" w:date="2023-11-14T11:26:00Z">
        <w:r w:rsidR="00D31C86">
          <w:rPr>
            <w:noProof/>
          </w:rPr>
          <w:t xml:space="preserve"> until 00 UTC Feb 1 as the weaker winds at the ce</w:t>
        </w:r>
      </w:ins>
      <w:ins w:id="460" w:author="Ola Persson" w:date="2023-11-14T11:27:00Z">
        <w:r w:rsidR="00D31C86">
          <w:rPr>
            <w:noProof/>
          </w:rPr>
          <w:t>nter of the annulus (at the low center) passes over them.  The only e</w:t>
        </w:r>
      </w:ins>
      <w:ins w:id="461" w:author="Ola Persson" w:date="2023-11-14T11:28:00Z">
        <w:r w:rsidR="00D31C86">
          <w:rPr>
            <w:noProof/>
          </w:rPr>
          <w:t>x</w:t>
        </w:r>
      </w:ins>
      <w:ins w:id="462" w:author="Ola Persson" w:date="2023-11-14T11:27:00Z">
        <w:r w:rsidR="00D31C86">
          <w:rPr>
            <w:noProof/>
          </w:rPr>
          <w:t xml:space="preserve">ceptions are the purple </w:t>
        </w:r>
      </w:ins>
      <w:ins w:id="463" w:author="Ola Persson" w:date="2023-11-14T11:28:00Z">
        <w:r w:rsidR="00D31C86">
          <w:rPr>
            <w:noProof/>
          </w:rPr>
          <w:t xml:space="preserve">(“left”) </w:t>
        </w:r>
      </w:ins>
      <w:ins w:id="464" w:author="Ola Persson" w:date="2023-11-14T11:27:00Z">
        <w:r w:rsidR="00D31C86">
          <w:rPr>
            <w:noProof/>
          </w:rPr>
          <w:t>buoys</w:t>
        </w:r>
      </w:ins>
      <w:ins w:id="465" w:author="Ola Persson" w:date="2023-11-14T11:28:00Z">
        <w:r w:rsidR="00D31C86">
          <w:rPr>
            <w:noProof/>
          </w:rPr>
          <w:t xml:space="preserve"> that are</w:t>
        </w:r>
      </w:ins>
      <w:ins w:id="466" w:author="Ola Persson" w:date="2023-11-14T11:29:00Z">
        <w:r w:rsidR="00D31C86">
          <w:rPr>
            <w:noProof/>
          </w:rPr>
          <w:t xml:space="preserve"> forced by the wrap-around portion of the LLJ annulus on the left side of the storm track. </w:t>
        </w:r>
      </w:ins>
      <w:ins w:id="467" w:author="Ola Persson" w:date="2023-11-14T11:31:00Z">
        <w:r w:rsidR="00D31C86">
          <w:rPr>
            <w:noProof/>
          </w:rPr>
          <w:t>After the low center and the surfce cold front pass through, the main cluster</w:t>
        </w:r>
      </w:ins>
      <w:ins w:id="468" w:author="Ola Persson" w:date="2023-11-14T11:32:00Z">
        <w:r w:rsidR="00D31C86">
          <w:rPr>
            <w:noProof/>
          </w:rPr>
          <w:t xml:space="preserve"> of DN buoys are affected by the strongest </w:t>
        </w:r>
        <w:r w:rsidR="00D31C86">
          <w:rPr>
            <w:noProof/>
          </w:rPr>
          <w:lastRenderedPageBreak/>
          <w:t>portions of the wrap-around LLJ</w:t>
        </w:r>
      </w:ins>
      <w:ins w:id="469" w:author="Ola Persson" w:date="2023-11-14T11:33:00Z">
        <w:r w:rsidR="00D31C86">
          <w:rPr>
            <w:noProof/>
          </w:rPr>
          <w:t xml:space="preserve"> (cold-sector LLJ)</w:t>
        </w:r>
      </w:ins>
      <w:ins w:id="470" w:author="Ola Persson" w:date="2023-11-14T11:32:00Z">
        <w:r w:rsidR="00D31C86">
          <w:rPr>
            <w:noProof/>
          </w:rPr>
          <w:t>, accelerating them to s</w:t>
        </w:r>
      </w:ins>
      <w:ins w:id="471" w:author="Ola Persson" w:date="2023-11-14T11:33:00Z">
        <w:r w:rsidR="00D31C86">
          <w:rPr>
            <w:noProof/>
          </w:rPr>
          <w:t xml:space="preserve">peeds of nearly 0.5 m/s.  </w:t>
        </w:r>
      </w:ins>
    </w:p>
    <w:p w14:paraId="7586A4BA" w14:textId="11D04664" w:rsidR="00BC44C1" w:rsidRDefault="00BC44C1" w:rsidP="00BC44C1">
      <w:pPr>
        <w:pStyle w:val="Text"/>
        <w:rPr>
          <w:noProof/>
        </w:rPr>
      </w:pPr>
      <w:commentRangeStart w:id="472"/>
      <w:r>
        <w:rPr>
          <w:noProof/>
        </w:rPr>
        <w:t>During</w:t>
      </w:r>
      <w:commentRangeEnd w:id="472"/>
      <w:r w:rsidR="00CB49B2">
        <w:rPr>
          <w:rStyle w:val="CommentReference"/>
          <w:rFonts w:asciiTheme="minorHAnsi" w:eastAsiaTheme="minorHAnsi" w:hAnsiTheme="minorHAnsi" w:cstheme="minorBidi"/>
        </w:rPr>
        <w:commentReference w:id="472"/>
      </w:r>
      <w:r>
        <w:rPr>
          <w:noProof/>
        </w:rPr>
        <w:t xml:space="preserve"> the </w:t>
      </w:r>
      <w:r w:rsidR="005D1626">
        <w:rPr>
          <w:noProof/>
        </w:rPr>
        <w:t xml:space="preserve">30 </w:t>
      </w:r>
      <w:r>
        <w:rPr>
          <w:noProof/>
        </w:rPr>
        <w:t>Jan</w:t>
      </w:r>
      <w:r w:rsidR="005D1626">
        <w:rPr>
          <w:noProof/>
        </w:rPr>
        <w:t>uary</w:t>
      </w:r>
      <w:r>
        <w:rPr>
          <w:noProof/>
        </w:rPr>
        <w:t xml:space="preserve"> storm, we see a similar pattern of differential motion across the extended DN, though to a lesser extent (Figure S1); maximum drift speeds are between 10-20 cm/s. We note that no cold-sector LLJ is visible in the sounding data </w:t>
      </w:r>
      <w:r w:rsidR="005D1626">
        <w:rPr>
          <w:noProof/>
        </w:rPr>
        <w:t>(</w:t>
      </w:r>
      <w:r>
        <w:rPr>
          <w:noProof/>
        </w:rPr>
        <w:t>Figure 5</w:t>
      </w:r>
      <w:r w:rsidR="005D1626">
        <w:rPr>
          <w:noProof/>
        </w:rPr>
        <w:t>a)</w:t>
      </w:r>
      <w:r>
        <w:rPr>
          <w:noProof/>
        </w:rPr>
        <w:t xml:space="preserve">, and that the sea level pressure fields from ERA5 </w:t>
      </w:r>
      <w:r w:rsidR="005D1626">
        <w:rPr>
          <w:noProof/>
        </w:rPr>
        <w:t>(</w:t>
      </w:r>
      <w:r>
        <w:rPr>
          <w:noProof/>
        </w:rPr>
        <w:t>Figure 2</w:t>
      </w:r>
      <w:r w:rsidR="005D1626">
        <w:rPr>
          <w:noProof/>
        </w:rPr>
        <w:t xml:space="preserve">) </w:t>
      </w:r>
      <w:r>
        <w:rPr>
          <w:noProof/>
        </w:rPr>
        <w:t xml:space="preserve">indicate that the pressure low </w:t>
      </w:r>
      <w:ins w:id="473" w:author="Ola Persson" w:date="2023-11-15T07:43:00Z">
        <w:r w:rsidR="00CB49B2">
          <w:rPr>
            <w:noProof/>
          </w:rPr>
          <w:t>was weaker than for L</w:t>
        </w:r>
        <w:r w:rsidR="00CB49B2" w:rsidRPr="00CB49B2">
          <w:rPr>
            <w:noProof/>
            <w:vertAlign w:val="subscript"/>
            <w:rPrChange w:id="474" w:author="Ola Persson" w:date="2023-11-15T07:44:00Z">
              <w:rPr>
                <w:noProof/>
              </w:rPr>
            </w:rPrChange>
          </w:rPr>
          <w:t>2</w:t>
        </w:r>
      </w:ins>
      <w:ins w:id="475" w:author="Ola Persson" w:date="2023-11-15T07:44:00Z">
        <w:r w:rsidR="00CB49B2">
          <w:rPr>
            <w:noProof/>
          </w:rPr>
          <w:t xml:space="preserve">, did not pass directly over the MOSAiC DN, and </w:t>
        </w:r>
      </w:ins>
      <w:r>
        <w:rPr>
          <w:noProof/>
        </w:rPr>
        <w:t>reached maximum depth after the storm had moved past the MOSAiC array. Therefore, it is likely that if a cold-sector LLJ developed, it developed after the storm had left the MOSAiC site</w:t>
      </w:r>
      <w:ins w:id="476" w:author="Ola Persson" w:date="2023-11-14T11:34:00Z">
        <w:r w:rsidR="00A853BC">
          <w:rPr>
            <w:noProof/>
          </w:rPr>
          <w:t xml:space="preserve"> or it was closer to the low center and didn’t</w:t>
        </w:r>
      </w:ins>
      <w:ins w:id="477" w:author="Ola Persson" w:date="2023-11-14T11:35:00Z">
        <w:r w:rsidR="00A853BC">
          <w:rPr>
            <w:noProof/>
          </w:rPr>
          <w:t xml:space="preserve"> pass over the MOSAiC DN buoys</w:t>
        </w:r>
      </w:ins>
      <w:r>
        <w:rPr>
          <w:noProof/>
        </w:rPr>
        <w:t>.</w:t>
      </w:r>
    </w:p>
    <w:p w14:paraId="0CE1BC75" w14:textId="2E5E5E60" w:rsidR="002E78F3" w:rsidRDefault="0084775F" w:rsidP="00F47B9C">
      <w:pPr>
        <w:pStyle w:val="Text"/>
        <w:rPr>
          <w:bCs/>
          <w:noProof/>
          <w:kern w:val="28"/>
        </w:rPr>
      </w:pPr>
      <w:r>
        <w:rPr>
          <w:noProof/>
        </w:rPr>
        <w:t>The propagation of the LLJ behind the cold front</w:t>
      </w:r>
      <w:r w:rsidR="00BC44C1">
        <w:rPr>
          <w:noProof/>
        </w:rPr>
        <w:t xml:space="preserve"> during the </w:t>
      </w:r>
      <w:r w:rsidR="005D1626">
        <w:rPr>
          <w:noProof/>
        </w:rPr>
        <w:t>February</w:t>
      </w:r>
      <w:r w:rsidR="00BC44C1">
        <w:rPr>
          <w:noProof/>
        </w:rPr>
        <w:t xml:space="preserve"> 1 cyclone</w:t>
      </w:r>
      <w:r>
        <w:rPr>
          <w:noProof/>
        </w:rPr>
        <w:t xml:space="preserve"> is evident through the timing of maximum drift speeds. The left group remains moving at elevated velocity and stays to the left of the storm in the cold sector. It is the first group to be accelerated by the cold sector LLJ. </w:t>
      </w:r>
      <w:r w:rsidRPr="0084775F">
        <w:rPr>
          <w:noProof/>
        </w:rPr>
        <w:t xml:space="preserve">These buoys accelerate to an average speed of 37 cm/s, reaching maximum speeds between </w:t>
      </w:r>
      <w:r w:rsidR="005D1626">
        <w:rPr>
          <w:noProof/>
        </w:rPr>
        <w:t>0</w:t>
      </w:r>
      <w:r w:rsidRPr="0084775F">
        <w:rPr>
          <w:noProof/>
        </w:rPr>
        <w:t xml:space="preserve">1 and </w:t>
      </w:r>
      <w:r w:rsidR="005D1626">
        <w:rPr>
          <w:noProof/>
        </w:rPr>
        <w:t>0</w:t>
      </w:r>
      <w:r w:rsidRPr="0084775F">
        <w:rPr>
          <w:noProof/>
        </w:rPr>
        <w:t>2 UTC on</w:t>
      </w:r>
      <w:r>
        <w:rPr>
          <w:noProof/>
        </w:rPr>
        <w:t xml:space="preserve"> </w:t>
      </w:r>
      <w:r w:rsidR="005D1626">
        <w:rPr>
          <w:noProof/>
        </w:rPr>
        <w:t>1 February</w:t>
      </w:r>
      <w:r w:rsidR="00F47B9C">
        <w:rPr>
          <w:noProof/>
        </w:rPr>
        <w:t xml:space="preserve">. The DN buoys and the right group reach their maximum speeds at approximately the same time (Figure 7c, f) yet due to the difference in distances in the radial direction the direction of motion is different. The buoys in the DN come nearly to a full stop before reversing direction and being accelerated by the </w:t>
      </w:r>
      <w:ins w:id="478" w:author="Ola Persson" w:date="2023-11-14T11:38:00Z">
        <w:r w:rsidR="00A853BC">
          <w:rPr>
            <w:noProof/>
          </w:rPr>
          <w:t xml:space="preserve">cold-sector </w:t>
        </w:r>
      </w:ins>
      <w:r w:rsidR="00F47B9C">
        <w:rPr>
          <w:noProof/>
        </w:rPr>
        <w:t xml:space="preserve">LLJ, and there is a larger spread in velocity between the DN buoys during this time. </w:t>
      </w:r>
      <w:r w:rsidR="00F47B9C" w:rsidRPr="00F47B9C">
        <w:rPr>
          <w:noProof/>
        </w:rPr>
        <w:t xml:space="preserve">Maximum speeds of 42-49 cm/s are reached between 5 and 8 UTC on </w:t>
      </w:r>
      <w:r w:rsidR="005D1626">
        <w:rPr>
          <w:noProof/>
        </w:rPr>
        <w:t>1 February</w:t>
      </w:r>
      <w:r w:rsidR="00F47B9C">
        <w:rPr>
          <w:noProof/>
        </w:rPr>
        <w:t>,</w:t>
      </w:r>
      <w:r w:rsidR="00F47B9C" w:rsidRPr="00F47B9C">
        <w:rPr>
          <w:noProof/>
        </w:rPr>
        <w:t xml:space="preserve"> corresponding to the time of the post-cold frontal LLJ</w:t>
      </w:r>
      <w:r w:rsidR="00F47B9C">
        <w:rPr>
          <w:noProof/>
        </w:rPr>
        <w:t>. T</w:t>
      </w:r>
      <w:r w:rsidR="00F47B9C" w:rsidRPr="00F47B9C">
        <w:rPr>
          <w:bCs/>
          <w:noProof/>
          <w:kern w:val="28"/>
        </w:rPr>
        <w:t xml:space="preserve">he passage of the </w:t>
      </w:r>
      <w:del w:id="479" w:author="Ola Persson" w:date="2023-11-14T11:41:00Z">
        <w:r w:rsidR="00F47B9C" w:rsidRPr="00F47B9C" w:rsidDel="00A853BC">
          <w:rPr>
            <w:bCs/>
            <w:noProof/>
            <w:kern w:val="28"/>
          </w:rPr>
          <w:delText>low-level jet</w:delText>
        </w:r>
      </w:del>
      <w:ins w:id="480" w:author="Ola Persson" w:date="2023-11-14T11:41:00Z">
        <w:r w:rsidR="00A853BC">
          <w:rPr>
            <w:bCs/>
            <w:noProof/>
            <w:kern w:val="28"/>
          </w:rPr>
          <w:t>LLJ</w:t>
        </w:r>
      </w:ins>
      <w:r w:rsidR="00F47B9C" w:rsidRPr="00F47B9C">
        <w:rPr>
          <w:bCs/>
          <w:noProof/>
          <w:kern w:val="28"/>
        </w:rPr>
        <w:t>, as indicated by the rise and fall of sea ice velocity, occurs within approximately 12 hours. For a storm propagating at close to 25 km/hour</w:t>
      </w:r>
      <w:ins w:id="481" w:author="Ola Persson" w:date="2023-11-14T11:43:00Z">
        <w:r w:rsidR="00A853BC">
          <w:rPr>
            <w:bCs/>
            <w:noProof/>
            <w:kern w:val="28"/>
          </w:rPr>
          <w:t xml:space="preserve"> and using half the trough-to-trough time</w:t>
        </w:r>
      </w:ins>
      <w:r w:rsidR="00F47B9C" w:rsidRPr="00F47B9C">
        <w:rPr>
          <w:bCs/>
          <w:noProof/>
          <w:kern w:val="28"/>
        </w:rPr>
        <w:t xml:space="preserve">, this suggests that the </w:t>
      </w:r>
      <w:ins w:id="482" w:author="Ola Persson" w:date="2023-11-14T11:45:00Z">
        <w:r w:rsidR="009B076A">
          <w:rPr>
            <w:bCs/>
            <w:noProof/>
            <w:kern w:val="28"/>
          </w:rPr>
          <w:t xml:space="preserve">atmospheric </w:t>
        </w:r>
      </w:ins>
      <w:r w:rsidR="00F47B9C" w:rsidRPr="00F47B9C">
        <w:rPr>
          <w:bCs/>
          <w:noProof/>
          <w:kern w:val="28"/>
        </w:rPr>
        <w:t xml:space="preserve">feature </w:t>
      </w:r>
      <w:ins w:id="483" w:author="Ola Persson" w:date="2023-11-14T11:45:00Z">
        <w:r w:rsidR="009B076A">
          <w:rPr>
            <w:bCs/>
            <w:noProof/>
            <w:kern w:val="28"/>
          </w:rPr>
          <w:t xml:space="preserve">and </w:t>
        </w:r>
      </w:ins>
      <w:ins w:id="484" w:author="Ola Persson" w:date="2023-11-14T11:46:00Z">
        <w:r w:rsidR="009B076A">
          <w:rPr>
            <w:bCs/>
            <w:noProof/>
            <w:kern w:val="28"/>
          </w:rPr>
          <w:t xml:space="preserve">its ice response </w:t>
        </w:r>
      </w:ins>
      <w:r w:rsidR="00F47B9C" w:rsidRPr="00F47B9C">
        <w:rPr>
          <w:bCs/>
          <w:noProof/>
          <w:kern w:val="28"/>
        </w:rPr>
        <w:t xml:space="preserve">is on the order </w:t>
      </w:r>
      <w:commentRangeStart w:id="485"/>
      <w:r w:rsidR="00F47B9C" w:rsidRPr="00F47B9C">
        <w:rPr>
          <w:bCs/>
          <w:noProof/>
          <w:kern w:val="28"/>
        </w:rPr>
        <w:t xml:space="preserve">of </w:t>
      </w:r>
      <w:del w:id="486" w:author="Ola Persson" w:date="2023-11-14T11:40:00Z">
        <w:r w:rsidR="00F47B9C" w:rsidRPr="00F47B9C" w:rsidDel="00A853BC">
          <w:rPr>
            <w:bCs/>
            <w:noProof/>
            <w:kern w:val="28"/>
          </w:rPr>
          <w:delText>10</w:delText>
        </w:r>
      </w:del>
      <w:commentRangeEnd w:id="485"/>
      <w:r w:rsidR="009B076A">
        <w:rPr>
          <w:rStyle w:val="CommentReference"/>
          <w:rFonts w:asciiTheme="minorHAnsi" w:eastAsiaTheme="minorHAnsi" w:hAnsiTheme="minorHAnsi" w:cstheme="minorBidi"/>
        </w:rPr>
        <w:commentReference w:id="485"/>
      </w:r>
      <w:del w:id="487" w:author="Ola Persson" w:date="2023-11-14T11:40:00Z">
        <w:r w:rsidR="00F47B9C" w:rsidRPr="00F47B9C" w:rsidDel="00A853BC">
          <w:rPr>
            <w:bCs/>
            <w:noProof/>
            <w:kern w:val="28"/>
          </w:rPr>
          <w:delText xml:space="preserve"> </w:delText>
        </w:r>
      </w:del>
      <w:ins w:id="488" w:author="Ola Persson" w:date="2023-11-14T11:42:00Z">
        <w:r w:rsidR="00A853BC">
          <w:rPr>
            <w:bCs/>
            <w:noProof/>
            <w:kern w:val="28"/>
          </w:rPr>
          <w:t xml:space="preserve"> </w:t>
        </w:r>
      </w:ins>
      <w:ins w:id="489" w:author="Ola Persson" w:date="2023-11-14T11:44:00Z">
        <w:r w:rsidR="00A853BC">
          <w:rPr>
            <w:bCs/>
            <w:noProof/>
            <w:kern w:val="28"/>
          </w:rPr>
          <w:t>150</w:t>
        </w:r>
      </w:ins>
      <w:ins w:id="490" w:author="Ola Persson" w:date="2023-11-14T11:40:00Z">
        <w:r w:rsidR="00A853BC" w:rsidRPr="00F47B9C">
          <w:rPr>
            <w:bCs/>
            <w:noProof/>
            <w:kern w:val="28"/>
          </w:rPr>
          <w:t xml:space="preserve"> </w:t>
        </w:r>
      </w:ins>
      <w:r w:rsidR="00F47B9C" w:rsidRPr="00F47B9C">
        <w:rPr>
          <w:bCs/>
          <w:noProof/>
          <w:kern w:val="28"/>
        </w:rPr>
        <w:t xml:space="preserve">km wide. Thus, the strongest impact of the storm on the ice velocity is occurring at time </w:t>
      </w:r>
      <w:del w:id="491" w:author="Ola Persson" w:date="2023-11-14T11:52:00Z">
        <w:r w:rsidR="00F47B9C" w:rsidRPr="00F47B9C" w:rsidDel="009B076A">
          <w:rPr>
            <w:bCs/>
            <w:noProof/>
            <w:kern w:val="28"/>
          </w:rPr>
          <w:delText xml:space="preserve">and space </w:delText>
        </w:r>
      </w:del>
      <w:r w:rsidR="00F47B9C" w:rsidRPr="00F47B9C">
        <w:rPr>
          <w:bCs/>
          <w:noProof/>
          <w:kern w:val="28"/>
        </w:rPr>
        <w:t xml:space="preserve">scales </w:t>
      </w:r>
      <w:ins w:id="492" w:author="Ola Persson" w:date="2023-11-14T11:46:00Z">
        <w:r w:rsidR="009B076A">
          <w:rPr>
            <w:bCs/>
            <w:noProof/>
            <w:kern w:val="28"/>
          </w:rPr>
          <w:t xml:space="preserve">only </w:t>
        </w:r>
      </w:ins>
      <w:ins w:id="493" w:author="Ola Persson" w:date="2023-11-14T11:56:00Z">
        <w:r w:rsidR="004E5F5D">
          <w:rPr>
            <w:bCs/>
            <w:noProof/>
            <w:kern w:val="28"/>
          </w:rPr>
          <w:t xml:space="preserve">adequately </w:t>
        </w:r>
      </w:ins>
      <w:ins w:id="494" w:author="Ola Persson" w:date="2023-11-14T11:46:00Z">
        <w:r w:rsidR="009B076A">
          <w:rPr>
            <w:bCs/>
            <w:noProof/>
            <w:kern w:val="28"/>
          </w:rPr>
          <w:t xml:space="preserve">captured by satellites </w:t>
        </w:r>
      </w:ins>
      <w:ins w:id="495" w:author="Ola Persson" w:date="2023-11-14T11:51:00Z">
        <w:r w:rsidR="009B076A">
          <w:rPr>
            <w:bCs/>
            <w:noProof/>
            <w:kern w:val="28"/>
          </w:rPr>
          <w:t>with return frequencies of 4X daily or more</w:t>
        </w:r>
      </w:ins>
      <w:ins w:id="496" w:author="Ola Persson" w:date="2023-11-14T11:52:00Z">
        <w:r w:rsidR="009B076A">
          <w:rPr>
            <w:bCs/>
            <w:noProof/>
            <w:kern w:val="28"/>
          </w:rPr>
          <w:t>, and by models with about 25 km resolution or less.</w:t>
        </w:r>
      </w:ins>
      <w:del w:id="497" w:author="Ola Persson" w:date="2023-11-14T11:52:00Z">
        <w:r w:rsidR="00F47B9C" w:rsidRPr="00F47B9C" w:rsidDel="009B076A">
          <w:rPr>
            <w:bCs/>
            <w:noProof/>
            <w:kern w:val="28"/>
          </w:rPr>
          <w:delText>shorter and smaller than t</w:delText>
        </w:r>
      </w:del>
      <w:del w:id="498" w:author="Ola Persson" w:date="2023-11-14T11:53:00Z">
        <w:r w:rsidR="00F47B9C" w:rsidRPr="00F47B9C" w:rsidDel="009B076A">
          <w:rPr>
            <w:bCs/>
            <w:noProof/>
            <w:kern w:val="28"/>
          </w:rPr>
          <w:delText>ypical remote sensing ice motion observations and model resolutions.</w:delText>
        </w:r>
      </w:del>
      <w:r w:rsidR="00F47B9C" w:rsidRPr="00F47B9C">
        <w:rPr>
          <w:bCs/>
          <w:noProof/>
          <w:kern w:val="28"/>
        </w:rPr>
        <w:t xml:space="preserve"> </w:t>
      </w:r>
    </w:p>
    <w:p w14:paraId="44D18C14" w14:textId="4A93DE34" w:rsidR="00002B9D" w:rsidRPr="0048317D" w:rsidRDefault="00002B9D" w:rsidP="0048317D">
      <w:pPr>
        <w:pStyle w:val="Text"/>
      </w:pPr>
      <w:r>
        <w:t xml:space="preserve">The 48-hour drift trajectories of the DN and Extended DN show the imprint of </w:t>
      </w:r>
      <w:proofErr w:type="gramStart"/>
      <w:r>
        <w:t>spatially-varying</w:t>
      </w:r>
      <w:proofErr w:type="gramEnd"/>
      <w:r>
        <w:t xml:space="preserve"> winds across the storm system (Figure 8). The furthest buoys from the storm track show the gentlest arcs, with clockwise propagation to the right of the storm and counterclockwise propagation to the </w:t>
      </w:r>
      <w:proofErr w:type="gramStart"/>
      <w:r>
        <w:t>left,  while</w:t>
      </w:r>
      <w:proofErr w:type="gramEnd"/>
      <w:r>
        <w:t xml:space="preserve"> the trajectories of buoys in the DN display cusps indicating a rapid change in direction. We calculate the timing of the cusp by finding the time of the absolute drift speed minimum for the 24H period centered </w:t>
      </w:r>
      <w:proofErr w:type="gramStart"/>
      <w:r>
        <w:t>at</w:t>
      </w:r>
      <w:proofErr w:type="gramEnd"/>
      <w:r>
        <w:t xml:space="preserve"> </w:t>
      </w:r>
      <w:r w:rsidR="005D1626">
        <w:t>1</w:t>
      </w:r>
      <w:r>
        <w:t xml:space="preserve"> </w:t>
      </w:r>
      <w:r w:rsidR="005D1626">
        <w:t>February 00:00 UTC</w:t>
      </w:r>
      <w:r>
        <w:t xml:space="preserve">. As shown in Figure 8b, there is a </w:t>
      </w:r>
      <w:del w:id="499" w:author="Ola Persson" w:date="2023-11-14T12:02:00Z">
        <w:r w:rsidDel="00806FAE">
          <w:delText>west-east</w:delText>
        </w:r>
      </w:del>
      <w:ins w:id="500" w:author="Ola Persson" w:date="2023-11-14T12:02:00Z">
        <w:r w:rsidR="00806FAE">
          <w:t>NW</w:t>
        </w:r>
      </w:ins>
      <w:ins w:id="501" w:author="Ola Persson" w:date="2023-11-14T12:03:00Z">
        <w:r w:rsidR="00806FAE">
          <w:t>-SE</w:t>
        </w:r>
      </w:ins>
      <w:r>
        <w:t xml:space="preserve"> gradient in cusp timing spanning a 3-hour period</w:t>
      </w:r>
      <w:ins w:id="502" w:author="Ola Persson" w:date="2023-11-14T12:03:00Z">
        <w:r w:rsidR="00806FAE">
          <w:t>, with the cusp occurring earliest to the NW and latest to the SE</w:t>
        </w:r>
      </w:ins>
      <w:r>
        <w:t xml:space="preserve">. The timing of propagation is consistent with ~25 km/h propagation of the cyclone, yet we can see in the spatial variability of the cusp timing that the ice motion is not purely a response to the </w:t>
      </w:r>
      <w:ins w:id="503" w:author="Ola Persson" w:date="2023-11-14T12:04:00Z">
        <w:r w:rsidR="00806FAE">
          <w:t>NW-SE movement of the cold front and the wind transition (see Fig. 4)</w:t>
        </w:r>
      </w:ins>
      <w:del w:id="504" w:author="Ola Persson" w:date="2023-11-14T12:04:00Z">
        <w:r w:rsidDel="00806FAE">
          <w:delText>wind</w:delText>
        </w:r>
      </w:del>
      <w:r>
        <w:t xml:space="preserve">—the activation of fractures and the jostling and redistribution of ice floes results in additional variability in the timing and character of ice motion. Of particular note is the fact that site L3 (blue box in the upper part of Figure 8b) changes direction at the same time as the buoys to the north and </w:t>
      </w:r>
      <w:proofErr w:type="gramStart"/>
      <w:r>
        <w:t>west, and</w:t>
      </w:r>
      <w:proofErr w:type="gramEnd"/>
      <w:r>
        <w:t xml:space="preserve"> moves two hours before site L1 (white box in the lower middle of Figure 8b). </w:t>
      </w:r>
      <w:ins w:id="505" w:author="Ola Persson" w:date="2023-11-14T12:07:00Z">
        <w:r w:rsidR="00806FAE">
          <w:t>Note that</w:t>
        </w:r>
      </w:ins>
      <w:ins w:id="506" w:author="Ola Persson" w:date="2023-11-14T12:08:00Z">
        <w:r w:rsidR="00806FAE">
          <w:t xml:space="preserve"> the timing for Fig. 8b</w:t>
        </w:r>
      </w:ins>
      <w:ins w:id="507" w:author="Ola Persson" w:date="2023-11-14T12:09:00Z">
        <w:r w:rsidR="00806FAE">
          <w:t xml:space="preserve"> is centered on 00 UTC Feb1</w:t>
        </w:r>
        <w:r w:rsidR="00CD12A7">
          <w:t>, which means that</w:t>
        </w:r>
      </w:ins>
      <w:ins w:id="508" w:author="Ola Persson" w:date="2023-11-14T12:07:00Z">
        <w:r w:rsidR="00806FAE">
          <w:t xml:space="preserve"> the moving ice tran</w:t>
        </w:r>
      </w:ins>
      <w:ins w:id="509" w:author="Ola Persson" w:date="2023-11-14T12:08:00Z">
        <w:r w:rsidR="00806FAE">
          <w:t xml:space="preserve">sition (cusps) </w:t>
        </w:r>
        <w:proofErr w:type="gramStart"/>
        <w:r w:rsidR="00806FAE">
          <w:t>occur</w:t>
        </w:r>
        <w:proofErr w:type="gramEnd"/>
        <w:r w:rsidR="00806FAE">
          <w:t xml:space="preserve"> approximately 2 hours</w:t>
        </w:r>
      </w:ins>
      <w:ins w:id="510" w:author="Ola Persson" w:date="2023-11-14T12:09:00Z">
        <w:r w:rsidR="00CD12A7">
          <w:t xml:space="preserve"> before the cold front produces wind </w:t>
        </w:r>
      </w:ins>
      <w:ins w:id="511" w:author="Ola Persson" w:date="2023-11-14T12:10:00Z">
        <w:r w:rsidR="00CD12A7">
          <w:t>direction transitions at each buoy</w:t>
        </w:r>
      </w:ins>
      <w:ins w:id="512" w:author="Ola Persson" w:date="2023-11-14T12:11:00Z">
        <w:r w:rsidR="00CD12A7">
          <w:t xml:space="preserve"> (see Fig. 4)</w:t>
        </w:r>
      </w:ins>
      <w:ins w:id="513" w:author="Ola Persson" w:date="2023-11-14T12:10:00Z">
        <w:r w:rsidR="00CD12A7">
          <w:t>.  Hence, the ice motion transition precedes the wind transitions throughout</w:t>
        </w:r>
      </w:ins>
      <w:ins w:id="514" w:author="Ola Persson" w:date="2023-11-14T12:11:00Z">
        <w:r w:rsidR="00CD12A7">
          <w:t xml:space="preserve"> the DN.  One possible explanation is that</w:t>
        </w:r>
      </w:ins>
      <w:ins w:id="515" w:author="Ola Persson" w:date="2023-11-14T12:12:00Z">
        <w:r w:rsidR="00CD12A7">
          <w:t xml:space="preserve"> internal ice pressure waves move ahead of the atmospheric momentum forcing.</w:t>
        </w:r>
      </w:ins>
      <w:del w:id="516" w:author="Ola Persson" w:date="2023-11-14T12:11:00Z">
        <w:r w:rsidDel="00CD12A7">
          <w:delText xml:space="preserve">The cold front reached L3 first, however the motion of the ice surrounding and containing L3 precedes the arrival of the front. </w:delText>
        </w:r>
      </w:del>
    </w:p>
    <w:p w14:paraId="6C340992" w14:textId="77777777" w:rsidR="00002B9D" w:rsidRDefault="00002B9D" w:rsidP="00002B9D">
      <w:pPr>
        <w:pStyle w:val="Heading-Secondary"/>
      </w:pPr>
      <w:r w:rsidRPr="00F47B9C">
        <w:lastRenderedPageBreak/>
        <w:t>4.</w:t>
      </w:r>
      <w:r>
        <w:t>2</w:t>
      </w:r>
      <w:r w:rsidRPr="00F47B9C">
        <w:t xml:space="preserve"> </w:t>
      </w:r>
      <w:r>
        <w:t>Sea ice deformation</w:t>
      </w:r>
    </w:p>
    <w:p w14:paraId="23600859" w14:textId="7986D2DC" w:rsidR="00002B9D" w:rsidRDefault="00002B9D" w:rsidP="00002B9D">
      <w:pPr>
        <w:pStyle w:val="Text"/>
      </w:pPr>
      <w:r>
        <w:t>The passage of the storm induces significant deformation of the sea ice. We measure this deformation by monitoring the changes in polygons formed by subsets of the buoy array (Figure 9d). The length scales of the polygons (square root of the average polygon area) are 28, 33, 28, 30, and 15 km for DN sub-arrays 1-5 respectively, 18 km for the L-site triangle, and 57 km for the “DN Full” array. Strain rate calculations from polygons are based on a Green’s theorem representation of velocity gradients, and as such are estimates of area-averaged strain rate</w:t>
      </w:r>
      <w:r w:rsidR="00C46917">
        <w:t xml:space="preserve"> </w:t>
      </w:r>
      <w:r w:rsidR="00C46917">
        <w:fldChar w:fldCharType="begin"/>
      </w:r>
      <w:r w:rsidR="001902F1">
        <w:instrText xml:space="preserve"> ADDIN ZOTERO_ITEM CSL_CITATION {"citationID":"aVIAYI3Q","properties":{"formattedCitation":"(Hutchings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rsidR="00C46917">
        <w:fldChar w:fldCharType="separate"/>
      </w:r>
      <w:r w:rsidR="00C46917">
        <w:rPr>
          <w:noProof/>
        </w:rPr>
        <w:t xml:space="preserve">(Hutchings et al., 2011, </w:t>
      </w:r>
      <w:r w:rsidR="00E51EC0">
        <w:rPr>
          <w:noProof/>
        </w:rPr>
        <w:t xml:space="preserve">errata </w:t>
      </w:r>
      <w:r w:rsidR="00C46917">
        <w:rPr>
          <w:noProof/>
        </w:rPr>
        <w:t>2018)</w:t>
      </w:r>
      <w:r w:rsidR="00C46917">
        <w:fldChar w:fldCharType="end"/>
      </w:r>
      <w:r>
        <w:t>. Hence, the DN Full array is an estimate of deformation across the array, while the smaller polygons give an indication of the variability within the array.</w:t>
      </w:r>
    </w:p>
    <w:p w14:paraId="7FB5E972" w14:textId="77777777" w:rsidR="00002B9D" w:rsidRPr="001D307B" w:rsidRDefault="00002B9D" w:rsidP="00002B9D">
      <w:pPr>
        <w:pStyle w:val="FigureorTableCaption"/>
        <w:spacing w:line="259" w:lineRule="auto"/>
      </w:pPr>
    </w:p>
    <w:p w14:paraId="4B755D71" w14:textId="06B1F56E" w:rsidR="00E00E17" w:rsidRDefault="00E00E17" w:rsidP="1AB51EAA">
      <w:pPr>
        <w:pStyle w:val="FigureorTableCaption"/>
        <w:spacing w:line="259" w:lineRule="auto"/>
      </w:pPr>
      <w:r>
        <w:rPr>
          <w:noProof/>
        </w:rPr>
        <w:drawing>
          <wp:inline distT="0" distB="0" distL="0" distR="0" wp14:anchorId="74214424" wp14:editId="3719F610">
            <wp:extent cx="5943600" cy="5275520"/>
            <wp:effectExtent l="0" t="0" r="0" b="0"/>
            <wp:docPr id="584908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8997" name="Picture 8"/>
                    <pic:cNvPicPr/>
                  </pic:nvPicPr>
                  <pic:blipFill>
                    <a:blip r:embed="rId26"/>
                    <a:stretch>
                      <a:fillRect/>
                    </a:stretch>
                  </pic:blipFill>
                  <pic:spPr>
                    <a:xfrm>
                      <a:off x="0" y="0"/>
                      <a:ext cx="5943600" cy="5275520"/>
                    </a:xfrm>
                    <a:prstGeom prst="rect">
                      <a:avLst/>
                    </a:prstGeom>
                  </pic:spPr>
                </pic:pic>
              </a:graphicData>
            </a:graphic>
          </wp:inline>
        </w:drawing>
      </w:r>
    </w:p>
    <w:p w14:paraId="55884DB7" w14:textId="7923BDA6" w:rsidR="00DE7523" w:rsidRDefault="1AB51EAA" w:rsidP="00813D4C">
      <w:pPr>
        <w:pStyle w:val="FigureorTableCaption"/>
        <w:spacing w:line="259" w:lineRule="auto"/>
      </w:pPr>
      <w:r w:rsidRPr="1AB51EAA">
        <w:rPr>
          <w:b/>
          <w:bCs/>
        </w:rPr>
        <w:t>Figure 8</w:t>
      </w:r>
      <w:r>
        <w:t xml:space="preserve">. </w:t>
      </w:r>
      <w:r w:rsidR="00E00E17">
        <w:t xml:space="preserve">Buoy trajectories from </w:t>
      </w:r>
      <w:r w:rsidR="005D1626">
        <w:t>31 January</w:t>
      </w:r>
      <w:r w:rsidR="00E00E17">
        <w:t xml:space="preserve"> 00</w:t>
      </w:r>
      <w:r w:rsidR="005D1626">
        <w:t>:00</w:t>
      </w:r>
      <w:r w:rsidR="00E00E17">
        <w:t xml:space="preserve"> UTC to </w:t>
      </w:r>
      <w:r w:rsidR="005D1626">
        <w:t>2 February</w:t>
      </w:r>
      <w:r w:rsidR="00E00E17">
        <w:t xml:space="preserve"> </w:t>
      </w:r>
      <w:r w:rsidR="005D1626">
        <w:t>00:00</w:t>
      </w:r>
      <w:r w:rsidR="00E00E17">
        <w:t xml:space="preserve"> UTC. Small squares indicate the beginning of the time series. Black lines show the 30-min resolution drift tracks, and black circles show the position every 6 hours. Distance from the CO is indicated with </w:t>
      </w:r>
      <w:r w:rsidR="00E00E17">
        <w:lastRenderedPageBreak/>
        <w:t xml:space="preserve">the axis units and radii at 50 km, 100 km, and 400 km. In panel b, the time of the drift speed minimum relative to </w:t>
      </w:r>
      <w:r w:rsidR="005D1626">
        <w:t xml:space="preserve">1 February </w:t>
      </w:r>
      <w:r w:rsidR="00E00E17">
        <w:t>00</w:t>
      </w:r>
      <w:r w:rsidR="005D1626">
        <w:t>:00</w:t>
      </w:r>
      <w:r w:rsidR="00E00E17">
        <w:t xml:space="preserve"> UTC is indicated with color. Trajectories of a subset of DN buoys are shown for clarity. L</w:t>
      </w:r>
      <w:r w:rsidR="005D1626">
        <w:t>-</w:t>
      </w:r>
      <w:r w:rsidR="00E00E17">
        <w:t xml:space="preserve">sites are marked with large squares, while the CO is marked by a star. In panels a and b, </w:t>
      </w:r>
      <w:r w:rsidR="00534937">
        <w:t>the position of the sea level pressure low from the ERA5 reanalysis is marked at hourly intervals with white and gray triangles.</w:t>
      </w:r>
    </w:p>
    <w:p w14:paraId="19BEC4C3" w14:textId="54E8BDE6" w:rsidR="00C00961" w:rsidRDefault="00F72CD2" w:rsidP="00C00961">
      <w:pPr>
        <w:pStyle w:val="Text"/>
      </w:pPr>
      <w:proofErr w:type="gramStart"/>
      <w:r>
        <w:t xml:space="preserve">Initially </w:t>
      </w:r>
      <w:r w:rsidR="002B5F01">
        <w:t xml:space="preserve"> divergence</w:t>
      </w:r>
      <w:proofErr w:type="gramEnd"/>
      <w:r w:rsidR="002B5F01">
        <w:t xml:space="preserve"> is small, with isolated polygons showing spikes; most deformation is due to shear strain (Figure 9a-b). </w:t>
      </w:r>
      <w:r w:rsidR="002B5F01" w:rsidRPr="00C00961">
        <w:t xml:space="preserve">At the time of atmospheric convergence with the warm-frontal passage near 15 UTC </w:t>
      </w:r>
      <w:r w:rsidR="005D1626">
        <w:t>January</w:t>
      </w:r>
      <w:r w:rsidR="002B5F01" w:rsidRPr="00C00961">
        <w:t xml:space="preserve"> 31 (see Fig</w:t>
      </w:r>
      <w:r w:rsidR="0048317D">
        <w:t>ure</w:t>
      </w:r>
      <w:r w:rsidR="002B5F01" w:rsidRPr="00C00961">
        <w:t xml:space="preserve"> 5g), very weak or no ice divergence is seen. </w:t>
      </w:r>
      <w:r w:rsidR="002B5F01">
        <w:t>From 18-2</w:t>
      </w:r>
      <w:r>
        <w:t>1</w:t>
      </w:r>
      <w:r w:rsidR="002B5F01">
        <w:t xml:space="preserve"> UTC on </w:t>
      </w:r>
      <w:r w:rsidR="005D1626">
        <w:t>January</w:t>
      </w:r>
      <w:r w:rsidR="002B5F01">
        <w:t xml:space="preserve"> 31 the sea ice is nearly quiescent. Shear strain rate </w:t>
      </w:r>
      <w:r>
        <w:t>increases</w:t>
      </w:r>
      <w:r w:rsidR="002B5F01">
        <w:t xml:space="preserve"> </w:t>
      </w:r>
      <w:r>
        <w:t xml:space="preserve">at 21 UTC followed shortly by an increase in the magnitude of divergence. We note high variability across the array for both divergence and shear strain rate. </w:t>
      </w:r>
      <w:r w:rsidRPr="00C00961">
        <w:t>Most of the DN polygons follow the same pattern</w:t>
      </w:r>
      <w:r>
        <w:t xml:space="preserve"> as the full DN: positive</w:t>
      </w:r>
      <w:r w:rsidRPr="00C00961">
        <w:t xml:space="preserve"> divergence as the center of the low passes over the DN, </w:t>
      </w:r>
      <w:r>
        <w:t xml:space="preserve">reaching maximum values </w:t>
      </w:r>
      <w:ins w:id="517" w:author="Ola Persson" w:date="2023-11-15T08:02:00Z">
        <w:r w:rsidR="00FB2CE0">
          <w:t>at or just before</w:t>
        </w:r>
      </w:ins>
      <w:del w:id="518" w:author="Ola Persson" w:date="2023-11-15T08:02:00Z">
        <w:r w:rsidDel="00FB2CE0">
          <w:delText>1-2 hours before</w:delText>
        </w:r>
      </w:del>
      <w:r>
        <w:t xml:space="preserve"> the drift speed </w:t>
      </w:r>
      <w:ins w:id="519" w:author="Ola Persson" w:date="2023-11-15T08:02:00Z">
        <w:r w:rsidR="00FB2CE0">
          <w:t xml:space="preserve">peak occurs at </w:t>
        </w:r>
      </w:ins>
      <w:ins w:id="520" w:author="Ola Persson" w:date="2023-11-15T08:03:00Z">
        <w:r w:rsidR="00FB2CE0">
          <w:t xml:space="preserve">~07 UTC Feb 1 </w:t>
        </w:r>
      </w:ins>
      <w:r>
        <w:t xml:space="preserve">(compare Figure 7c). </w:t>
      </w:r>
      <w:r w:rsidR="00093E37">
        <w:t>The divergence of the L-site polygon is a notable exception</w:t>
      </w:r>
      <w:ins w:id="521" w:author="Ola Persson" w:date="2023-11-15T08:09:00Z">
        <w:r w:rsidR="001B3D21">
          <w:t>, with strong convergence at ~02 UTC near the time</w:t>
        </w:r>
      </w:ins>
      <w:ins w:id="522" w:author="Ola Persson" w:date="2023-11-15T08:10:00Z">
        <w:r w:rsidR="001B3D21" w:rsidRPr="001B3D21">
          <w:t xml:space="preserve"> </w:t>
        </w:r>
        <w:r w:rsidR="001B3D21">
          <w:t>of the atmospheric frontal passage and peak in atmospheric convergence</w:t>
        </w:r>
        <w:r w:rsidR="001B3D21">
          <w:t xml:space="preserve"> (</w:t>
        </w:r>
        <w:r w:rsidR="001B3D21">
          <w:t>see Fig 5g</w:t>
        </w:r>
        <w:proofErr w:type="gramStart"/>
        <w:r w:rsidR="001B3D21">
          <w:t xml:space="preserve">) </w:t>
        </w:r>
      </w:ins>
      <w:r w:rsidR="00093E37">
        <w:t>.</w:t>
      </w:r>
      <w:proofErr w:type="gramEnd"/>
      <w:r w:rsidR="00093E37">
        <w:t xml:space="preserve"> </w:t>
      </w:r>
      <w:r>
        <w:t xml:space="preserve">Maximum shear strain rate has local maxima </w:t>
      </w:r>
      <w:ins w:id="523" w:author="Ola Persson" w:date="2023-11-15T08:12:00Z">
        <w:r w:rsidR="001B3D21">
          <w:t xml:space="preserve">at about this same time </w:t>
        </w:r>
      </w:ins>
      <w:r>
        <w:t>as the ice</w:t>
      </w:r>
      <w:ins w:id="524" w:author="Ola Persson" w:date="2023-11-15T08:13:00Z">
        <w:r w:rsidR="001B3D21">
          <w:t xml:space="preserve"> </w:t>
        </w:r>
      </w:ins>
      <w:del w:id="525" w:author="Ola Persson" w:date="2023-11-15T08:13:00Z">
        <w:r w:rsidDel="001B3D21">
          <w:delText xml:space="preserve"> </w:delText>
        </w:r>
      </w:del>
      <w:r>
        <w:t xml:space="preserve">accelerates before the drift speed maximum and </w:t>
      </w:r>
      <w:ins w:id="526" w:author="Ola Persson" w:date="2023-11-15T08:06:00Z">
        <w:r w:rsidR="001B3D21">
          <w:t>during the dece</w:t>
        </w:r>
      </w:ins>
      <w:ins w:id="527" w:author="Ola Persson" w:date="2023-11-15T08:07:00Z">
        <w:r w:rsidR="001B3D21">
          <w:t xml:space="preserve">leration </w:t>
        </w:r>
      </w:ins>
      <w:del w:id="528" w:author="Ola Persson" w:date="2023-11-15T08:07:00Z">
        <w:r w:rsidDel="001B3D21">
          <w:delText xml:space="preserve">decelerates </w:delText>
        </w:r>
      </w:del>
      <w:r>
        <w:t xml:space="preserve">afterward; an additional local maximum in shear strain rate occurs 12 hours later. Vorticity shifts from anticyclonic to cyclonic </w:t>
      </w:r>
      <w:ins w:id="529" w:author="Ola Persson" w:date="2023-11-15T08:16:00Z">
        <w:r w:rsidR="000E7271">
          <w:t>near 09 UTC Jan 31</w:t>
        </w:r>
      </w:ins>
      <w:ins w:id="530" w:author="Ola Persson" w:date="2023-11-15T08:17:00Z">
        <w:r w:rsidR="000E7271">
          <w:t xml:space="preserve"> </w:t>
        </w:r>
      </w:ins>
      <w:r>
        <w:t xml:space="preserve">as the ridge between storms passes and the second cyclone approaches. </w:t>
      </w:r>
      <w:r w:rsidR="00093E37">
        <w:t>T</w:t>
      </w:r>
      <w:r w:rsidR="00093E37" w:rsidRPr="00C00961">
        <w:t xml:space="preserve">he vorticity signal is broadly coherent throughout, with a clear peak in positive vorticity at </w:t>
      </w:r>
      <w:r w:rsidR="00093E37">
        <w:t>2-3</w:t>
      </w:r>
      <w:r w:rsidR="00093E37" w:rsidRPr="00C00961">
        <w:t xml:space="preserve"> UTC on</w:t>
      </w:r>
      <w:r w:rsidR="00813D4C">
        <w:t xml:space="preserve"> 1</w:t>
      </w:r>
      <w:r w:rsidR="00093E37" w:rsidRPr="00C00961">
        <w:t xml:space="preserve"> </w:t>
      </w:r>
      <w:r w:rsidR="005D1626">
        <w:t>February</w:t>
      </w:r>
      <w:r w:rsidR="00813D4C">
        <w:t xml:space="preserve"> </w:t>
      </w:r>
      <w:r w:rsidR="00093E37" w:rsidRPr="00C00961">
        <w:t xml:space="preserve">and </w:t>
      </w:r>
      <w:del w:id="531" w:author="Ola Persson" w:date="2023-11-15T08:17:00Z">
        <w:r w:rsidR="00093E37" w:rsidRPr="00C00961" w:rsidDel="000E7271">
          <w:delText xml:space="preserve">a trough of </w:delText>
        </w:r>
      </w:del>
      <w:r w:rsidR="00093E37" w:rsidRPr="00C00961">
        <w:t>strongly negative vorticity between 9-11 UTC on</w:t>
      </w:r>
      <w:r w:rsidR="00813D4C">
        <w:t xml:space="preserve"> 1</w:t>
      </w:r>
      <w:r w:rsidR="00093E37" w:rsidRPr="00C00961">
        <w:t xml:space="preserve"> </w:t>
      </w:r>
      <w:r w:rsidR="005D1626">
        <w:t>February</w:t>
      </w:r>
      <w:r w:rsidR="00093E37" w:rsidRPr="00C00961">
        <w:t xml:space="preserve">. This coherent </w:t>
      </w:r>
      <w:ins w:id="532" w:author="Ola Persson" w:date="2023-11-15T08:17:00Z">
        <w:r w:rsidR="000E7271">
          <w:t>multi-scale</w:t>
        </w:r>
      </w:ins>
      <w:ins w:id="533" w:author="Ola Persson" w:date="2023-11-15T08:18:00Z">
        <w:r w:rsidR="000E7271">
          <w:t xml:space="preserve"> </w:t>
        </w:r>
      </w:ins>
      <w:r w:rsidR="00093E37" w:rsidRPr="00C00961">
        <w:t xml:space="preserve">positive ice-vorticity signal should be expected from the presence of the narrow axisymmetric atmospheric LLJ surrounding the cyclone. The positive vorticity signal as the storm approaches is damped because the LLJs developing in the warm and </w:t>
      </w:r>
      <w:commentRangeStart w:id="534"/>
      <w:r w:rsidR="00093E37" w:rsidRPr="00C00961">
        <w:t>cold</w:t>
      </w:r>
      <w:commentRangeEnd w:id="534"/>
      <w:r w:rsidR="000E7271">
        <w:rPr>
          <w:rStyle w:val="CommentReference"/>
          <w:rFonts w:asciiTheme="minorHAnsi" w:eastAsiaTheme="minorHAnsi" w:hAnsiTheme="minorHAnsi" w:cstheme="minorBidi"/>
        </w:rPr>
        <w:commentReference w:id="534"/>
      </w:r>
      <w:r w:rsidR="00093E37" w:rsidRPr="00C00961">
        <w:t xml:space="preserve"> sectors of the storm had not yet joined; the winds ahead of the low center were weaker than the winds behind it (see Fig</w:t>
      </w:r>
      <w:ins w:id="535" w:author="Ola Persson" w:date="2023-11-15T08:19:00Z">
        <w:r w:rsidR="000E7271">
          <w:t>s</w:t>
        </w:r>
      </w:ins>
      <w:r w:rsidR="00093E37" w:rsidRPr="00C00961">
        <w:t>. 3</w:t>
      </w:r>
      <w:ins w:id="536" w:author="Ola Persson" w:date="2023-11-15T08:19:00Z">
        <w:r w:rsidR="000E7271">
          <w:t xml:space="preserve"> and 5</w:t>
        </w:r>
      </w:ins>
      <w:r w:rsidR="00093E37" w:rsidRPr="00C00961">
        <w:t>).</w:t>
      </w:r>
    </w:p>
    <w:p w14:paraId="100A96CF" w14:textId="70E4CCA0" w:rsidR="00093E37" w:rsidRDefault="00093E37" w:rsidP="00B977DA">
      <w:pPr>
        <w:pStyle w:val="Text"/>
      </w:pPr>
      <w:r w:rsidRPr="00093E37">
        <w:t xml:space="preserve">Interestingly, the polygon formed by the L-sites (the L-site triangle) shows convergence as the pressure low passes through the DN, while the remaining DN polygons indicate </w:t>
      </w:r>
      <w:ins w:id="537" w:author="Ola Persson" w:date="2023-11-15T08:21:00Z">
        <w:r w:rsidR="000E7271">
          <w:t>divergence (</w:t>
        </w:r>
      </w:ins>
      <w:r w:rsidRPr="00093E37">
        <w:t>opening</w:t>
      </w:r>
      <w:ins w:id="538" w:author="Ola Persson" w:date="2023-11-15T08:21:00Z">
        <w:r w:rsidR="000E7271">
          <w:t>)</w:t>
        </w:r>
      </w:ins>
      <w:r w:rsidRPr="00093E37">
        <w:t>. Considering the wind field shown in Fig</w:t>
      </w:r>
      <w:r>
        <w:t xml:space="preserve">ure </w:t>
      </w:r>
      <w:r w:rsidR="00813D4C">
        <w:t xml:space="preserve">7d-g </w:t>
      </w:r>
      <w:r w:rsidRPr="00093E37">
        <w:t>and the tendency of ice to move to the right of the wind, we expect opening</w:t>
      </w:r>
      <w:del w:id="539" w:author="Ola Persson" w:date="2023-11-15T08:21:00Z">
        <w:r w:rsidRPr="00093E37" w:rsidDel="000E7271">
          <w:delText xml:space="preserve"> (positive divergence)</w:delText>
        </w:r>
      </w:del>
      <w:r w:rsidRPr="00093E37">
        <w:t xml:space="preserve"> while the low is centered over the DN. In pack ice, individual floe motion is limited by interaction with neighboring floes, leading to “</w:t>
      </w:r>
      <w:proofErr w:type="spellStart"/>
      <w:r w:rsidRPr="00093E37">
        <w:t>multifloe</w:t>
      </w:r>
      <w:proofErr w:type="spellEnd"/>
      <w:r w:rsidRPr="00093E37">
        <w:t>”</w:t>
      </w:r>
      <w:r w:rsidR="00B977DA">
        <w:t xml:space="preserve"> (~2-10 km)</w:t>
      </w:r>
      <w:r w:rsidRPr="00093E37">
        <w:t xml:space="preserve"> and “aggregate” </w:t>
      </w:r>
      <w:r w:rsidR="00B977DA">
        <w:t xml:space="preserve">(10-75 km) </w:t>
      </w:r>
      <w:r w:rsidRPr="00093E37">
        <w:t xml:space="preserve">motions in the hierarchy proposed by </w:t>
      </w:r>
      <w:r>
        <w:fldChar w:fldCharType="begin"/>
      </w:r>
      <w:r w:rsidR="001902F1">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McNutt &amp; Overland</w:t>
      </w:r>
      <w:r w:rsidR="00E51EC0">
        <w:rPr>
          <w:noProof/>
        </w:rPr>
        <w:t xml:space="preserve"> (</w:t>
      </w:r>
      <w:r>
        <w:rPr>
          <w:noProof/>
        </w:rPr>
        <w:t>2003)</w:t>
      </w:r>
      <w:r>
        <w:fldChar w:fldCharType="end"/>
      </w:r>
      <w:r>
        <w:t xml:space="preserve">. </w:t>
      </w:r>
      <w:r w:rsidRPr="00093E37">
        <w:t xml:space="preserve">We see this in the velocity anomaly fields of </w:t>
      </w:r>
      <w:r>
        <w:t>Figure 9</w:t>
      </w:r>
      <w:r w:rsidRPr="00093E37">
        <w:t>. In Fig</w:t>
      </w:r>
      <w:r>
        <w:t>ure</w:t>
      </w:r>
      <w:r w:rsidRPr="00093E37">
        <w:t xml:space="preserve"> </w:t>
      </w:r>
      <w:r>
        <w:t>9d</w:t>
      </w:r>
      <w:r w:rsidRPr="00093E37">
        <w:t>, the sea ice is mostly moving coherently in the DN, hence there is little deformation in the L-triangle. In Fig</w:t>
      </w:r>
      <w:r>
        <w:t>ure 9e</w:t>
      </w:r>
      <w:ins w:id="540" w:author="Ola Persson" w:date="2023-11-15T08:23:00Z">
        <w:r w:rsidR="000E7271">
          <w:t xml:space="preserve"> (00 UTC Feb 1)</w:t>
        </w:r>
      </w:ins>
      <w:r w:rsidRPr="00093E37">
        <w:t xml:space="preserve">, we see that a shear zone activates that neatly bisects the DN. </w:t>
      </w:r>
      <w:r w:rsidR="00B977DA">
        <w:t xml:space="preserve">The timing and the direction of motion is consistent with increased atmospheric stress from the approaching cold front (see Figure 4e).  </w:t>
      </w:r>
      <w:r w:rsidRPr="00093E37">
        <w:t xml:space="preserve">The buoy velocity anomalies show that a region of at least 20 </w:t>
      </w:r>
      <w:r w:rsidR="00813D4C">
        <w:t>by</w:t>
      </w:r>
      <w:r w:rsidRPr="00093E37">
        <w:t xml:space="preserve"> 60 km is moving approximately coherently</w:t>
      </w:r>
      <w:r w:rsidR="00B977DA">
        <w:t xml:space="preserve"> within the DN</w:t>
      </w:r>
      <w:r w:rsidRPr="00093E37">
        <w:t>. Station L3 (</w:t>
      </w:r>
      <w:ins w:id="541" w:author="Ola Persson" w:date="2023-11-15T08:24:00Z">
        <w:r w:rsidR="00DD2BF6">
          <w:t>northern L site</w:t>
        </w:r>
      </w:ins>
      <w:ins w:id="542" w:author="Ola Persson" w:date="2023-11-15T08:25:00Z">
        <w:r w:rsidR="00DD2BF6">
          <w:t xml:space="preserve"> with </w:t>
        </w:r>
      </w:ins>
      <w:r w:rsidRPr="00093E37">
        <w:t>green circle in Fig</w:t>
      </w:r>
      <w:r w:rsidR="00813D4C">
        <w:t>ure</w:t>
      </w:r>
      <w:r w:rsidRPr="00093E37">
        <w:t xml:space="preserve"> </w:t>
      </w:r>
      <w:r w:rsidR="00813D4C">
        <w:t>9d-g</w:t>
      </w:r>
      <w:r w:rsidRPr="00093E37">
        <w:t xml:space="preserve">) is on the opposite side of the shear zone </w:t>
      </w:r>
      <w:ins w:id="543" w:author="Ola Persson" w:date="2023-11-15T08:26:00Z">
        <w:r w:rsidR="00DD2BF6">
          <w:t>from</w:t>
        </w:r>
      </w:ins>
      <w:del w:id="544" w:author="Ola Persson" w:date="2023-11-15T08:26:00Z">
        <w:r w:rsidRPr="00093E37" w:rsidDel="00DD2BF6">
          <w:delText>as</w:delText>
        </w:r>
      </w:del>
      <w:r w:rsidRPr="00093E37">
        <w:t xml:space="preserve"> the other two L sites (blue and light blue circles). The result of this activating shear zone is a strong average shear strain rate and convergence of the ice in the L-triangle. Note the correspondence between the atmospheric convergence and ice convergence at this time in Fig</w:t>
      </w:r>
      <w:r w:rsidR="00813D4C">
        <w:t>ure</w:t>
      </w:r>
      <w:r w:rsidRPr="00093E37">
        <w:t xml:space="preserve"> 5g.  Likewise, polygon </w:t>
      </w:r>
      <w:r w:rsidR="00B977DA">
        <w:t xml:space="preserve">DN </w:t>
      </w:r>
      <w:r w:rsidR="00002B9D">
        <w:t xml:space="preserve">4 </w:t>
      </w:r>
      <w:r w:rsidRPr="00093E37">
        <w:t>(</w:t>
      </w:r>
      <w:r w:rsidR="00002B9D">
        <w:t>dotted</w:t>
      </w:r>
      <w:r w:rsidRPr="00093E37">
        <w:t xml:space="preserve"> lines in Fig</w:t>
      </w:r>
      <w:r w:rsidR="00002B9D">
        <w:t>ure 9</w:t>
      </w:r>
      <w:r w:rsidRPr="00093E37">
        <w:t xml:space="preserve">) overlaps the shear zone and has similar large maximum shear strain rates; since this polygon is a quadrilateral and slightly larger than the L-triangle, it is less </w:t>
      </w:r>
      <w:r w:rsidRPr="00093E37">
        <w:lastRenderedPageBreak/>
        <w:t>sensitive to the area change, and shows only slight convergence. As the wind direction changes, the geometry of the interlocked floes results in different regions moving as aggregates</w:t>
      </w:r>
      <w:r w:rsidR="00002B9D">
        <w:t>.</w:t>
      </w:r>
    </w:p>
    <w:p w14:paraId="302F4831" w14:textId="0DCD7DF4" w:rsidR="00775E58" w:rsidRPr="00093E37" w:rsidRDefault="00775E58" w:rsidP="00B977DA">
      <w:pPr>
        <w:pStyle w:val="Text"/>
      </w:pPr>
      <w:r>
        <w:t xml:space="preserve">In comparison, the storm on </w:t>
      </w:r>
      <w:r w:rsidR="00813D4C">
        <w:t xml:space="preserve">30 </w:t>
      </w:r>
      <w:r w:rsidR="005D1626">
        <w:t>January</w:t>
      </w:r>
      <w:r>
        <w:t xml:space="preserve"> induced a similar but weaker response (Figure S2). As with the </w:t>
      </w:r>
      <w:r w:rsidR="00813D4C">
        <w:t xml:space="preserve">1 </w:t>
      </w:r>
      <w:r w:rsidR="005D1626">
        <w:t>February</w:t>
      </w:r>
      <w:r>
        <w:t xml:space="preserve"> storm, the largest deformation response occurs at close to the time of the passage of the front. For </w:t>
      </w:r>
      <w:del w:id="545" w:author="Ola Persson" w:date="2023-11-15T08:29:00Z">
        <w:r w:rsidDel="00DD2BF6">
          <w:delText xml:space="preserve">the </w:delText>
        </w:r>
      </w:del>
      <w:ins w:id="546" w:author="Ola Persson" w:date="2023-11-15T08:29:00Z">
        <w:r w:rsidR="00DD2BF6">
          <w:t>th</w:t>
        </w:r>
        <w:r w:rsidR="00DD2BF6">
          <w:t>is</w:t>
        </w:r>
        <w:r w:rsidR="00DD2BF6">
          <w:t xml:space="preserve"> </w:t>
        </w:r>
      </w:ins>
      <w:r>
        <w:t xml:space="preserve">weaker cyclone, the full DN shows no significant divergence, while still showing a local maximum in maximum shear strain </w:t>
      </w:r>
      <w:proofErr w:type="gramStart"/>
      <w:r>
        <w:t>rate, and</w:t>
      </w:r>
      <w:proofErr w:type="gramEnd"/>
      <w:r>
        <w:t xml:space="preserve"> shows the same vorticity pattern with </w:t>
      </w:r>
      <w:ins w:id="547" w:author="Ola Persson" w:date="2023-11-15T08:30:00Z">
        <w:r w:rsidR="00DD2BF6">
          <w:t xml:space="preserve">weak </w:t>
        </w:r>
      </w:ins>
      <w:r>
        <w:t xml:space="preserve">cyclonic vorticity during the approach of the front and anticyclonic vorticity thereafter. </w:t>
      </w:r>
      <w:r w:rsidR="00BC44C1">
        <w:t xml:space="preserve">Deformation is localized. Here, the L-site triangle shows positive divergence while polygon DN 4 straddles a north-south oriented shear zone near L2 and shows convergence. </w:t>
      </w:r>
      <w:r>
        <w:t>We note in Figure S2d that there is evidence that the shear zone near L3 activated</w:t>
      </w:r>
      <w:r w:rsidR="00BC44C1">
        <w:t xml:space="preserve"> (weakly)</w:t>
      </w:r>
      <w:r>
        <w:t xml:space="preserve"> during this storm; it is possible that the ice in the shear zone was weakened by the first storm enabling a stronger deformation response during the second storm.</w:t>
      </w:r>
      <w:r w:rsidR="00BC44C1">
        <w:t xml:space="preserve"> </w:t>
      </w:r>
    </w:p>
    <w:p w14:paraId="4B070A74" w14:textId="77777777" w:rsidR="00093E37" w:rsidDel="00BB4B28" w:rsidRDefault="00093E37" w:rsidP="00C00961">
      <w:pPr>
        <w:pStyle w:val="Text"/>
        <w:rPr>
          <w:del w:id="548" w:author="Ola Persson" w:date="2023-11-15T08:41:00Z"/>
        </w:rPr>
      </w:pPr>
    </w:p>
    <w:p w14:paraId="07775387" w14:textId="77777777" w:rsidR="00C00961" w:rsidRPr="00C00961" w:rsidRDefault="00C00961" w:rsidP="00BB4B28">
      <w:pPr>
        <w:pStyle w:val="Text"/>
        <w:ind w:firstLine="0"/>
        <w:pPrChange w:id="549" w:author="Ola Persson" w:date="2023-11-15T08:41:00Z">
          <w:pPr>
            <w:pStyle w:val="Text"/>
          </w:pPr>
        </w:pPrChange>
      </w:pPr>
    </w:p>
    <w:p w14:paraId="412B3068" w14:textId="34A371B5" w:rsidR="00D94549" w:rsidDel="00BB4B28" w:rsidRDefault="1AB51EAA" w:rsidP="1AB51EAA">
      <w:pPr>
        <w:pStyle w:val="Heading-Secondary"/>
        <w:spacing w:line="259" w:lineRule="auto"/>
        <w:rPr>
          <w:del w:id="550" w:author="Ola Persson" w:date="2023-11-15T08:41:00Z"/>
        </w:rPr>
      </w:pPr>
      <w:del w:id="551" w:author="Ola Persson" w:date="2023-11-15T08:41:00Z">
        <w:r w:rsidDel="00BB4B28">
          <w:delText>4.2 Deformation</w:delText>
        </w:r>
      </w:del>
    </w:p>
    <w:p w14:paraId="1BF2C04A" w14:textId="38302E2E" w:rsidR="1AB51EAA" w:rsidRDefault="00B52E5A" w:rsidP="00D94549">
      <w:pPr>
        <w:pStyle w:val="Heading-Secondary"/>
        <w:spacing w:line="259" w:lineRule="auto"/>
        <w:ind w:left="0"/>
      </w:pPr>
      <w:r>
        <w:rPr>
          <w:noProof/>
        </w:rPr>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7"/>
                    <a:stretch>
                      <a:fillRect/>
                    </a:stretch>
                  </pic:blipFill>
                  <pic:spPr>
                    <a:xfrm>
                      <a:off x="0" y="0"/>
                      <a:ext cx="5943600" cy="3351530"/>
                    </a:xfrm>
                    <a:prstGeom prst="rect">
                      <a:avLst/>
                    </a:prstGeom>
                  </pic:spPr>
                </pic:pic>
              </a:graphicData>
            </a:graphic>
          </wp:inline>
        </w:drawing>
      </w:r>
    </w:p>
    <w:p w14:paraId="52A62BDD" w14:textId="103BD832" w:rsidR="00D94549" w:rsidRPr="00B52E5A" w:rsidRDefault="1AB51EAA" w:rsidP="00B52E5A">
      <w:pPr>
        <w:pStyle w:val="FigureorTableCaption"/>
      </w:pPr>
      <w:r w:rsidRPr="1AB51EAA">
        <w:rPr>
          <w:b/>
          <w:bCs/>
        </w:rPr>
        <w:t>Figure 9</w:t>
      </w:r>
      <w:r>
        <w:t xml:space="preserve">. </w:t>
      </w:r>
      <w:r w:rsidR="00F6334C">
        <w:t>Strain rate components (a-c)</w:t>
      </w:r>
      <w:r>
        <w:t xml:space="preserve"> and velocity anomalies </w:t>
      </w:r>
      <w:r w:rsidR="00F6334C">
        <w:t>(d-g) of the Distributed Network</w:t>
      </w:r>
      <w:r w:rsidR="00D94549">
        <w:t xml:space="preserve"> for the</w:t>
      </w:r>
      <w:r w:rsidR="00B52E5A">
        <w:t xml:space="preserve"> </w:t>
      </w:r>
      <w:r w:rsidR="005D1626">
        <w:t>February</w:t>
      </w:r>
      <w:r w:rsidR="00B52E5A">
        <w:t xml:space="preserve"> 1 </w:t>
      </w:r>
      <w:r w:rsidR="00D94549">
        <w:t>cyclone</w:t>
      </w:r>
      <w:r w:rsidR="00F6334C">
        <w:t>. Polygons used for the deformation calculations are shown in panel</w:t>
      </w:r>
      <w:r w:rsidR="0012146A">
        <w:t>s</w:t>
      </w:r>
      <w:r w:rsidR="00F6334C">
        <w:t xml:space="preserve"> d</w:t>
      </w:r>
      <w:r w:rsidR="0012146A">
        <w:t>-g</w:t>
      </w:r>
      <w:r w:rsidR="00F6334C">
        <w:t xml:space="preserve">. </w:t>
      </w:r>
      <w:r w:rsidR="0012146A">
        <w:t>The polygons were selected manually; note that the buoy in the upper left was not included in the “DN Full” array due to periods of missing data.  Velocity anomalies i</w:t>
      </w:r>
      <w:r w:rsidR="00F6334C">
        <w:t>n panels d-g</w:t>
      </w:r>
      <w:r w:rsidR="0012146A">
        <w:t xml:space="preserve"> were </w:t>
      </w:r>
      <w:r w:rsidR="0012146A">
        <w:lastRenderedPageBreak/>
        <w:t>computed relative to the ensemble average velocity, which is shown as the red arrow at the center of each panel.</w:t>
      </w:r>
    </w:p>
    <w:p w14:paraId="01F349B6" w14:textId="01E7818B" w:rsidR="006F6D20" w:rsidRDefault="006F6D20" w:rsidP="1AB51EAA">
      <w:pPr>
        <w:pStyle w:val="FigureorTableCaption"/>
        <w:spacing w:line="259" w:lineRule="auto"/>
        <w:rPr>
          <w:b/>
          <w:bCs/>
        </w:rPr>
      </w:pPr>
      <w:r w:rsidRPr="006F6D20">
        <w:rPr>
          <w:b/>
          <w:bCs/>
          <w:noProof/>
        </w:rPr>
        <w:drawing>
          <wp:inline distT="0" distB="0" distL="0" distR="0" wp14:anchorId="296166FF" wp14:editId="7D7FA060">
            <wp:extent cx="5943600" cy="3617595"/>
            <wp:effectExtent l="0" t="0" r="0" b="1905"/>
            <wp:docPr id="4177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787" name=""/>
                    <pic:cNvPicPr/>
                  </pic:nvPicPr>
                  <pic:blipFill>
                    <a:blip r:embed="rId28"/>
                    <a:stretch>
                      <a:fillRect/>
                    </a:stretch>
                  </pic:blipFill>
                  <pic:spPr>
                    <a:xfrm>
                      <a:off x="0" y="0"/>
                      <a:ext cx="5943600" cy="3617595"/>
                    </a:xfrm>
                    <a:prstGeom prst="rect">
                      <a:avLst/>
                    </a:prstGeom>
                  </pic:spPr>
                </pic:pic>
              </a:graphicData>
            </a:graphic>
          </wp:inline>
        </w:drawing>
      </w:r>
    </w:p>
    <w:p w14:paraId="7C28E063" w14:textId="71A86B7F" w:rsidR="1AB51EAA" w:rsidRDefault="1AB51EAA" w:rsidP="1AB51EAA">
      <w:pPr>
        <w:pStyle w:val="FigureorTableCaption"/>
        <w:spacing w:line="259" w:lineRule="auto"/>
        <w:rPr>
          <w:rFonts w:eastAsia="Calibri"/>
        </w:rPr>
      </w:pPr>
      <w:commentRangeStart w:id="552"/>
      <w:r w:rsidRPr="1AB51EAA">
        <w:rPr>
          <w:b/>
          <w:bCs/>
        </w:rPr>
        <w:t>Figure 10</w:t>
      </w:r>
      <w:r>
        <w:t xml:space="preserve">. </w:t>
      </w:r>
      <w:commentRangeEnd w:id="552"/>
      <w:r w:rsidR="006F6D20">
        <w:rPr>
          <w:rStyle w:val="CommentReference"/>
          <w:rFonts w:asciiTheme="minorHAnsi" w:eastAsiaTheme="minorHAnsi" w:hAnsiTheme="minorHAnsi" w:cstheme="minorBidi"/>
          <w:kern w:val="0"/>
        </w:rPr>
        <w:commentReference w:id="552"/>
      </w:r>
      <w:r w:rsidR="006F6D20" w:rsidRPr="006F6D20">
        <w:rPr>
          <w:rFonts w:eastAsia="Calibri"/>
        </w:rPr>
        <w:t xml:space="preserve">Backscatter from the ice radar on board the R/V </w:t>
      </w:r>
      <w:proofErr w:type="spellStart"/>
      <w:r w:rsidR="006F6D20" w:rsidRPr="006F6D20">
        <w:rPr>
          <w:rFonts w:eastAsia="Calibri"/>
        </w:rPr>
        <w:t>Polarstern</w:t>
      </w:r>
      <w:proofErr w:type="spellEnd"/>
      <w:r w:rsidR="006F6D20" w:rsidRPr="006F6D20">
        <w:rPr>
          <w:rFonts w:eastAsia="Calibri"/>
        </w:rPr>
        <w:t xml:space="preserve"> showing the establishment of an ice shear zone to the east and south of the ship.  Images are at </w:t>
      </w:r>
      <w:r w:rsidR="006F6D20">
        <w:rPr>
          <w:rFonts w:eastAsia="Calibri"/>
        </w:rPr>
        <w:t>(</w:t>
      </w:r>
      <w:r w:rsidR="006F6D20" w:rsidRPr="006F6D20">
        <w:rPr>
          <w:rFonts w:eastAsia="Calibri"/>
        </w:rPr>
        <w:t xml:space="preserve">a) </w:t>
      </w:r>
      <w:commentRangeStart w:id="553"/>
      <w:r w:rsidR="006F6D20" w:rsidRPr="006F6D20">
        <w:rPr>
          <w:rFonts w:eastAsia="Calibri"/>
        </w:rPr>
        <w:t xml:space="preserve">0830 UTC Jan30, b) 1600 UTC Jan 30, and c) 2240 UTC Jan 31 </w:t>
      </w:r>
      <w:r w:rsidR="006F6D20">
        <w:rPr>
          <w:rFonts w:eastAsia="Calibri"/>
        </w:rPr>
        <w:t>d</w:t>
      </w:r>
      <w:r w:rsidR="006F6D20" w:rsidRPr="006F6D20">
        <w:rPr>
          <w:rFonts w:eastAsia="Calibri"/>
        </w:rPr>
        <w:t xml:space="preserve">) 0550 UTC, </w:t>
      </w:r>
      <w:r w:rsidR="006F6D20">
        <w:rPr>
          <w:rFonts w:eastAsia="Calibri"/>
        </w:rPr>
        <w:t>e</w:t>
      </w:r>
      <w:r w:rsidR="006F6D20" w:rsidRPr="006F6D20">
        <w:rPr>
          <w:rFonts w:eastAsia="Calibri"/>
        </w:rPr>
        <w:t xml:space="preserve">) 1000 UTC, and </w:t>
      </w:r>
      <w:r w:rsidR="006F6D20">
        <w:rPr>
          <w:rFonts w:eastAsia="Calibri"/>
        </w:rPr>
        <w:t>f</w:t>
      </w:r>
      <w:r w:rsidR="006F6D20" w:rsidRPr="006F6D20">
        <w:rPr>
          <w:rFonts w:eastAsia="Calibri"/>
        </w:rPr>
        <w:t>) 1300 UTC</w:t>
      </w:r>
      <w:commentRangeEnd w:id="553"/>
      <w:r w:rsidR="006F6D20">
        <w:rPr>
          <w:rStyle w:val="CommentReference"/>
          <w:rFonts w:asciiTheme="minorHAnsi" w:eastAsiaTheme="minorHAnsi" w:hAnsiTheme="minorHAnsi" w:cstheme="minorBidi"/>
          <w:kern w:val="0"/>
        </w:rPr>
        <w:commentReference w:id="553"/>
      </w:r>
      <w:r w:rsidR="006F6D20" w:rsidRPr="006F6D20">
        <w:rPr>
          <w:rFonts w:eastAsia="Calibri"/>
        </w:rPr>
        <w:t xml:space="preserve">.  The red lines (blue polygons) mark areas of enhanced </w:t>
      </w:r>
      <w:ins w:id="554" w:author="Ola Persson" w:date="2023-11-15T08:39:00Z">
        <w:r w:rsidR="00C8601F">
          <w:rPr>
            <w:rFonts w:eastAsia="Calibri"/>
          </w:rPr>
          <w:t xml:space="preserve">or </w:t>
        </w:r>
      </w:ins>
      <w:del w:id="555" w:author="Ola Persson" w:date="2023-11-15T08:39:00Z">
        <w:r w:rsidR="006F6D20" w:rsidRPr="006F6D20" w:rsidDel="00C8601F">
          <w:rPr>
            <w:rFonts w:eastAsia="Calibri"/>
          </w:rPr>
          <w:delText>(</w:delText>
        </w:r>
      </w:del>
      <w:r w:rsidR="006F6D20" w:rsidRPr="006F6D20">
        <w:rPr>
          <w:rFonts w:eastAsia="Calibri"/>
        </w:rPr>
        <w:t>suppressed</w:t>
      </w:r>
      <w:del w:id="556" w:author="Ola Persson" w:date="2023-11-15T08:39:00Z">
        <w:r w:rsidR="006F6D20" w:rsidRPr="006F6D20" w:rsidDel="00C8601F">
          <w:rPr>
            <w:rFonts w:eastAsia="Calibri"/>
          </w:rPr>
          <w:delText>)</w:delText>
        </w:r>
      </w:del>
      <w:r w:rsidR="006F6D20" w:rsidRPr="006F6D20">
        <w:rPr>
          <w:rFonts w:eastAsia="Calibri"/>
        </w:rPr>
        <w:t xml:space="preserve"> backscatter that are present in one image to the next. The green polygon shows regions of suppressed backscatter that appeared since the previous frame, the red arrows show the relative motion for that portion of the ice.  The cyan number and arrow show the wind speed and direction at 10-m height from the Met City tower (M). The dark sector is blocked from the radar by the ship superstructure.</w:t>
      </w:r>
    </w:p>
    <w:p w14:paraId="1AD0B7EB" w14:textId="5D3EC7AC" w:rsidR="006F6D20" w:rsidRPr="003271C6" w:rsidRDefault="50F57BC9" w:rsidP="003271C6">
      <w:pPr>
        <w:pStyle w:val="Text"/>
        <w:rPr>
          <w:rFonts w:eastAsia="Calibri"/>
        </w:rPr>
      </w:pPr>
      <w:commentRangeStart w:id="557"/>
      <w:r w:rsidRPr="50F57BC9">
        <w:rPr>
          <w:rFonts w:eastAsia="Calibri"/>
        </w:rPr>
        <w:t xml:space="preserve">The ice radar images </w:t>
      </w:r>
      <w:commentRangeEnd w:id="557"/>
      <w:r w:rsidR="006F6D20">
        <w:rPr>
          <w:rStyle w:val="CommentReference"/>
        </w:rPr>
        <w:commentReference w:id="557"/>
      </w:r>
      <w:r w:rsidRPr="50F57BC9">
        <w:rPr>
          <w:rFonts w:eastAsia="Calibri"/>
        </w:rPr>
        <w:t>provide details of the ice deformation near the</w:t>
      </w:r>
      <w:ins w:id="558" w:author="Ola Persson" w:date="2023-11-15T08:32:00Z">
        <w:r w:rsidR="00DD2BF6" w:rsidRPr="00DD2BF6">
          <w:rPr>
            <w:rFonts w:eastAsia="Calibri"/>
          </w:rPr>
          <w:t xml:space="preserve"> </w:t>
        </w:r>
        <w:proofErr w:type="spellStart"/>
        <w:r w:rsidR="00DD2BF6" w:rsidRPr="50F57BC9">
          <w:rPr>
            <w:rFonts w:eastAsia="Calibri"/>
          </w:rPr>
          <w:t>MOSAiC</w:t>
        </w:r>
        <w:proofErr w:type="spellEnd"/>
        <w:r w:rsidR="00DD2BF6" w:rsidRPr="50F57BC9">
          <w:rPr>
            <w:rFonts w:eastAsia="Calibri"/>
          </w:rPr>
          <w:t xml:space="preserve"> Central Observatory</w:t>
        </w:r>
      </w:ins>
      <w:r w:rsidRPr="50F57BC9">
        <w:rPr>
          <w:rFonts w:eastAsia="Calibri"/>
        </w:rPr>
        <w:t xml:space="preserve"> </w:t>
      </w:r>
      <w:ins w:id="559" w:author="Ola Persson" w:date="2023-11-15T08:32:00Z">
        <w:r w:rsidR="00DD2BF6">
          <w:rPr>
            <w:rFonts w:eastAsia="Calibri"/>
          </w:rPr>
          <w:t>(</w:t>
        </w:r>
      </w:ins>
      <w:r w:rsidRPr="50F57BC9">
        <w:rPr>
          <w:rFonts w:eastAsia="Calibri"/>
        </w:rPr>
        <w:t>CO</w:t>
      </w:r>
      <w:ins w:id="560" w:author="Ola Persson" w:date="2023-11-15T08:32:00Z">
        <w:r w:rsidR="00DD2BF6">
          <w:rPr>
            <w:rFonts w:eastAsia="Calibri"/>
          </w:rPr>
          <w:t>)</w:t>
        </w:r>
      </w:ins>
      <w:r w:rsidRPr="50F57BC9">
        <w:rPr>
          <w:rFonts w:eastAsia="Calibri"/>
        </w:rPr>
        <w:t xml:space="preserve">.  Figure 10 depicts </w:t>
      </w:r>
      <w:commentRangeStart w:id="561"/>
      <w:r w:rsidRPr="50F57BC9">
        <w:rPr>
          <w:rFonts w:eastAsia="Calibri"/>
        </w:rPr>
        <w:t xml:space="preserve">sea ice roughness features </w:t>
      </w:r>
      <w:commentRangeEnd w:id="561"/>
      <w:r w:rsidR="006F6D20">
        <w:rPr>
          <w:rStyle w:val="CommentReference"/>
        </w:rPr>
        <w:commentReference w:id="561"/>
      </w:r>
      <w:r w:rsidRPr="50F57BC9">
        <w:rPr>
          <w:rFonts w:eastAsia="Calibri"/>
        </w:rPr>
        <w:t>around the</w:t>
      </w:r>
      <w:ins w:id="562" w:author="Ola Persson" w:date="2023-11-15T08:33:00Z">
        <w:r w:rsidR="00DD2BF6">
          <w:rPr>
            <w:rFonts w:eastAsia="Calibri"/>
          </w:rPr>
          <w:t xml:space="preserve"> CO</w:t>
        </w:r>
      </w:ins>
      <w:del w:id="563" w:author="Ola Persson" w:date="2023-11-15T08:32:00Z">
        <w:r w:rsidRPr="50F57BC9" w:rsidDel="00DD2BF6">
          <w:rPr>
            <w:rFonts w:eastAsia="Calibri"/>
          </w:rPr>
          <w:delText xml:space="preserve"> MOSAiC Central Observatory</w:delText>
        </w:r>
      </w:del>
      <w:r w:rsidRPr="50F57BC9">
        <w:rPr>
          <w:rFonts w:eastAsia="Calibri"/>
        </w:rPr>
        <w:t>. Dark areas in radar images are interpre</w:t>
      </w:r>
      <w:del w:id="564" w:author="Ola Persson" w:date="2023-11-15T08:33:00Z">
        <w:r w:rsidRPr="50F57BC9" w:rsidDel="00DD2BF6">
          <w:rPr>
            <w:rFonts w:eastAsia="Calibri"/>
          </w:rPr>
          <w:delText>ta</w:delText>
        </w:r>
      </w:del>
      <w:r w:rsidRPr="50F57BC9">
        <w:rPr>
          <w:rFonts w:eastAsia="Calibri"/>
        </w:rPr>
        <w:t xml:space="preserve">ted as undeformed level ice or leads. Bright backscattering arises from ridges and edges of leads. Changes in images are directly related to relative displacement of sea ice objects from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or formation of new leads and ridges.  The first pair of images illustrates the shearing that occurred between 08:30 and 16:00 UTC on 30 January, establishing a shear zone near the CO that then activated again between 22:00 UTC on 31 January and 00:00 UTC on 1 February.  This latter </w:t>
      </w:r>
      <w:proofErr w:type="gramStart"/>
      <w:r w:rsidRPr="50F57BC9">
        <w:rPr>
          <w:rFonts w:eastAsia="Calibri"/>
        </w:rPr>
        <w:t>time period</w:t>
      </w:r>
      <w:proofErr w:type="gramEnd"/>
      <w:r w:rsidRPr="50F57BC9">
        <w:rPr>
          <w:rFonts w:eastAsia="Calibri"/>
        </w:rPr>
        <w:t xml:space="preserve"> of shearing motion corresponds to the peak in shear near 23 UTC on 31 January in Figure 9b.  The red arrows in Figure 10b mark the section of ice that moves upward and to the left on the left side of the </w:t>
      </w:r>
      <w:proofErr w:type="spellStart"/>
      <w:r w:rsidRPr="50F57BC9">
        <w:rPr>
          <w:rFonts w:eastAsia="Calibri"/>
          <w:i/>
          <w:iCs/>
        </w:rPr>
        <w:t>Polarstern</w:t>
      </w:r>
      <w:proofErr w:type="spellEnd"/>
      <w:r w:rsidRPr="50F57BC9">
        <w:rPr>
          <w:rFonts w:eastAsia="Calibri"/>
        </w:rPr>
        <w:t xml:space="preserve">, </w:t>
      </w:r>
      <w:proofErr w:type="gramStart"/>
      <w:r w:rsidRPr="50F57BC9">
        <w:rPr>
          <w:rFonts w:eastAsia="Calibri"/>
        </w:rPr>
        <w:t>actually opening</w:t>
      </w:r>
      <w:proofErr w:type="gramEnd"/>
      <w:r w:rsidRPr="50F57BC9">
        <w:rPr>
          <w:rFonts w:eastAsia="Calibri"/>
        </w:rPr>
        <w:t xml:space="preserve"> a small lead area (green).  The relative movement can be seen by comparing the relative positions of the highlighted common backscatter regions in each panel.  This region of ice again moves upward a little in Figure 10c.  The ice divergence maximum occurring near 06 UTC on 1 </w:t>
      </w:r>
      <w:r w:rsidRPr="50F57BC9">
        <w:rPr>
          <w:rFonts w:eastAsia="Calibri"/>
        </w:rPr>
        <w:lastRenderedPageBreak/>
        <w:t xml:space="preserve">February in Figure </w:t>
      </w:r>
      <w:del w:id="565" w:author="Ola Persson" w:date="2023-11-15T08:44:00Z">
        <w:r w:rsidRPr="50F57BC9" w:rsidDel="00150894">
          <w:rPr>
            <w:rFonts w:eastAsia="Calibri"/>
          </w:rPr>
          <w:delText xml:space="preserve">10a </w:delText>
        </w:r>
      </w:del>
      <w:ins w:id="566" w:author="Ola Persson" w:date="2023-11-15T08:44:00Z">
        <w:r w:rsidR="00150894">
          <w:rPr>
            <w:rFonts w:eastAsia="Calibri"/>
          </w:rPr>
          <w:t>9</w:t>
        </w:r>
        <w:r w:rsidR="00150894" w:rsidRPr="50F57BC9">
          <w:rPr>
            <w:rFonts w:eastAsia="Calibri"/>
          </w:rPr>
          <w:t xml:space="preserve">a </w:t>
        </w:r>
      </w:ins>
      <w:r w:rsidRPr="50F57BC9">
        <w:rPr>
          <w:rFonts w:eastAsia="Calibri"/>
        </w:rPr>
        <w:t xml:space="preserve">is also apparent in the ice radar data in Figure 10 between 05:50 UTC and 10:00 UTC on 1 February, two leads 100-200 m across and 1-4 km long </w:t>
      </w:r>
      <w:proofErr w:type="gramStart"/>
      <w:r w:rsidRPr="50F57BC9">
        <w:rPr>
          <w:rFonts w:eastAsia="Calibri"/>
        </w:rPr>
        <w:t>open up</w:t>
      </w:r>
      <w:proofErr w:type="gramEnd"/>
      <w:r w:rsidRPr="50F57BC9">
        <w:rPr>
          <w:rFonts w:eastAsia="Calibri"/>
        </w:rPr>
        <w:t xml:space="preserve"> about 2 km downwind of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(green areas in Figure 10</w:t>
      </w:r>
      <w:ins w:id="567" w:author="Ola Persson" w:date="2023-11-15T08:45:00Z">
        <w:r w:rsidR="00D41929">
          <w:rPr>
            <w:rFonts w:eastAsia="Calibri"/>
          </w:rPr>
          <w:t>e</w:t>
        </w:r>
      </w:ins>
      <w:r w:rsidRPr="50F57BC9">
        <w:rPr>
          <w:rFonts w:eastAsia="Calibri"/>
        </w:rPr>
        <w:t xml:space="preserve">), indicating ice divergence.  Note that this </w:t>
      </w:r>
      <w:proofErr w:type="gramStart"/>
      <w:r w:rsidRPr="50F57BC9">
        <w:rPr>
          <w:rFonts w:eastAsia="Calibri"/>
        </w:rPr>
        <w:t>time period</w:t>
      </w:r>
      <w:proofErr w:type="gramEnd"/>
      <w:r w:rsidRPr="50F57BC9">
        <w:rPr>
          <w:rFonts w:eastAsia="Calibri"/>
        </w:rPr>
        <w:t xml:space="preserve"> also corresponds to the period of large atmospheric stress (Figure 5f) and the atmospheric horizontal roll vortices (Figure 4h-i).  However, over </w:t>
      </w:r>
      <w:del w:id="568" w:author="Ola Persson" w:date="2023-11-15T08:46:00Z">
        <w:r w:rsidRPr="50F57BC9" w:rsidDel="00193BB6">
          <w:rPr>
            <w:rFonts w:eastAsia="Calibri"/>
          </w:rPr>
          <w:delText xml:space="preserve">the course of </w:delText>
        </w:r>
      </w:del>
      <w:r w:rsidRPr="50F57BC9">
        <w:rPr>
          <w:rFonts w:eastAsia="Calibri"/>
        </w:rPr>
        <w:t xml:space="preserve">the next 3 hours, these leads </w:t>
      </w:r>
      <w:del w:id="569" w:author="Ola Persson" w:date="2023-11-15T08:46:00Z">
        <w:r w:rsidRPr="50F57BC9" w:rsidDel="00D9218A">
          <w:rPr>
            <w:rFonts w:eastAsia="Calibri"/>
          </w:rPr>
          <w:delText xml:space="preserve">appear to </w:delText>
        </w:r>
      </w:del>
      <w:r w:rsidRPr="50F57BC9">
        <w:rPr>
          <w:rFonts w:eastAsia="Calibri"/>
        </w:rPr>
        <w:t xml:space="preserve">close, indicating ice convergence.  </w:t>
      </w:r>
      <w:del w:id="570" w:author="Ola Persson" w:date="2023-11-15T08:47:00Z">
        <w:r w:rsidRPr="50F57BC9" w:rsidDel="00D9218A">
          <w:rPr>
            <w:rFonts w:eastAsia="Calibri"/>
          </w:rPr>
          <w:delText xml:space="preserve">Note that </w:delText>
        </w:r>
      </w:del>
      <w:r w:rsidRPr="50F57BC9">
        <w:rPr>
          <w:rFonts w:eastAsia="Calibri"/>
        </w:rPr>
        <w:t>Figure 9a shows ice convergence occurring between 09:00 UTC and 13:00 UTC on 1 February, in excellent agreement with the ice radar observations.</w:t>
      </w:r>
    </w:p>
    <w:p w14:paraId="52E09669" w14:textId="2A4F02DB" w:rsidR="1AB51EAA" w:rsidRDefault="1AB51EAA" w:rsidP="1AB51EAA">
      <w:pPr>
        <w:pStyle w:val="Heading-Main"/>
        <w:spacing w:line="259" w:lineRule="auto"/>
      </w:pPr>
      <w:r>
        <w:t xml:space="preserve">5 </w:t>
      </w:r>
      <w:proofErr w:type="gramStart"/>
      <w:r>
        <w:t>Upper ocean</w:t>
      </w:r>
      <w:proofErr w:type="gramEnd"/>
      <w:r>
        <w:t xml:space="preserve"> response to sea ice motion</w:t>
      </w:r>
    </w:p>
    <w:p w14:paraId="58A36F43" w14:textId="594410A2" w:rsidR="00C46917" w:rsidRPr="00553745" w:rsidRDefault="00C46917" w:rsidP="00C46917">
      <w:pPr>
        <w:ind w:firstLine="360"/>
        <w:jc w:val="both"/>
        <w:rPr>
          <w:rStyle w:val="markedcontent"/>
          <w:sz w:val="24"/>
          <w:szCs w:val="24"/>
        </w:rPr>
      </w:pPr>
      <w:r w:rsidRPr="3A55B2F3">
        <w:rPr>
          <w:sz w:val="24"/>
          <w:szCs w:val="24"/>
        </w:rPr>
        <w:t xml:space="preserve">Comparisons between the wind, ice and earth-reference current speeds at </w:t>
      </w:r>
      <w:r>
        <w:rPr>
          <w:sz w:val="24"/>
          <w:szCs w:val="24"/>
        </w:rPr>
        <w:t>5</w:t>
      </w:r>
      <w:r w:rsidRPr="3A55B2F3">
        <w:rPr>
          <w:sz w:val="24"/>
          <w:szCs w:val="24"/>
        </w:rPr>
        <w:t>, 20 and 60</w:t>
      </w:r>
      <w:r w:rsidR="00813D4C">
        <w:rPr>
          <w:sz w:val="24"/>
          <w:szCs w:val="24"/>
        </w:rPr>
        <w:t xml:space="preserve"> </w:t>
      </w:r>
      <w:r w:rsidRPr="3A55B2F3">
        <w:rPr>
          <w:sz w:val="24"/>
          <w:szCs w:val="24"/>
        </w:rPr>
        <w:t>m depths (</w:t>
      </w:r>
      <w:r w:rsidR="0037787F">
        <w:rPr>
          <w:sz w:val="24"/>
          <w:szCs w:val="24"/>
        </w:rPr>
        <w:t>Figure 11</w:t>
      </w:r>
      <w:r w:rsidRPr="3A55B2F3">
        <w:rPr>
          <w:sz w:val="24"/>
          <w:szCs w:val="24"/>
        </w:rPr>
        <w:t xml:space="preserve">a) summarize the transfer of momentum </w:t>
      </w:r>
      <w:proofErr w:type="gramStart"/>
      <w:r w:rsidRPr="3A55B2F3">
        <w:rPr>
          <w:sz w:val="24"/>
          <w:szCs w:val="24"/>
        </w:rPr>
        <w:t>from the atmosphere,</w:t>
      </w:r>
      <w:proofErr w:type="gramEnd"/>
      <w:r w:rsidRPr="3A55B2F3">
        <w:rPr>
          <w:sz w:val="24"/>
          <w:szCs w:val="24"/>
        </w:rPr>
        <w:t xml:space="preserve"> to the ice, and then to the ocean. This timeseries is dominated by distinct wind events on </w:t>
      </w:r>
      <w:r>
        <w:rPr>
          <w:sz w:val="24"/>
          <w:szCs w:val="24"/>
        </w:rPr>
        <w:t xml:space="preserve">30 and 31 </w:t>
      </w:r>
      <w:r w:rsidR="005D1626">
        <w:rPr>
          <w:sz w:val="24"/>
          <w:szCs w:val="24"/>
        </w:rPr>
        <w:t>January</w:t>
      </w:r>
      <w:del w:id="571" w:author="Ola Persson" w:date="2023-11-15T08:48:00Z">
        <w:r w:rsidDel="00E25BDC">
          <w:rPr>
            <w:sz w:val="24"/>
            <w:szCs w:val="24"/>
          </w:rPr>
          <w:delText>uary</w:delText>
        </w:r>
      </w:del>
      <w:r w:rsidRPr="3A55B2F3">
        <w:rPr>
          <w:sz w:val="24"/>
          <w:szCs w:val="24"/>
        </w:rPr>
        <w:t xml:space="preserve">, and the strong transient event </w:t>
      </w:r>
      <w:r>
        <w:rPr>
          <w:sz w:val="24"/>
          <w:szCs w:val="24"/>
        </w:rPr>
        <w:t>early on 1 February</w:t>
      </w:r>
      <w:r w:rsidRPr="3A55B2F3">
        <w:rPr>
          <w:sz w:val="24"/>
          <w:szCs w:val="24"/>
        </w:rPr>
        <w:t xml:space="preserve"> (</w:t>
      </w:r>
      <w:r w:rsidR="0037787F">
        <w:rPr>
          <w:sz w:val="24"/>
          <w:szCs w:val="24"/>
        </w:rPr>
        <w:t>Figure 11</w:t>
      </w:r>
      <w:r>
        <w:rPr>
          <w:sz w:val="24"/>
          <w:szCs w:val="24"/>
        </w:rPr>
        <w:t xml:space="preserve">a; see also </w:t>
      </w:r>
      <w:r w:rsidRPr="3A55B2F3">
        <w:rPr>
          <w:sz w:val="24"/>
          <w:szCs w:val="24"/>
        </w:rPr>
        <w:t>Figure 5). Each wind event accelerates the ice, which in turn accelerates the ocean layer below the ice as the turbulent ocean Ekman boundary layer forms. This can most clearly be seen in the 1 February event with wind magnitude dropping to near zero</w:t>
      </w:r>
      <w:r>
        <w:rPr>
          <w:sz w:val="24"/>
          <w:szCs w:val="24"/>
        </w:rPr>
        <w:t>,</w:t>
      </w:r>
      <w:r w:rsidRPr="3A55B2F3">
        <w:rPr>
          <w:sz w:val="24"/>
          <w:szCs w:val="24"/>
        </w:rPr>
        <w:t xml:space="preserve"> </w:t>
      </w:r>
      <w:r>
        <w:rPr>
          <w:sz w:val="24"/>
          <w:szCs w:val="24"/>
        </w:rPr>
        <w:t xml:space="preserve">within the annulus of the atmospheric LLJ, </w:t>
      </w:r>
      <w:r w:rsidRPr="3A55B2F3">
        <w:rPr>
          <w:sz w:val="24"/>
          <w:szCs w:val="24"/>
        </w:rPr>
        <w:t>followed by an increase to 16 ms</w:t>
      </w:r>
      <w:r w:rsidRPr="3A55B2F3">
        <w:rPr>
          <w:rStyle w:val="markedcontent"/>
          <w:sz w:val="24"/>
          <w:szCs w:val="24"/>
          <w:vertAlign w:val="superscript"/>
        </w:rPr>
        <w:t>-1</w:t>
      </w:r>
      <w:r w:rsidRPr="3A55B2F3">
        <w:rPr>
          <w:rStyle w:val="markedcontent"/>
          <w:sz w:val="24"/>
          <w:szCs w:val="24"/>
        </w:rPr>
        <w:t xml:space="preserve"> in the following </w:t>
      </w:r>
      <w:r>
        <w:rPr>
          <w:rStyle w:val="markedcontent"/>
          <w:sz w:val="24"/>
          <w:szCs w:val="24"/>
        </w:rPr>
        <w:t xml:space="preserve">few </w:t>
      </w:r>
      <w:r w:rsidRPr="3A55B2F3">
        <w:rPr>
          <w:rStyle w:val="markedcontent"/>
          <w:sz w:val="24"/>
          <w:szCs w:val="24"/>
        </w:rPr>
        <w:t>hour</w:t>
      </w:r>
      <w:r>
        <w:rPr>
          <w:rStyle w:val="markedcontent"/>
          <w:sz w:val="24"/>
          <w:szCs w:val="24"/>
        </w:rPr>
        <w:t>s</w:t>
      </w:r>
      <w:r w:rsidRPr="3A55B2F3">
        <w:rPr>
          <w:rStyle w:val="markedcontent"/>
          <w:sz w:val="24"/>
          <w:szCs w:val="24"/>
        </w:rPr>
        <w:t>. A local maximum ice velocity of 0.5 ms</w:t>
      </w:r>
      <w:r w:rsidRPr="3A55B2F3">
        <w:rPr>
          <w:rStyle w:val="markedcontent"/>
          <w:sz w:val="24"/>
          <w:szCs w:val="24"/>
          <w:vertAlign w:val="superscript"/>
        </w:rPr>
        <w:t>-1</w:t>
      </w:r>
      <w:r w:rsidRPr="3A55B2F3">
        <w:rPr>
          <w:rStyle w:val="markedcontent"/>
          <w:sz w:val="24"/>
          <w:szCs w:val="24"/>
        </w:rPr>
        <w:t xml:space="preserve"> lags the wind speed peak by 3 hours, while a 0.27 ms</w:t>
      </w:r>
      <w:r w:rsidRPr="3A55B2F3">
        <w:rPr>
          <w:rStyle w:val="markedcontent"/>
          <w:sz w:val="24"/>
          <w:szCs w:val="24"/>
          <w:vertAlign w:val="superscript"/>
        </w:rPr>
        <w:t>-1</w:t>
      </w:r>
      <w:r w:rsidRPr="3A55B2F3">
        <w:rPr>
          <w:rStyle w:val="markedcontent"/>
          <w:sz w:val="24"/>
          <w:szCs w:val="24"/>
        </w:rPr>
        <w:t xml:space="preserve"> current speed maximum at 8m depth lags the ice speed maximum by ~1 hour compared to ~2 hours at 20m depth. These temporal lags are a result of the inertia of first the surface wind stress accelerating the ice, and then the depth-dependent acceleration of the upper ocean as the ice-ocean turbulent boundary layer forms in response to change</w:t>
      </w:r>
      <w:r>
        <w:rPr>
          <w:rStyle w:val="markedcontent"/>
          <w:sz w:val="24"/>
          <w:szCs w:val="24"/>
        </w:rPr>
        <w:t>s</w:t>
      </w:r>
      <w:r w:rsidRPr="3A55B2F3">
        <w:rPr>
          <w:rStyle w:val="markedcontent"/>
          <w:sz w:val="24"/>
          <w:szCs w:val="24"/>
        </w:rPr>
        <w:t xml:space="preserve"> in direction and magnitude of the ice motion. </w:t>
      </w:r>
    </w:p>
    <w:p w14:paraId="04CF2701" w14:textId="2F2F76E4" w:rsidR="00C46917" w:rsidRDefault="00C46917" w:rsidP="00C46917">
      <w:pPr>
        <w:pStyle w:val="Text"/>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1</w:t>
      </w:r>
      <w:r>
        <w:t>2</w:t>
      </w:r>
      <w:r w:rsidRPr="00C46917">
        <w:t>c and 1</w:t>
      </w:r>
      <w:r>
        <w:t>2</w:t>
      </w:r>
      <w:r w:rsidRPr="00C46917">
        <w:t xml:space="preserve">d, starting near </w:t>
      </w:r>
      <w:r>
        <w:t>1 February</w:t>
      </w:r>
      <w:r w:rsidRPr="00C46917">
        <w:t xml:space="preserve"> </w:t>
      </w:r>
      <w:r>
        <w:t xml:space="preserve">at </w:t>
      </w:r>
      <w:r w:rsidRPr="00C46917">
        <w:t xml:space="preserve">06 UTC </w:t>
      </w:r>
      <w:r>
        <w:t xml:space="preserve">on </w:t>
      </w:r>
      <w:r w:rsidRPr="00C46917">
        <w:t xml:space="preserve">with the inertial ringing decaying over the following two days. The observed ocean currents represent a superposition of inertial ringing and the evolving boundary layer currents forced by </w:t>
      </w:r>
      <w:r>
        <w:t>the 0</w:t>
      </w:r>
      <w:r w:rsidRPr="00C46917">
        <w:t xml:space="preserve">2 UTC wind event </w:t>
      </w:r>
      <w:r>
        <w:t xml:space="preserve">on 1 February </w:t>
      </w:r>
      <w:r w:rsidRPr="00C46917">
        <w:t>and subsequent smaller wind maxima at 12 UTC on 2 February and 0</w:t>
      </w:r>
      <w:r>
        <w:t>0</w:t>
      </w:r>
      <w:r w:rsidRPr="00C46917">
        <w:t xml:space="preserve"> UTC on 3 February. The inertial ringing is a resonant response to the combination of sharp transient lateral accelerations of the ice/upper ocean coupled with the orthogonal Coriolis acceleration. They are widely observed in the Arctic, with higher magnitudes seen in high open water fraction 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For this event, the 5</w:t>
      </w:r>
      <w:r w:rsidR="00F96747">
        <w:t xml:space="preserve"> </w:t>
      </w:r>
      <w:r w:rsidRPr="00C46917">
        <w:t>m depth east-west currents track the ice motion very closely (</w:t>
      </w:r>
      <w:r w:rsidR="0037787F">
        <w:t>Figure 11</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m but with a larger mean boundary layer current superimposed during 1 February. As expected, there is little direct coupling of this inertial motion below the seasonal ~40</w:t>
      </w:r>
      <w:r w:rsidR="00813D4C">
        <w:t xml:space="preserve"> </w:t>
      </w:r>
      <w:r w:rsidRPr="00C46917">
        <w:t>m deep mixed layer at the 60</w:t>
      </w:r>
      <w:r w:rsidR="00F96747">
        <w:t xml:space="preserve"> </w:t>
      </w:r>
      <w:r w:rsidRPr="00C46917">
        <w:t>m depth time</w:t>
      </w:r>
      <w:r w:rsidR="00F96747">
        <w:t xml:space="preserve"> </w:t>
      </w:r>
      <w:r w:rsidRPr="00C46917">
        <w:t xml:space="preserve">series, as the strong density jump at the base of the seasonal mixed layer greatly reduces mixing and hence momentum transfer to greater depths. </w:t>
      </w:r>
    </w:p>
    <w:p w14:paraId="0A174FB0" w14:textId="665DFC72" w:rsidR="00F96747" w:rsidRPr="00F96747" w:rsidRDefault="00F96747" w:rsidP="00F96747">
      <w:pPr>
        <w:pStyle w:val="Text"/>
      </w:pPr>
      <w:r>
        <w:t>Comparison</w:t>
      </w:r>
      <w:r w:rsidRPr="00F96747">
        <w:t xml:space="preserve"> between atmospheric surface stress and 4</w:t>
      </w:r>
      <w:r>
        <w:t xml:space="preserve"> </w:t>
      </w:r>
      <w:r w:rsidRPr="00F96747">
        <w:t>m ocean stress during this period (</w:t>
      </w:r>
      <w:r w:rsidR="0037787F">
        <w:t>Figure 12</w:t>
      </w:r>
      <w:r w:rsidRPr="00F96747">
        <w:t>e) show</w:t>
      </w:r>
      <w:r>
        <w:t>s</w:t>
      </w:r>
      <w:r w:rsidRPr="00F96747">
        <w:t xml:space="preserve"> a deficit on the ocean side of the ice. There are two primary reasons for this difference</w:t>
      </w:r>
      <w:r>
        <w:t>,</w:t>
      </w:r>
      <w:r w:rsidRPr="00F96747">
        <w:t xml:space="preserve"> which are explored in detail in </w:t>
      </w:r>
      <w:commentRangeStart w:id="572"/>
      <w:r w:rsidRPr="00F96747">
        <w:rPr>
          <w:b/>
          <w:bCs/>
        </w:rPr>
        <w:t>Stanton et al 2023 in prep</w:t>
      </w:r>
      <w:commentRangeEnd w:id="572"/>
      <w:r>
        <w:rPr>
          <w:rStyle w:val="CommentReference"/>
          <w:rFonts w:asciiTheme="minorHAnsi" w:eastAsiaTheme="minorHAnsi" w:hAnsiTheme="minorHAnsi" w:cstheme="minorBidi"/>
        </w:rPr>
        <w:commentReference w:id="572"/>
      </w:r>
      <w:r w:rsidRPr="00F96747">
        <w:t xml:space="preserve">. The first is the ability of the ice pack to remove surface-imposed momentum through a combination of internal ice stresses and ice deformation. </w:t>
      </w:r>
      <w:commentRangeStart w:id="573"/>
      <w:r w:rsidRPr="00F96747">
        <w:t xml:space="preserve">The second is the important role of form drag in the </w:t>
      </w:r>
      <w:proofErr w:type="spellStart"/>
      <w:r w:rsidRPr="00F96747">
        <w:t>MOSAiC</w:t>
      </w:r>
      <w:proofErr w:type="spellEnd"/>
      <w:r w:rsidRPr="00F96747">
        <w:t xml:space="preserve"> ice </w:t>
      </w:r>
      <w:r w:rsidRPr="00F96747">
        <w:lastRenderedPageBreak/>
        <w:t>pack</w:t>
      </w:r>
      <w:r>
        <w:t>.</w:t>
      </w:r>
      <w:r w:rsidRPr="00F96747">
        <w:t xml:space="preserve"> </w:t>
      </w:r>
      <w:r>
        <w:t>The momentum transferred by i</w:t>
      </w:r>
      <w:r w:rsidRPr="00F96747">
        <w:t>ce keels and floe edge features is not captured by the friction velocity u*</w:t>
      </w:r>
      <w:r>
        <w:t xml:space="preserve">. It </w:t>
      </w:r>
      <w:r w:rsidRPr="00F96747">
        <w:t>arise</w:t>
      </w:r>
      <w:r>
        <w:t>s</w:t>
      </w:r>
      <w:r w:rsidRPr="00F96747">
        <w:t xml:space="preserve"> from </w:t>
      </w:r>
      <w:r>
        <w:t>upstream,</w:t>
      </w:r>
      <w:r w:rsidRPr="00F96747">
        <w:t xml:space="preserve"> small scale roughness features across </w:t>
      </w:r>
      <w:r>
        <w:t>the ensemble of</w:t>
      </w:r>
      <w:r w:rsidRPr="00F96747">
        <w:t xml:space="preserve"> ice floe</w:t>
      </w:r>
      <w:r>
        <w:t>s and</w:t>
      </w:r>
      <w:r w:rsidRPr="00F96747">
        <w:t xml:space="preserve"> </w:t>
      </w:r>
      <w:r>
        <w:t xml:space="preserve">generates the </w:t>
      </w:r>
      <w:r w:rsidRPr="00F96747">
        <w:t xml:space="preserve">turbulent ocean boundary layer. </w:t>
      </w:r>
      <w:commentRangeEnd w:id="573"/>
      <w:r>
        <w:rPr>
          <w:rStyle w:val="CommentReference"/>
          <w:rFonts w:asciiTheme="minorHAnsi" w:eastAsiaTheme="minorHAnsi" w:hAnsiTheme="minorHAnsi" w:cstheme="minorBidi"/>
        </w:rPr>
        <w:commentReference w:id="573"/>
      </w:r>
      <w:r w:rsidRPr="00F96747">
        <w:t>The lag 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     </w:t>
      </w:r>
    </w:p>
    <w:p w14:paraId="042EE3D4" w14:textId="0924CA07" w:rsidR="00C46917" w:rsidRDefault="00F96747" w:rsidP="00DA2D8D">
      <w:pPr>
        <w:pStyle w:val="Text"/>
      </w:pPr>
      <w:r>
        <w:t>The v</w:t>
      </w:r>
      <w:r w:rsidRPr="00F96747">
        <w:t xml:space="preserve">ertical structure of upper currents in response to this wind event </w:t>
      </w:r>
      <w:r>
        <w:t>(</w:t>
      </w:r>
      <w:r w:rsidR="0037787F">
        <w:t>Figure 12</w:t>
      </w:r>
      <w:r>
        <w:t>)</w:t>
      </w:r>
      <w:r w:rsidRPr="00F96747">
        <w:t xml:space="preserve"> illustrate</w:t>
      </w:r>
      <w:r>
        <w:t>s</w:t>
      </w:r>
      <w:r w:rsidRPr="00F96747">
        <w:t xml:space="preserve"> the </w:t>
      </w:r>
      <w:proofErr w:type="gramStart"/>
      <w:r w:rsidRPr="00F96747">
        <w:t>fairly complex</w:t>
      </w:r>
      <w:proofErr w:type="gramEnd"/>
      <w:r w:rsidRPr="00F96747">
        <w:t xml:space="preserve"> interaction of the ice/ocean boundary layer with weakly stratified mesoscale ocean features within the seasonal mixed layer, </w:t>
      </w:r>
      <w:r>
        <w:t>which</w:t>
      </w:r>
      <w:r w:rsidRPr="00F96747">
        <w:t xml:space="preserve"> were seen during much of the </w:t>
      </w:r>
      <w:proofErr w:type="spellStart"/>
      <w:r w:rsidRPr="00F96747">
        <w:t>MOSAiC</w:t>
      </w:r>
      <w:proofErr w:type="spellEnd"/>
      <w:r w:rsidRPr="00F96747">
        <w:t xml:space="preserve"> transpolar drift. High temporal resolution vertical shear of the N/S current component sampled every 15 minutes by the AOFB current profiler at the CO (</w:t>
      </w:r>
      <w:r w:rsidR="0037787F">
        <w:t>Figure 12</w:t>
      </w:r>
      <w:r w:rsidRPr="00F96747">
        <w:t>c) provides some insight into the complex structure of the active mixing layer. Ideally</w:t>
      </w:r>
      <w:r w:rsidR="00F7238F">
        <w:t xml:space="preserve">, </w:t>
      </w:r>
      <w:r w:rsidR="00F7238F" w:rsidRPr="00F96747">
        <w:t>CTD profiles</w:t>
      </w:r>
      <w:r w:rsidR="00F7238F">
        <w:t xml:space="preserve"> at</w:t>
      </w:r>
      <w:r w:rsidRPr="00F96747">
        <w:t xml:space="preserve"> a comparable temporal resolution would show the evolution of stratification within the </w:t>
      </w:r>
      <w:commentRangeStart w:id="574"/>
      <w:r w:rsidRPr="00F96747">
        <w:t>mixed layer</w:t>
      </w:r>
      <w:r w:rsidR="00F7238F">
        <w:t>,</w:t>
      </w:r>
      <w:r w:rsidRPr="00F96747">
        <w:t xml:space="preserve"> </w:t>
      </w:r>
      <w:commentRangeEnd w:id="574"/>
      <w:r w:rsidR="00F7238F">
        <w:rPr>
          <w:rStyle w:val="CommentReference"/>
          <w:rFonts w:asciiTheme="minorHAnsi" w:eastAsiaTheme="minorHAnsi" w:hAnsiTheme="minorHAnsi" w:cstheme="minorBidi"/>
        </w:rPr>
        <w:commentReference w:id="574"/>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w:t>
      </w:r>
      <w:commentRangeStart w:id="575"/>
      <w:r w:rsidRPr="00F96747">
        <w:t xml:space="preserve"> </w:t>
      </w:r>
      <w:commentRangeEnd w:id="575"/>
      <w:r w:rsidR="00F7238F">
        <w:rPr>
          <w:rStyle w:val="CommentReference"/>
          <w:rFonts w:asciiTheme="minorHAnsi" w:eastAsiaTheme="minorHAnsi" w:hAnsiTheme="minorHAnsi" w:cstheme="minorBidi"/>
        </w:rPr>
        <w:commentReference w:id="575"/>
      </w:r>
      <w:r w:rsidRPr="00F96747">
        <w:t>However</w:t>
      </w:r>
      <w:r w:rsidR="00F7238F">
        <w:t>,</w:t>
      </w:r>
      <w:r w:rsidRPr="00F96747">
        <w:t xml:space="preserve"> the much higher resolution shear profile time</w:t>
      </w:r>
      <w:r w:rsidR="00F7238F">
        <w:t xml:space="preserve"> </w:t>
      </w:r>
      <w:r w:rsidRPr="00F96747">
        <w:t xml:space="preserve">series in </w:t>
      </w:r>
      <w:r w:rsidR="0037787F">
        <w:t>Figure 12</w:t>
      </w:r>
      <w:r w:rsidRPr="00F96747">
        <w:t>c reveal both the development of strong near-surface shear as the sub-ice Ekman layer forms</w:t>
      </w:r>
      <w:r w:rsidR="00F7238F">
        <w:t>, and the development of</w:t>
      </w:r>
      <w:r w:rsidRPr="00F96747">
        <w:t xml:space="preserve"> regions of higher shear within the water column</w:t>
      </w:r>
      <w:r w:rsidR="00F7238F">
        <w:t xml:space="preserve">. This boundary </w:t>
      </w:r>
      <w:r w:rsidRPr="00F96747">
        <w:t>indicate</w:t>
      </w:r>
      <w:r w:rsidR="00F7238F">
        <w:t>s</w:t>
      </w:r>
      <w:r w:rsidRPr="00F96747">
        <w:t xml:space="preserve"> the lower extent of this mixing layer where even weak density gradients </w:t>
      </w:r>
      <w:r w:rsidR="00F7238F">
        <w:t xml:space="preserve">inhibit </w:t>
      </w:r>
      <w:r w:rsidR="00F7238F" w:rsidRPr="00F96747">
        <w:t xml:space="preserve">turbulent mixing </w:t>
      </w:r>
      <w:r w:rsidRPr="00F96747">
        <w:t>within the seasonal mixed layer. Measurements of these weak stratification layers are estimated from the depths where there is a density increase of 0.01 Kgm</w:t>
      </w:r>
      <w:r w:rsidRPr="00F96747">
        <w:rPr>
          <w:vertAlign w:val="superscript"/>
        </w:rPr>
        <w:t>-3</w:t>
      </w:r>
      <w:r w:rsidRPr="00F96747">
        <w:t xml:space="preserve"> from surface </w:t>
      </w:r>
      <w:proofErr w:type="gramStart"/>
      <w:r w:rsidRPr="00F96747">
        <w:t>values, and</w:t>
      </w:r>
      <w:proofErr w:type="gramEnd"/>
      <w:r w:rsidRPr="00F96747">
        <w:t xml:space="preserve"> are plotted as filled red circles in </w:t>
      </w:r>
      <w:r w:rsidR="0037787F">
        <w:t>Figure 12</w:t>
      </w:r>
      <w:r w:rsidRPr="00F96747">
        <w:t xml:space="preserve">c. These sparse in time observations track with the layers of increased shear measured in the current profiles. The red mixed layer depth timeseries in the </w:t>
      </w:r>
      <w:r w:rsidR="0037787F">
        <w:t>Figure 12</w:t>
      </w:r>
      <w:r w:rsidRPr="00F96747">
        <w:t xml:space="preserve"> panels represent coarse interpolated estimates of the depth of the top of the halocline.</w:t>
      </w:r>
    </w:p>
    <w:p w14:paraId="0132D8AA" w14:textId="6BCA78DB" w:rsidR="00F26111" w:rsidRDefault="00F26111" w:rsidP="00BB0349">
      <w:pPr>
        <w:pStyle w:val="FigureorTableCaption"/>
        <w:spacing w:line="259" w:lineRule="auto"/>
        <w:rPr>
          <w:b/>
          <w:bCs/>
        </w:rPr>
      </w:pPr>
      <w:r>
        <w:rPr>
          <w:noProof/>
        </w:rPr>
        <w:lastRenderedPageBreak/>
        <w:drawing>
          <wp:inline distT="0" distB="0" distL="0" distR="0" wp14:anchorId="518B541B" wp14:editId="52CC7B01">
            <wp:extent cx="4853896" cy="5950074"/>
            <wp:effectExtent l="0" t="0" r="0" b="0"/>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662186853"/>
                    <pic:cNvPicPr/>
                  </pic:nvPicPr>
                  <pic:blipFill rotWithShape="1">
                    <a:blip r:embed="rId29"/>
                    <a:srcRect t="4951" b="9241"/>
                    <a:stretch/>
                  </pic:blipFill>
                  <pic:spPr bwMode="auto">
                    <a:xfrm>
                      <a:off x="0" y="0"/>
                      <a:ext cx="4903614" cy="6011020"/>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3431A79F" w:rsidR="00DA2D8D" w:rsidRDefault="1AB51EAA" w:rsidP="00BB0349">
      <w:pPr>
        <w:pStyle w:val="FigureorTableCaption"/>
        <w:spacing w:line="259" w:lineRule="auto"/>
      </w:pPr>
      <w:r w:rsidRPr="1AB51EAA">
        <w:rPr>
          <w:b/>
          <w:bCs/>
        </w:rPr>
        <w:t>Figure 1</w:t>
      </w:r>
      <w:r w:rsidR="0037787F">
        <w:rPr>
          <w:b/>
          <w:bCs/>
        </w:rPr>
        <w:t>1</w:t>
      </w:r>
      <w:r>
        <w:t xml:space="preserve">. </w:t>
      </w:r>
      <w:r w:rsidR="005B7B67" w:rsidRPr="005B7B67">
        <w:t>Timeseries of windspeed (red), ice speed (black),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m (orange) depth absolute current magnitude. B) Corresponding current directions in degrees true. C) Timeseries of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 xml:space="preserve">m (orange) north-south current components. d) east-west current </w:t>
      </w:r>
      <w:proofErr w:type="gramStart"/>
      <w:r w:rsidR="005B7B67" w:rsidRPr="005B7B67">
        <w:t>components  e</w:t>
      </w:r>
      <w:proofErr w:type="gramEnd"/>
      <w:r w:rsidR="005B7B67" w:rsidRPr="005B7B67">
        <w:t>) 4</w:t>
      </w:r>
      <w:r w:rsidR="005B7B67">
        <w:t xml:space="preserve"> </w:t>
      </w:r>
      <w:r w:rsidR="005B7B67" w:rsidRPr="005B7B67">
        <w:t xml:space="preserve">m depth ocean kinematic stress from the CO site </w:t>
      </w:r>
      <w:r w:rsidR="005B7B67" w:rsidRPr="005B7B67">
        <w:lastRenderedPageBreak/>
        <w:t>Autonomous Ocean Flux Buoy (blue dots) and atmospheric stress (red dots) for this study period.</w:t>
      </w:r>
      <w:commentRangeStart w:id="576"/>
      <w:r w:rsidR="00BB0349">
        <w:t xml:space="preserve"> </w:t>
      </w:r>
      <w:commentRangeEnd w:id="576"/>
      <w:r w:rsidR="00813D4C">
        <w:rPr>
          <w:rStyle w:val="CommentReference"/>
          <w:rFonts w:asciiTheme="minorHAnsi" w:eastAsiaTheme="minorHAnsi" w:hAnsiTheme="minorHAnsi" w:cstheme="minorBidi"/>
          <w:kern w:val="0"/>
        </w:rPr>
        <w:commentReference w:id="576"/>
      </w:r>
    </w:p>
    <w:p w14:paraId="1E6790FB" w14:textId="12D9D308" w:rsidR="00F26111" w:rsidRDefault="00F26111" w:rsidP="00BB0349">
      <w:pPr>
        <w:pStyle w:val="FigureorTableCaption"/>
        <w:spacing w:line="259" w:lineRule="auto"/>
        <w:rPr>
          <w:b/>
          <w:bCs/>
        </w:rPr>
      </w:pPr>
      <w:r>
        <w:rPr>
          <w:b/>
          <w:bCs/>
          <w:noProof/>
        </w:rPr>
        <w:drawing>
          <wp:inline distT="0" distB="0" distL="0" distR="0" wp14:anchorId="4981A1C4" wp14:editId="09E10DAC">
            <wp:extent cx="5513560" cy="6992663"/>
            <wp:effectExtent l="0" t="0" r="0" b="5080"/>
            <wp:docPr id="189938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4097" name="Picture 1899384097"/>
                    <pic:cNvPicPr/>
                  </pic:nvPicPr>
                  <pic:blipFill rotWithShape="1">
                    <a:blip r:embed="rId30"/>
                    <a:srcRect t="3851" b="7372"/>
                    <a:stretch/>
                  </pic:blipFill>
                  <pic:spPr bwMode="auto">
                    <a:xfrm>
                      <a:off x="0" y="0"/>
                      <a:ext cx="5726237" cy="7262394"/>
                    </a:xfrm>
                    <a:prstGeom prst="rect">
                      <a:avLst/>
                    </a:prstGeom>
                    <a:ln>
                      <a:noFill/>
                    </a:ln>
                    <a:extLst>
                      <a:ext uri="{53640926-AAD7-44D8-BBD7-CCE9431645EC}">
                        <a14:shadowObscured xmlns:a14="http://schemas.microsoft.com/office/drawing/2010/main"/>
                      </a:ext>
                    </a:extLst>
                  </pic:spPr>
                </pic:pic>
              </a:graphicData>
            </a:graphic>
          </wp:inline>
        </w:drawing>
      </w:r>
    </w:p>
    <w:p w14:paraId="5690A43A" w14:textId="34CFDD7E" w:rsidR="00DA2D8D" w:rsidRDefault="0037787F" w:rsidP="00DA2D8D">
      <w:pPr>
        <w:pStyle w:val="FigureorTableCaption"/>
        <w:spacing w:line="259" w:lineRule="auto"/>
        <w:rPr>
          <w:i/>
          <w:iCs/>
        </w:rPr>
      </w:pPr>
      <w:r>
        <w:rPr>
          <w:b/>
          <w:bCs/>
        </w:rPr>
        <w:t>Figure 12</w:t>
      </w:r>
      <w:r w:rsidR="1AB51EAA">
        <w:t xml:space="preserve">. </w:t>
      </w:r>
      <w:r w:rsidR="00DA2D8D" w:rsidRPr="00DA2D8D">
        <w:t xml:space="preserve">North-south current profile timeseries from the L1 site Autonomous Ocean Flux Buoy acoustic Doppler profiler. b) Corresponding East-West current component profiles. c) </w:t>
      </w:r>
      <w:r w:rsidR="00DA2D8D" w:rsidRPr="00DA2D8D">
        <w:lastRenderedPageBreak/>
        <w:t xml:space="preserve">North/South </w:t>
      </w:r>
      <w:proofErr w:type="gramStart"/>
      <w:r w:rsidR="00DA2D8D" w:rsidRPr="00DA2D8D">
        <w:t>current  shear</w:t>
      </w:r>
      <w:proofErr w:type="gramEnd"/>
      <w:r w:rsidR="00DA2D8D" w:rsidRPr="00DA2D8D">
        <w:t xml:space="preserve"> profiles with a clipped color scale to emphasize shear layers within the ocean mixed layer and upper part of the salinity-stratified  pycnocline. Near surface shear reaches 0.07 s</w:t>
      </w:r>
      <w:r w:rsidR="00DA2D8D">
        <w:rPr>
          <w:vertAlign w:val="superscript"/>
        </w:rPr>
        <w:t>-1</w:t>
      </w:r>
      <w:r w:rsidR="00DA2D8D" w:rsidRPr="00DA2D8D">
        <w:t xml:space="preserve"> during the 1 February wind event.  The red timeseries represents an estimate of the depth of the top of the halocline. The sloping orange line highlights the rapid penetration of mixing in response to this wind event. The four black sloping lines identify shear associated with inertial internal waves within the strongly stratified </w:t>
      </w:r>
      <w:proofErr w:type="spellStart"/>
      <w:r w:rsidR="00DA2D8D" w:rsidRPr="00DA2D8D">
        <w:t>pyncocline</w:t>
      </w:r>
      <w:proofErr w:type="spellEnd"/>
      <w:r w:rsidR="00DA2D8D" w:rsidRPr="00DA2D8D">
        <w:t xml:space="preserve"> forced by the strong inertial motions within the ocean mixed layer</w:t>
      </w:r>
      <w:r w:rsidR="00F6750F">
        <w:t>.</w:t>
      </w:r>
    </w:p>
    <w:p w14:paraId="112B6997" w14:textId="7A68EFF5" w:rsidR="00DA2D8D" w:rsidRDefault="00DA2D8D" w:rsidP="00DA2D8D">
      <w:pPr>
        <w:pStyle w:val="Text"/>
      </w:pPr>
      <w:r>
        <w:t>The h</w:t>
      </w:r>
      <w:r w:rsidRPr="00F7238F">
        <w:t>ighest vertical shear levels of the north/south current component (</w:t>
      </w:r>
      <w:r w:rsidR="0037787F">
        <w:t>Figure 12</w:t>
      </w:r>
      <w:r w:rsidRPr="00F7238F">
        <w:t>c) are seen in the upper 15</w:t>
      </w:r>
      <w:r>
        <w:t xml:space="preserve"> </w:t>
      </w:r>
      <w:r w:rsidRPr="00F7238F">
        <w:t>m during the strong 1 February wind event. However</w:t>
      </w:r>
      <w:r>
        <w:t>,</w:t>
      </w:r>
      <w:r w:rsidRPr="00F7238F">
        <w:t xml:space="preserve"> active mixing extends down through the </w:t>
      </w:r>
      <w:commentRangeStart w:id="577"/>
      <w:r w:rsidRPr="00F7238F">
        <w:t xml:space="preserve">mixed layer </w:t>
      </w:r>
      <w:commentRangeEnd w:id="577"/>
      <w:r>
        <w:rPr>
          <w:rStyle w:val="CommentReference"/>
          <w:rFonts w:asciiTheme="minorHAnsi" w:eastAsiaTheme="minorHAnsi" w:hAnsiTheme="minorHAnsi" w:cstheme="minorBidi"/>
        </w:rPr>
        <w:commentReference w:id="577"/>
      </w:r>
      <w:r w:rsidRPr="00F7238F">
        <w:t xml:space="preserve">to the halocline as seen clearly in the E/W current profile </w:t>
      </w:r>
      <w:r>
        <w:t>(</w:t>
      </w:r>
      <w:r w:rsidR="0037787F">
        <w:t>Figure 12</w:t>
      </w:r>
      <w:r>
        <w:t xml:space="preserve">b) </w:t>
      </w:r>
      <w:r w:rsidRPr="00F7238F">
        <w:t>and the elimination of shear at the weak stratification interface between 20</w:t>
      </w:r>
      <w:r>
        <w:t xml:space="preserve"> </w:t>
      </w:r>
      <w:r w:rsidRPr="00F7238F">
        <w:t>m depth and the halocline</w:t>
      </w:r>
      <w:r>
        <w:t xml:space="preserve"> (</w:t>
      </w:r>
      <w:r w:rsidRPr="00F7238F">
        <w:t xml:space="preserve">marked by the orange line in </w:t>
      </w:r>
      <w:r w:rsidR="0037787F">
        <w:t>Figure 12</w:t>
      </w:r>
      <w:r>
        <w:t xml:space="preserve"> c)</w:t>
      </w:r>
      <w:r w:rsidRPr="00F7238F">
        <w:t>. An example of reduced mixing depth by a mesoscale feature at the base of the mixed layer is seen starting</w:t>
      </w:r>
      <w:r>
        <w:t xml:space="preserve"> at </w:t>
      </w:r>
      <w:r w:rsidRPr="00F7238F">
        <w:t>12</w:t>
      </w:r>
      <w:r>
        <w:t>:</w:t>
      </w:r>
      <w:r w:rsidRPr="00F7238F">
        <w:t>00</w:t>
      </w:r>
      <w:r>
        <w:t xml:space="preserve"> UTC</w:t>
      </w:r>
      <w:r w:rsidRPr="00F7238F">
        <w:t xml:space="preserve"> on 1 February despite the continued strong surface forcing. Another weak stratification feature extends up from the pycnocline as winds reduce to 3 ms</w:t>
      </w:r>
      <w:r w:rsidRPr="00F7238F">
        <w:rPr>
          <w:vertAlign w:val="superscript"/>
        </w:rPr>
        <w:t>-1</w:t>
      </w:r>
      <w:r w:rsidRPr="00F7238F">
        <w:t xml:space="preserve"> at 00</w:t>
      </w:r>
      <w:r>
        <w:t>:</w:t>
      </w:r>
      <w:r w:rsidRPr="00F7238F">
        <w:t>00</w:t>
      </w:r>
      <w:r>
        <w:t xml:space="preserve"> UTC</w:t>
      </w:r>
      <w:r w:rsidRPr="00F7238F">
        <w:t xml:space="preserve"> on 2 February. The interplay between surface mixing and these frequent mesoscale features with a wide range of density anomaly strength observed during the </w:t>
      </w:r>
      <w:proofErr w:type="spellStart"/>
      <w:r w:rsidRPr="00F7238F">
        <w:t>MOSAiC</w:t>
      </w:r>
      <w:proofErr w:type="spellEnd"/>
      <w:r w:rsidRPr="00F7238F">
        <w:t xml:space="preserve"> drift complicate</w:t>
      </w:r>
      <w:r>
        <w:t>s</w:t>
      </w:r>
      <w:r w:rsidRPr="00F7238F">
        <w:t xml:space="preserve"> a 1D view of wind-forced turbulent momentum transfer into the ocean </w:t>
      </w:r>
      <w:commentRangeStart w:id="578"/>
      <w:r w:rsidRPr="00F7238F">
        <w:t>(</w:t>
      </w:r>
      <w:r w:rsidRPr="00F7238F">
        <w:rPr>
          <w:b/>
          <w:bCs/>
        </w:rPr>
        <w:t>Shaw et al and Stanton et al 2023 in prep</w:t>
      </w:r>
      <w:commentRangeEnd w:id="578"/>
      <w:r>
        <w:rPr>
          <w:rStyle w:val="CommentReference"/>
          <w:rFonts w:asciiTheme="minorHAnsi" w:eastAsiaTheme="minorHAnsi" w:hAnsiTheme="minorHAnsi" w:cstheme="minorBidi"/>
        </w:rPr>
        <w:commentReference w:id="578"/>
      </w:r>
      <w:r w:rsidRPr="00F7238F">
        <w:t xml:space="preserve">). </w:t>
      </w:r>
    </w:p>
    <w:p w14:paraId="737D656C" w14:textId="05AE2E34" w:rsidR="00DA2D8D" w:rsidRDefault="00DA2D8D" w:rsidP="00F6750F">
      <w:pPr>
        <w:pStyle w:val="Text"/>
      </w:pPr>
      <w:r w:rsidRPr="00F7238F">
        <w:t xml:space="preserve">Strong inertial-period motions in the ocean mixed layer </w:t>
      </w:r>
      <w:proofErr w:type="gramStart"/>
      <w:r w:rsidRPr="00F7238F">
        <w:t>are capable of generating</w:t>
      </w:r>
      <w:proofErr w:type="gramEnd"/>
      <w:r w:rsidRPr="00F7238F">
        <w:t xml:space="preserve"> internal inertial-period waves within the pycnocline after the mixing layer inertial currents contact the salinity-stratified pycnocline.  In the current component profiles (Figs. 1</w:t>
      </w:r>
      <w:r>
        <w:t>3</w:t>
      </w:r>
      <w:r w:rsidRPr="00F7238F">
        <w:t>a and 1</w:t>
      </w:r>
      <w:r>
        <w:t>3</w:t>
      </w:r>
      <w:r w:rsidRPr="00F7238F">
        <w:t>b) this can be seen as slanted bands of enhanced current with inertial periods starting around 45</w:t>
      </w:r>
      <w:r>
        <w:t xml:space="preserve"> </w:t>
      </w:r>
      <w:r w:rsidRPr="00F7238F">
        <w:t xml:space="preserve">m depth after the 1 February wind event. These regions of enhanced shear are also shown as black slanting lines in </w:t>
      </w:r>
      <w:r w:rsidR="0037787F">
        <w:t>Figure 12</w:t>
      </w:r>
      <w:r w:rsidRPr="00F7238F">
        <w:t xml:space="preserve">c. These inertial waves are an important source of shear that can induce mixing in the otherwise very quiescent and non-diffusive Arctic pycnocline.  </w:t>
      </w:r>
    </w:p>
    <w:p w14:paraId="5A8F2120" w14:textId="47D522DE" w:rsidR="1AB51EAA" w:rsidRDefault="1AB51EAA" w:rsidP="00DA2D8D">
      <w:pPr>
        <w:pStyle w:val="Heading-Main"/>
      </w:pPr>
      <w:r>
        <w:t>6 CAFS model results</w:t>
      </w:r>
    </w:p>
    <w:p w14:paraId="00017988" w14:textId="530629B5" w:rsidR="00F6750F" w:rsidRDefault="00F6750F" w:rsidP="00F6750F">
      <w:pPr>
        <w:pStyle w:val="Text"/>
      </w:pPr>
      <w:r w:rsidRPr="00F6750F">
        <w:t>Simulations with the CAFS model suggest that the spatial distribution of the air-ice-ocean interaction processes may be linked with the atmospheric features associated with the cyclone, and hence are coherent features that follow the atmospheric cyclone.  Figure 1</w:t>
      </w:r>
      <w:r w:rsidR="0037787F">
        <w:t>3</w:t>
      </w:r>
      <w:r w:rsidRPr="00F6750F">
        <w:t xml:space="preserve"> shows the low-level winds and atmospheric divergence, the coupled ice motions and divergence, and the coupled upper-ocean currents and divergence at three times following the modeled cyclone.  For the lower atmosphere (Figure 1</w:t>
      </w:r>
      <w:r w:rsidR="0037787F">
        <w:t>3</w:t>
      </w:r>
      <w:r w:rsidRPr="00F6750F">
        <w:t xml:space="preserve">, top row), the wind and divergence patterns are what is expected for an Arctic cyclone. The low-level wind circulates cyclonically around the low center, with enhanced winds at preferred regions associated with the LLJ (e.g., near the warm front/warm sector, and in the post-cold frontal areas in an annulus around the low) with sharper wind direction changes near the surface fronts.  Low-level convergence (negative divergence) is typically strongest with both the warm and cold-frontal regions, while low-level atmospheric divergence is primarily associated with the post-cold-frontal region where atmospheric descent is expected.  </w:t>
      </w:r>
    </w:p>
    <w:p w14:paraId="05295FE6" w14:textId="544E6AA9" w:rsidR="00F6750F" w:rsidRPr="00F6750F" w:rsidRDefault="00F6750F" w:rsidP="00F6750F">
      <w:pPr>
        <w:pStyle w:val="Text"/>
      </w:pPr>
      <w:r w:rsidRPr="00F6750F">
        <w:t>The atmospheric wind forcing of the ice motion (</w:t>
      </w:r>
      <w:r>
        <w:t>Figure 1</w:t>
      </w:r>
      <w:r w:rsidR="0037787F">
        <w:t>3</w:t>
      </w:r>
      <w:r w:rsidRPr="00F6750F">
        <w:t xml:space="preserve">, middle row) produces an ice circulation center that is offset from the atmospheric circulation center (the atmospheric low).  Furthermore, the wind forcing produces ice convergence in the area near the warm front and into the warm sector of the atmospheric cyclone, and significant ice divergence just ahead of and </w:t>
      </w:r>
      <w:r w:rsidRPr="00F6750F">
        <w:lastRenderedPageBreak/>
        <w:t xml:space="preserve">behind the atmospheric cold front.  This general pattern of ice divergence trailing the atmospheric low and ice convergence in the warm-frontal region ahead of the propagating cyclone is similar to that produced by the idealized cyclone of </w:t>
      </w:r>
      <w:r>
        <w:fldChar w:fldCharType="begin"/>
      </w:r>
      <w:r w:rsidR="001902F1">
        <w:instrText xml:space="preserve"> ADDIN ZOTERO_ITEM CSL_CITATION {"citationID":"2KW9L7mO","properties":{"formattedCitation":"(Haapala, 2005)","plainCitation":"(Haapala, 2005)","dontUpdate":true,"noteIndex":0},"citationItems":[{"id":7478,"uris":["http://zotero.org/users/6124969/items/6NX74QDU"],"itemData":{"id":7478,"type":"article-journal","container-title":"Journal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ice","volume":"110","author":[{"family":"Haapala","given":"J."}],"issued":{"date-parts":[["2005"]]},"citation-key":"haapala2005_NumericalStudy"}}],"schema":"https://github.com/citation-style-language/schema/raw/master/csl-citation.json"} </w:instrText>
      </w:r>
      <w:r>
        <w:fldChar w:fldCharType="separate"/>
      </w:r>
      <w:r>
        <w:rPr>
          <w:noProof/>
        </w:rPr>
        <w:t>Haapala, (2005)</w:t>
      </w:r>
      <w:r>
        <w:fldChar w:fldCharType="end"/>
      </w:r>
      <w:r w:rsidRPr="00F6750F">
        <w:t>, though they did not analyze the atmospheric structure of their cyclone.  In the CAFS simulation of our event, the ice motion, in turn, forces ocean mixed-layer currents that have a more complicated “S-shaped” spatial structure (Fig</w:t>
      </w:r>
      <w:r>
        <w:t xml:space="preserve">ure </w:t>
      </w:r>
      <w:r w:rsidRPr="00F6750F">
        <w:t xml:space="preserve">18, bottom row) without a clear circulation center.  Of perhaps more importance, the ice motion produces </w:t>
      </w:r>
      <w:r>
        <w:t>a pronounced</w:t>
      </w:r>
      <w:r w:rsidRPr="00F6750F">
        <w:t xml:space="preserve"> upper-ocean divergence pattern during the passage of the atmospheric cyclone.  This ocean divergence dominates in the atmospheric warm sector, and near and behind the cold front.  There is even ocean divergence on the cold side of the atmospheric cyclone.  One may speculate that this cyclone may produce ocean upwelling in response to the mixed-layer divergence, though observations do</w:t>
      </w:r>
      <w:r>
        <w:t xml:space="preserve"> not</w:t>
      </w:r>
      <w:r w:rsidRPr="00F6750F">
        <w:t xml:space="preserve"> exist to verify this.</w:t>
      </w:r>
    </w:p>
    <w:p w14:paraId="0302CD8D" w14:textId="184C11C9" w:rsidR="00F6750F" w:rsidRDefault="00F6750F" w:rsidP="00BB4619">
      <w:pPr>
        <w:pStyle w:val="Text"/>
      </w:pPr>
      <w:r w:rsidRPr="00F6750F">
        <w:t>These characteristics in the CAFS model are clearly consistent with the observations seen in this study.  However, more detailed comparisons between the CAFS coupled model output and the observations show that the air-ice coupling appears “muted”, with, for instance, smaller drift ratios and turning angles than for observations described in section 4a of this study.  This different response to the coupling in CAFS may alter the quantitative details of the spatial coupling effects of the passage of this cyclone described in Fig</w:t>
      </w:r>
      <w:r>
        <w:t>ure</w:t>
      </w:r>
      <w:r w:rsidRPr="00F6750F">
        <w:t xml:space="preserve"> 1</w:t>
      </w:r>
      <w:r w:rsidR="0037787F">
        <w:t>3</w:t>
      </w:r>
      <w:r w:rsidRPr="00F6750F">
        <w:t xml:space="preserve">.  However, the qualitative patterns appear consistent with the observations.  Detailed comparisons between the observations of this case and coupled model output, including those from CAFS, </w:t>
      </w:r>
      <w:r>
        <w:t>will be</w:t>
      </w:r>
      <w:r w:rsidRPr="00F6750F">
        <w:t xml:space="preserve"> described in a companion paper </w:t>
      </w:r>
      <w:commentRangeStart w:id="579"/>
      <w:r w:rsidRPr="00F6750F">
        <w:t>(</w:t>
      </w:r>
      <w:r w:rsidRPr="00451B39">
        <w:rPr>
          <w:b/>
          <w:bCs/>
        </w:rPr>
        <w:t>Solomon et al 2024</w:t>
      </w:r>
      <w:r w:rsidRPr="00F6750F">
        <w:t>).</w:t>
      </w:r>
      <w:commentRangeEnd w:id="579"/>
      <w:r>
        <w:rPr>
          <w:rStyle w:val="CommentReference"/>
          <w:rFonts w:asciiTheme="minorHAnsi" w:eastAsiaTheme="minorHAnsi" w:hAnsiTheme="minorHAnsi" w:cstheme="minorBidi"/>
        </w:rPr>
        <w:commentReference w:id="579"/>
      </w:r>
    </w:p>
    <w:p w14:paraId="4B5DB8E4" w14:textId="097D628A" w:rsidR="00F6750F" w:rsidRDefault="00F6750F" w:rsidP="1AB51EAA">
      <w:pPr>
        <w:pStyle w:val="FigureorTableCaption"/>
        <w:spacing w:line="259" w:lineRule="auto"/>
        <w:rPr>
          <w:b/>
          <w:bCs/>
        </w:rPr>
      </w:pPr>
      <w:r>
        <w:rPr>
          <w:noProof/>
        </w:rPr>
        <w:lastRenderedPageBreak/>
        <w:drawing>
          <wp:inline distT="0" distB="0" distL="0" distR="0" wp14:anchorId="2A3A0E6B" wp14:editId="1047E0E3">
            <wp:extent cx="5623560" cy="5458968"/>
            <wp:effectExtent l="0" t="0" r="0" b="8890"/>
            <wp:docPr id="1460277415" name="Picture 6" descr="A screenshot of a computer generat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415" name="Picture 6" descr="A screenshot of a computer generated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3560" cy="5458968"/>
                    </a:xfrm>
                    <a:prstGeom prst="rect">
                      <a:avLst/>
                    </a:prstGeom>
                  </pic:spPr>
                </pic:pic>
              </a:graphicData>
            </a:graphic>
          </wp:inline>
        </w:drawing>
      </w:r>
    </w:p>
    <w:p w14:paraId="7CBEC081" w14:textId="1EAAE58A" w:rsidR="1AB51EAA" w:rsidRDefault="1AB51EAA" w:rsidP="001902F1">
      <w:pPr>
        <w:pStyle w:val="FigureorTableCaption"/>
        <w:spacing w:line="259" w:lineRule="auto"/>
      </w:pPr>
      <w:r w:rsidRPr="1AB51EAA">
        <w:rPr>
          <w:b/>
          <w:bCs/>
        </w:rPr>
        <w:t>Figure 1</w:t>
      </w:r>
      <w:r w:rsidR="0037787F">
        <w:rPr>
          <w:b/>
          <w:bCs/>
        </w:rPr>
        <w:t>3</w:t>
      </w:r>
      <w:r>
        <w:t xml:space="preserve">. </w:t>
      </w:r>
      <w:commentRangeStart w:id="580"/>
      <w:r w:rsidR="00F6750F" w:rsidRPr="00F6750F">
        <w:t>CAFS model output of top row</w:t>
      </w:r>
      <w:commentRangeEnd w:id="580"/>
      <w:r w:rsidR="00F6750F">
        <w:rPr>
          <w:rStyle w:val="CommentReference"/>
          <w:rFonts w:asciiTheme="minorHAnsi" w:eastAsiaTheme="minorHAnsi" w:hAnsiTheme="minorHAnsi" w:cstheme="minorBidi"/>
          <w:kern w:val="0"/>
        </w:rPr>
        <w:commentReference w:id="580"/>
      </w:r>
      <w:r w:rsidR="00F6750F" w:rsidRPr="00F6750F">
        <w:t xml:space="preserve">: 10-m atmospheric winds (vectors) and divergence (color), middle row: ice velocity (vectors) and ice divergence (color), and bottom row: ocean mixed-layer current (vectors) and divergence (color) at column 1: 16 UTC Jan 31, column 2: 22 UTC Jan 31, and column 3: 7 UTC Feb 1.  In each panel, the atmospheric warm (red) and cold (blue) fronts are marked by heavy lines.  The yellow circle shows the location of the </w:t>
      </w:r>
      <w:proofErr w:type="spellStart"/>
      <w:r w:rsidR="00F6750F" w:rsidRPr="00F6750F">
        <w:t>MOSAiC</w:t>
      </w:r>
      <w:proofErr w:type="spellEnd"/>
      <w:r w:rsidR="00F6750F" w:rsidRPr="00F6750F">
        <w:t xml:space="preserve"> DN at each time.</w:t>
      </w:r>
    </w:p>
    <w:p w14:paraId="572459EC" w14:textId="51FDD4C3" w:rsidR="1AB51EAA" w:rsidRDefault="1AB51EAA" w:rsidP="1AB51EAA">
      <w:pPr>
        <w:pStyle w:val="Heading-Main"/>
        <w:spacing w:line="259" w:lineRule="auto"/>
      </w:pPr>
      <w:r>
        <w:t>7 Discussion</w:t>
      </w:r>
      <w:r w:rsidR="00451B39">
        <w:t xml:space="preserve"> and conclusions</w:t>
      </w:r>
    </w:p>
    <w:p w14:paraId="6916D36C" w14:textId="0C930AF3" w:rsidR="0069096B" w:rsidRDefault="005F66A0" w:rsidP="0069096B">
      <w:pPr>
        <w:pStyle w:val="Text"/>
        <w:ind w:firstLine="0"/>
      </w:pPr>
      <w:commentRangeStart w:id="581"/>
      <w:commentRangeEnd w:id="581"/>
      <w:r>
        <w:rPr>
          <w:rStyle w:val="CommentReference"/>
          <w:rFonts w:asciiTheme="minorHAnsi" w:eastAsiaTheme="minorHAnsi" w:hAnsiTheme="minorHAnsi" w:cstheme="minorBidi"/>
        </w:rPr>
        <w:commentReference w:id="581"/>
      </w:r>
    </w:p>
    <w:p w14:paraId="6348FB3A" w14:textId="7986EEED" w:rsidR="005472C9" w:rsidRDefault="005472C9" w:rsidP="005472C9">
      <w:pPr>
        <w:pStyle w:val="Text"/>
        <w:ind w:firstLine="0"/>
      </w:pPr>
      <w:r>
        <w:fldChar w:fldCharType="begin"/>
      </w:r>
      <w:r>
        <w:instrText xml:space="preserve"> ADDIN ZOTERO_ITEM CSL_CITATION {"citationID":"7Y8umcTK","properties":{"formattedCitation":"(Lindsay, 2002)","plainCitation":"(Lindsay, 2002)","noteIndex":0},"citationItems":[{"id":7948,"uris":["http://zotero.org/users/6124969/items/IKN3KXW6"],"itemData":{"id":7948,"type":"article-journal","container-title":"Journal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fldChar w:fldCharType="separate"/>
      </w:r>
      <w:r>
        <w:rPr>
          <w:noProof/>
        </w:rPr>
        <w:t>Lindsay (2002)</w:t>
      </w:r>
      <w:r>
        <w:fldChar w:fldCharType="end"/>
      </w:r>
      <w:r>
        <w:t xml:space="preserve"> analyzed the deformation of the sea ice</w:t>
      </w:r>
      <w:r w:rsidR="00907D27">
        <w:t xml:space="preserve"> </w:t>
      </w:r>
      <w:r>
        <w:t>around the SHEBA camp at daily timescales</w:t>
      </w:r>
      <w:r w:rsidR="00907D27">
        <w:t xml:space="preserve"> and approximately 100 km length </w:t>
      </w:r>
      <w:proofErr w:type="gramStart"/>
      <w:r w:rsidR="00907D27">
        <w:t>scales, and</w:t>
      </w:r>
      <w:proofErr w:type="gramEnd"/>
      <w:r w:rsidR="00907D27">
        <w:t xml:space="preserve"> identified a pattern of divergence followed by convergence associated with the passage of a strong winter cyclone. This pattern occurred over a period of multiple days, compared to the brief event observed here. </w:t>
      </w:r>
      <w:r w:rsidR="00907D27" w:rsidRPr="00907D27">
        <w:t xml:space="preserve">They </w:t>
      </w:r>
      <w:r w:rsidR="00907D27">
        <w:lastRenderedPageBreak/>
        <w:t>describe</w:t>
      </w:r>
      <w:r w:rsidR="00907D27" w:rsidRPr="00907D27">
        <w:t xml:space="preserve"> challenge</w:t>
      </w:r>
      <w:r w:rsidR="00907D27">
        <w:t>s</w:t>
      </w:r>
      <w:r w:rsidR="00907D27" w:rsidRPr="00907D27">
        <w:t xml:space="preserve"> associated with measuring deformation of semi-rigid plates from sparse velocity measurements</w:t>
      </w:r>
      <w:r w:rsidR="00907D27">
        <w:t xml:space="preserve"> (see also </w:t>
      </w:r>
      <w:r w:rsidR="00907D27">
        <w:fldChar w:fldCharType="begin"/>
      </w:r>
      <w:r w:rsidR="00907D27">
        <w:instrText xml:space="preserve"> ADDIN ZOTERO_ITEM CSL_CITATION {"citationID":"wsoil8QA","properties":{"formattedCitation":"(Thorndike, 1986)","plainCitation":"(Thorndike, 1986)","noteIndex":0},"citationItems":[{"id":5842,"uris":["http://zotero.org/users/6124969/items/ADYSE3QM"],"itemData":{"id":5842,"type":"article-journal","container-title":"Journal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00907D27">
        <w:fldChar w:fldCharType="separate"/>
      </w:r>
      <w:r w:rsidR="00907D27">
        <w:rPr>
          <w:noProof/>
        </w:rPr>
        <w:t>Thorndike, 1986)</w:t>
      </w:r>
      <w:r w:rsidR="00907D27">
        <w:fldChar w:fldCharType="end"/>
      </w:r>
      <w:r w:rsidR="00907D27" w:rsidRPr="00907D27">
        <w:t>. In the case of a diagonal crack crossing a square polygon, shear along the crack will result in a measurement of opening or closing.</w:t>
      </w:r>
      <w:r w:rsidR="00907D27">
        <w:t xml:space="preserve"> Considering the deformation of the L-site triangle, the </w:t>
      </w:r>
      <w:proofErr w:type="spellStart"/>
      <w:r w:rsidR="00026D88">
        <w:t>anamolous</w:t>
      </w:r>
      <w:proofErr w:type="spellEnd"/>
      <w:r w:rsidR="00026D88">
        <w:t xml:space="preserve"> </w:t>
      </w:r>
      <w:r w:rsidR="00907D27">
        <w:t xml:space="preserve">convergence shown in Figure 9a is likely an artifact of the triangle orientation relative to a shear zone. The presence of this shear zone is clearly </w:t>
      </w:r>
      <w:proofErr w:type="spellStart"/>
      <w:r w:rsidR="00907D27">
        <w:t>visibile</w:t>
      </w:r>
      <w:proofErr w:type="spellEnd"/>
      <w:r w:rsidR="00907D27">
        <w:t xml:space="preserve"> in the velocity anomaly map of Figure 9e. </w:t>
      </w:r>
      <w:r w:rsidR="00026D88">
        <w:t>Higher confidence can be placed in the estimate of deformation from the DN Full array due to the larger number of buoys used.</w:t>
      </w:r>
      <w:r w:rsidR="00CF675A">
        <w:t xml:space="preserve"> </w:t>
      </w:r>
    </w:p>
    <w:p w14:paraId="78A58A79" w14:textId="6D99B111" w:rsidR="00CF675A" w:rsidRDefault="00CF675A" w:rsidP="005472C9">
      <w:pPr>
        <w:pStyle w:val="Text"/>
        <w:ind w:firstLine="0"/>
      </w:pPr>
      <w:commentRangeStart w:id="582"/>
      <w:r>
        <w:t xml:space="preserve">Turbulent ocean fluxes during SHEBA </w:t>
      </w:r>
      <w:r>
        <w:fldChar w:fldCharType="begin"/>
      </w:r>
      <w:r>
        <w:instrText xml:space="preserve"> ADDIN ZOTERO_ITEM CSL_CITATION {"citationID":"Z0yx6zy2","properties":{"formattedCitation":"(McPhee, 2002)","plainCitation":"(McPhee, 2002)","noteIndex":0},"citationItems":[{"id":7579,"uris":["http://zotero.org/users/6124969/items/GAMXUHZR"],"itemData":{"id":7579,"type":"article-journal","container-title":"Journal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G."}],"issued":{"date-parts":[["2002"]]},"citation-key":"mcphee2002_TurbulentStress"}}],"schema":"https://github.com/citation-style-language/schema/raw/master/csl-citation.json"} </w:instrText>
      </w:r>
      <w:r>
        <w:fldChar w:fldCharType="separate"/>
      </w:r>
      <w:r>
        <w:rPr>
          <w:noProof/>
        </w:rPr>
        <w:t>(McPhee, 2002)</w:t>
      </w:r>
      <w:r>
        <w:fldChar w:fldCharType="end"/>
      </w:r>
      <w:commentRangeEnd w:id="582"/>
      <w:r>
        <w:rPr>
          <w:rStyle w:val="CommentReference"/>
          <w:rFonts w:asciiTheme="minorHAnsi" w:eastAsiaTheme="minorHAnsi" w:hAnsiTheme="minorHAnsi" w:cstheme="minorBidi"/>
        </w:rPr>
        <w:commentReference w:id="582"/>
      </w:r>
    </w:p>
    <w:p w14:paraId="168CFFDE" w14:textId="2BB1C79E" w:rsidR="00CF675A" w:rsidRDefault="00CF675A" w:rsidP="005472C9">
      <w:pPr>
        <w:pStyle w:val="Text"/>
        <w:ind w:firstLine="0"/>
      </w:pPr>
      <w:r>
        <w:t>During the N-ICE 2015 drift, the largest observed mean upper ocean current speeds tended to coincide with storm events</w:t>
      </w:r>
      <w:r w:rsidR="001A7413">
        <w:t xml:space="preserve"> </w:t>
      </w:r>
      <w:r w:rsidR="001A7413">
        <w:fldChar w:fldCharType="begin"/>
      </w:r>
      <w:r w:rsidR="001A7413">
        <w:instrText xml:space="preserve"> ADDIN ZOTERO_ITEM CSL_CITATION {"citationID":"6PXrootz","properties":{"formattedCitation":"(Meyer, Sundfjord, et al., 2017)","plainCitation":"(Meyer, Sundfjord, et al., 2017)","noteIndex":0},"citationItems":[{"id":6082,"uris":["http://zotero.org/users/6124969/items/36J3LMX4"],"itemData":{"id":6082,"type":"article-journal","abstract":"Oceanographic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rsidR="001A7413">
        <w:fldChar w:fldCharType="separate"/>
      </w:r>
      <w:r w:rsidR="001A7413">
        <w:rPr>
          <w:noProof/>
        </w:rPr>
        <w:t>(Meyer, Sundfjord, et al., 2017)</w:t>
      </w:r>
      <w:r w:rsidR="001A7413">
        <w:fldChar w:fldCharType="end"/>
      </w:r>
      <w:r w:rsidR="001A7413">
        <w:t xml:space="preserve"> with the strongest ocean mixing response occurring when the sea ice drift speeds exceed 40 cm/s </w:t>
      </w:r>
      <w:r w:rsidR="001A7413">
        <w:fldChar w:fldCharType="begin"/>
      </w:r>
      <w:r w:rsidR="001A7413">
        <w:instrText xml:space="preserve"> ADDIN ZOTERO_ITEM CSL_CITATION {"citationID":"lIvw65fn","properties":{"formattedCitation":"(Meyer, Fer, et al., 2017)","plainCitation":"(Meyer, Fer,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1A7413">
        <w:fldChar w:fldCharType="separate"/>
      </w:r>
      <w:r w:rsidR="001A7413">
        <w:rPr>
          <w:noProof/>
        </w:rPr>
        <w:t>(Meyer, Fer, et al., 2017)</w:t>
      </w:r>
      <w:r w:rsidR="001A7413">
        <w:fldChar w:fldCharType="end"/>
      </w:r>
      <w:r w:rsidR="001A7413">
        <w:t xml:space="preserve">.While we are not considering the full </w:t>
      </w:r>
      <w:proofErr w:type="spellStart"/>
      <w:r w:rsidR="001A7413">
        <w:t>MOSAiC</w:t>
      </w:r>
      <w:proofErr w:type="spellEnd"/>
      <w:r w:rsidR="001A7413">
        <w:t xml:space="preserve"> drift here, the maximum sea ice drift speeds in this case also exceeded 40 cm/s, and the peak ocean current speed was associated with the drift speed maximum, with a lag in the peak timing with depth consistent with the downward flux of momentum.</w:t>
      </w:r>
    </w:p>
    <w:p w14:paraId="17B370D5" w14:textId="77777777" w:rsidR="00126BA4" w:rsidRDefault="00126BA4" w:rsidP="00126BA4">
      <w:pPr>
        <w:pStyle w:val="Text"/>
        <w:ind w:firstLine="0"/>
        <w:rPr>
          <w:b/>
          <w:bCs/>
        </w:rPr>
      </w:pPr>
    </w:p>
    <w:p w14:paraId="1FB3CF0F" w14:textId="2B4D64F5" w:rsidR="00E82BB9" w:rsidRDefault="00126BA4" w:rsidP="00126BA4">
      <w:pPr>
        <w:pStyle w:val="Text"/>
        <w:ind w:firstLine="0"/>
      </w:pPr>
      <w:r w:rsidRPr="00126BA4">
        <w:tab/>
      </w:r>
      <w:commentRangeStart w:id="583"/>
      <w:commentRangeStart w:id="584"/>
      <w:commentRangeStart w:id="585"/>
      <w:r w:rsidRPr="00126BA4">
        <w:t>Sea ice deformation</w:t>
      </w:r>
      <w:r>
        <w:t xml:space="preserve"> - </w:t>
      </w:r>
      <w:r w:rsidR="00E82BB9">
        <w:t>Pattern of vorticity from Haller et al</w:t>
      </w:r>
      <w:r>
        <w:t>, measurements from Itkin 2017…</w:t>
      </w:r>
      <w:commentRangeEnd w:id="583"/>
      <w:r>
        <w:rPr>
          <w:rStyle w:val="CommentReference"/>
          <w:rFonts w:asciiTheme="minorHAnsi" w:eastAsiaTheme="minorHAnsi" w:hAnsiTheme="minorHAnsi" w:cstheme="minorBidi"/>
        </w:rPr>
        <w:commentReference w:id="583"/>
      </w:r>
      <w:commentRangeEnd w:id="584"/>
      <w:r w:rsidR="00002354">
        <w:rPr>
          <w:rStyle w:val="CommentReference"/>
          <w:rFonts w:asciiTheme="minorHAnsi" w:eastAsiaTheme="minorHAnsi" w:hAnsiTheme="minorHAnsi" w:cstheme="minorBidi"/>
        </w:rPr>
        <w:commentReference w:id="584"/>
      </w:r>
      <w:commentRangeEnd w:id="585"/>
      <w:r w:rsidR="00002354">
        <w:rPr>
          <w:rStyle w:val="CommentReference"/>
          <w:rFonts w:asciiTheme="minorHAnsi" w:eastAsiaTheme="minorHAnsi" w:hAnsiTheme="minorHAnsi" w:cstheme="minorBidi"/>
        </w:rPr>
        <w:commentReference w:id="585"/>
      </w:r>
    </w:p>
    <w:p w14:paraId="236E5037" w14:textId="77777777" w:rsidR="00126BA4" w:rsidRDefault="00126BA4" w:rsidP="00CF51E4">
      <w:pPr>
        <w:pStyle w:val="Text"/>
      </w:pPr>
    </w:p>
    <w:p w14:paraId="46D3296B" w14:textId="1E80DBAF" w:rsidR="00CF51E4" w:rsidRDefault="00126BA4" w:rsidP="00126BA4">
      <w:pPr>
        <w:pStyle w:val="Text"/>
      </w:pPr>
      <w:commentRangeStart w:id="586"/>
      <w:r>
        <w:t xml:space="preserve">Inertial oscillations in sea ice and in the upper ocean are frequently observed following cyclones. The oscillations in the drift speed and current speed appear at first glance to be inertial, however we note too that the wind speed increases and decreases at a similar ~12 </w:t>
      </w:r>
      <w:proofErr w:type="spellStart"/>
      <w:r>
        <w:t>hr</w:t>
      </w:r>
      <w:proofErr w:type="spellEnd"/>
      <w:r>
        <w:t xml:space="preserve"> frequency. (From earlier draft: “It</w:t>
      </w:r>
      <w:r w:rsidR="00CF51E4" w:rsidRPr="008A6BE1">
        <w:t xml:space="preserve"> has also been noted that the late July-early August SHEBA cyclones initiated strong inertial ice </w:t>
      </w:r>
      <w:commentRangeStart w:id="587"/>
      <w:r w:rsidR="00CF51E4" w:rsidRPr="008A6BE1">
        <w:t>motions (Persson 2013; Persson and Solomon 2014).</w:t>
      </w:r>
      <w:commentRangeEnd w:id="587"/>
      <w:r w:rsidR="00CF51E4">
        <w:rPr>
          <w:rStyle w:val="CommentReference"/>
          <w:rFonts w:asciiTheme="minorHAnsi" w:eastAsiaTheme="minorHAnsi" w:hAnsiTheme="minorHAnsi" w:cstheme="minorBidi"/>
        </w:rPr>
        <w:commentReference w:id="587"/>
      </w:r>
      <w:r>
        <w:t>”)</w:t>
      </w:r>
      <w:commentRangeEnd w:id="586"/>
      <w:r>
        <w:rPr>
          <w:rStyle w:val="CommentReference"/>
          <w:rFonts w:asciiTheme="minorHAnsi" w:eastAsiaTheme="minorHAnsi" w:hAnsiTheme="minorHAnsi" w:cstheme="minorBidi"/>
        </w:rPr>
        <w:commentReference w:id="586"/>
      </w:r>
    </w:p>
    <w:p w14:paraId="7D1B3A6A" w14:textId="6853B06C" w:rsidR="00E82BB9" w:rsidRPr="00BB4619" w:rsidRDefault="00B50BF9" w:rsidP="006F6D20">
      <w:pPr>
        <w:pStyle w:val="Text"/>
      </w:pPr>
      <w:r>
        <w:t xml:space="preserve">Changes in sea ice concentration due to cyclones have been noted by multiple authors. In their analysis of composite cyclone structure, </w:t>
      </w:r>
      <w:r>
        <w:fldChar w:fldCharType="begin"/>
      </w:r>
      <w:r>
        <w:instrText xml:space="preserve"> ADDIN ZOTERO_ITEM CSL_CITATION {"citationID":"PcVg2iS5","properties":{"formattedCitation":"(Clancy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fldChar w:fldCharType="separate"/>
      </w:r>
      <w:r>
        <w:rPr>
          <w:noProof/>
        </w:rPr>
        <w:t>Clancy et al. (2022</w:t>
      </w:r>
      <w:r>
        <w:fldChar w:fldCharType="end"/>
      </w:r>
      <w:r>
        <w:t xml:space="preserve">) examined the change in sea ice concentration over a ten-day period centered at the time of cyclone passage using observations and a model and found a roughly hemispheric response, with increased sea ice concentration to the left of the storm track and decreased sea ice concentration to the right of the storm track with magnitudes of up to 3%. Similar magnitudes of change were found for the 24 </w:t>
      </w:r>
      <w:proofErr w:type="spellStart"/>
      <w:r>
        <w:t>hr</w:t>
      </w:r>
      <w:proofErr w:type="spellEnd"/>
      <w:r>
        <w:t xml:space="preserve"> period following cyclone passage by </w:t>
      </w:r>
      <w:r>
        <w:fldChar w:fldCharType="begin"/>
      </w:r>
      <w:r>
        <w:instrText xml:space="preserve"> ADDIN ZOTERO_ITEM CSL_CITATION {"citationID":"pN25xSCq","properties":{"formattedCitation":"(Kriegsmann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fldChar w:fldCharType="separate"/>
      </w:r>
      <w:r w:rsidRPr="00B50BF9">
        <w:t xml:space="preserve">Kriegsmann &amp; Brümmer </w:t>
      </w:r>
      <w:r>
        <w:t>(</w:t>
      </w:r>
      <w:r w:rsidRPr="00B50BF9">
        <w:t>2014)</w:t>
      </w:r>
      <w:r>
        <w:fldChar w:fldCharType="end"/>
      </w:r>
      <w:r>
        <w:t xml:space="preserve">, however, their composites had random orientation so only a weak, radial dependence is visible. We examined daily average sea ice concentration maps derived from microwave brightness temperature; however, the uncertainty in standard gridded products (e.g., the National Snow and Ice Data Center Climate Data Record of Passive Microwave Sea Ice Concentration, </w:t>
      </w:r>
      <w:r>
        <w:fldChar w:fldCharType="begin"/>
      </w:r>
      <w:r>
        <w:instrText xml:space="preserve"> ADDIN ZOTERO_ITEM CSL_CITATION {"citationID":"VQViByvH","properties":{"formattedCitation":"(Meier et al., 2021)","plainCitation":"(Meier et al., 2021)","noteIndex":0},"citationItems":[{"id":1760,"uris":["http://zotero.org/users/6124969/items/VX8KP24W"],"itemData":{"id":1760,"type":"document","note":"Citation Key: Fetterer2021","publisher":"National Snow and Ice Data Center","title":"NOAA / NSIDC Climate Data Record of Passive Microwave Sea Ice Concentration, Version 4","URL":"https://doi.org/10.7265/efmz-2t65","author":[{"family":"Meier","given":"Walter N."},{"family":"Fetterer","given":"F."},{"family":"Windnagel","given":"A. K."},{"family":"Stewart","given":"S."}],"accessed":{"date-parts":[["2023",8,17]]},"issued":{"date-parts":[["2021"]]},"citation-key":"Fetterer2021"}}],"schema":"https://github.com/citation-style-language/schema/raw/master/csl-citation.json"} </w:instrText>
      </w:r>
      <w:r>
        <w:fldChar w:fldCharType="separate"/>
      </w:r>
      <w:r>
        <w:rPr>
          <w:noProof/>
        </w:rPr>
        <w:t>Meier et al., 2021)</w:t>
      </w:r>
      <w:r>
        <w:fldChar w:fldCharType="end"/>
      </w:r>
      <w:r>
        <w:t xml:space="preserve"> are approximately 5% in midwinter conditions </w:t>
      </w:r>
      <w:r>
        <w:fldChar w:fldCharType="begin"/>
      </w:r>
      <w:r>
        <w:instrText xml:space="preserve"> ADDIN ZOTERO_ITEM CSL_CITATION {"citationID":"3OHiVbcP","properties":{"formattedCitation":"(Andersen et al., 2007)","plainCitation":"(Andersen et al., 2007)","noteIndex":0},"citationItems":[{"id":8227,"uris":["http://zotero.org/users/6124969/items/PSC4H7AE"],"itemData":{"id":8227,"type":"article-journal","abstract":"Measurements of sea ice concentration from the Special Sensor Microwave Imager (SSM/I) using seven different algorithms are compared to ship observations, sea ice divergence estimates from the Radarsat Geophysical Processor System, and ice and water surface type classification of 59 wide‐swath synthetic aperture radar (SAR) scenes. The analysis is confined to the high‐concentration Arctic sea ice, where the ice cover is near 100%. During winter the results indicate that the variability of the SSM/I concentration estimates is larger than the true variability of ice concentration. Results from a trusted subset of the SAR scenes across the central Arctic allow the separation of the ice concentration uncertainty due to emissivity variations and sensor noise from other error sources during the winter of 2003–2004. Depending on the algorithm, error standard deviations from 2.5 to 5.0% are found with sensor noise between 1.3 and 1.8%. This is in accord with variability estimated from analysis of SSM/I time series. Algorithms, which primarily use 85 GHz information, consistently give the best agreement with both SAR ice concentrations and ship observations. Although the 85 GHz information is more sensitive to atmospheric influences, it was found that the atmospheric contribution is secondary to the influence of the surface emissivity variability. Analysis of the entire SSM/I time series shows that there are significant differences in trend between sea ice extent and area, using different algorithms. This indicates that long‐term trends in surface and atmospheric properties, unrelated to sea ice concentration, influence the computed trends.","container-title":"Journal of Geophysical Research: Oceans","DOI":"10.1029/2006JC003543","ISSN":"0148-0227","issue":"C8","journalAbbreviation":"J. Geophys. Res.","language":"en","page":"2006JC003543","source":"DOI.org (Crossref)","title":"Intercomparison of passive microwave sea ice concentration retrievals over the high‐concentration Arctic sea ice","volume":"112","author":[{"family":"Andersen","given":"Søren"},{"family":"Tonboe","given":"Rasmus"},{"family":"Kaleschke","given":"Lars"},{"family":"Heygster","given":"Georg"},{"family":"Pedersen","given":"Leif Toudal"}],"issued":{"date-parts":[["2007",8]]},"citation-key":"andersen2007_IntercomparisonPassivea"}}],"schema":"https://github.com/citation-style-language/schema/raw/master/csl-citation.json"} </w:instrText>
      </w:r>
      <w:r>
        <w:fldChar w:fldCharType="separate"/>
      </w:r>
      <w:r>
        <w:rPr>
          <w:noProof/>
        </w:rPr>
        <w:t>(Andersen et al., 2007)</w:t>
      </w:r>
      <w:r>
        <w:fldChar w:fldCharType="end"/>
      </w:r>
      <w:r w:rsidR="00444E5E">
        <w:t xml:space="preserve">, hence larger than the expected signal, and can be biased by high atmospheric water content. Furthermore, it is challenging to interpret daily average sea ice concentration maps, which contain data from varying times depending on satellite overpass times, in the context of a fast-moving atmospheric pattern; a swath-by-swath approach is possible but </w:t>
      </w:r>
      <w:r w:rsidR="00126BA4">
        <w:t xml:space="preserve">is </w:t>
      </w:r>
      <w:r w:rsidR="00444E5E">
        <w:t xml:space="preserve">beyond the scope of this study. With the buoy polygons used for sea ice deformation, we can measure the change of area, and interpret that in the context of sea ice concentration change. Over the 10-day period from 26 January 2020 to 5 February 2020, the area </w:t>
      </w:r>
      <w:r w:rsidR="00444E5E">
        <w:lastRenderedPageBreak/>
        <w:t>of the “DN Full” polygon (Figure) changed from 3.17</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444E5E">
        <w:t xml:space="preserve"> to 3.</w:t>
      </w:r>
      <w:r w:rsidR="002F3EA8">
        <w:t>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2F3EA8">
        <w:t xml:space="preserve">, a change of just over 1%. Rapid area increase (i.e., positive divergence) occurred on 1 February due to the passage of the cold sector low-level jet, such that the area of the polygon increased by 3.5% in a 9-hour period. Given that the surface air temperature was -10 °C or below during this period, </w:t>
      </w:r>
      <w:r w:rsidR="005F4A60">
        <w:t xml:space="preserve">any leads would have quickly begun freezing over; the net increase of area over the 10-day period is an indicator of thermodynamic ice growth. </w:t>
      </w:r>
    </w:p>
    <w:p w14:paraId="69D87446" w14:textId="55A952C7" w:rsidR="002F3B11" w:rsidRDefault="1AB51EAA" w:rsidP="00C81368">
      <w:pPr>
        <w:pStyle w:val="Heading-Main"/>
      </w:pPr>
      <w:r>
        <w:t>8 Conclusions</w:t>
      </w:r>
    </w:p>
    <w:p w14:paraId="5582B079" w14:textId="053ADFF0" w:rsidR="00BB4619" w:rsidRDefault="00BB4619" w:rsidP="00BB4619">
      <w:pPr>
        <w:pStyle w:val="Text"/>
      </w:pPr>
      <w:commentRangeStart w:id="588"/>
      <w:r>
        <w:t xml:space="preserve">We presented </w:t>
      </w:r>
      <w:commentRangeEnd w:id="588"/>
      <w:r w:rsidR="006F6D20">
        <w:rPr>
          <w:rStyle w:val="CommentReference"/>
          <w:rFonts w:asciiTheme="minorHAnsi" w:eastAsiaTheme="minorHAnsi" w:hAnsiTheme="minorHAnsi" w:cstheme="minorBidi"/>
        </w:rPr>
        <w:commentReference w:id="588"/>
      </w:r>
      <w:r>
        <w:t xml:space="preserve">a detailed description of an observed strong mid-winter, central Arctic cyclone. The position of the </w:t>
      </w:r>
      <w:proofErr w:type="spellStart"/>
      <w:r>
        <w:t>MOSAiC</w:t>
      </w:r>
      <w:proofErr w:type="spellEnd"/>
      <w:r>
        <w:t xml:space="preserve"> DN relative to the storm track provides a rare view of the spatial and temporal variation of coupled air-ice-ocean processes during an evolving cyclone. </w:t>
      </w:r>
    </w:p>
    <w:p w14:paraId="04B96A90" w14:textId="77777777" w:rsidR="00BB4619" w:rsidRDefault="00BB4619" w:rsidP="00BB4619">
      <w:pPr>
        <w:pStyle w:val="Text"/>
      </w:pPr>
    </w:p>
    <w:p w14:paraId="10A4C485" w14:textId="2DFB6F82" w:rsidR="008A6077" w:rsidRDefault="007778ED" w:rsidP="00321596">
      <w:pPr>
        <w:pStyle w:val="Note"/>
      </w:pPr>
      <w:r>
        <w:t>(</w:t>
      </w:r>
      <w:r w:rsidR="002F3B11">
        <w:t>All figures and t</w:t>
      </w:r>
      <w:r w:rsidR="008A6077">
        <w:t xml:space="preserve">ables should be cited in order.  </w:t>
      </w:r>
      <w:r w:rsidR="002F3B11">
        <w:t xml:space="preserve">For initial submission, </w:t>
      </w:r>
      <w:r w:rsidR="00855B07">
        <w:t>please</w:t>
      </w:r>
      <w:r w:rsidR="002F3B11">
        <w:t xml:space="preserve"> embed figures, tables, and </w:t>
      </w:r>
      <w:r w:rsidR="00975D9D">
        <w:t xml:space="preserve">their </w:t>
      </w:r>
      <w:r w:rsidR="002F3B11">
        <w:t>captions within the main text</w:t>
      </w:r>
      <w:r w:rsidR="00855B07">
        <w:t xml:space="preserve"> near where they are cited</w:t>
      </w:r>
      <w:r w:rsidR="002F3B11">
        <w:t xml:space="preserve">.  At revision, figures </w:t>
      </w:r>
      <w:r w:rsidR="00321596">
        <w:t>should be</w:t>
      </w:r>
      <w:r w:rsidR="00855B07">
        <w:t xml:space="preserve"> uploaded separately, as we need separate files for production. T</w:t>
      </w:r>
      <w:r w:rsidR="002F3B11">
        <w:t>ables and all captions should be</w:t>
      </w:r>
      <w:r>
        <w:t xml:space="preserve"> moved to the end of the file.)</w:t>
      </w:r>
    </w:p>
    <w:p w14:paraId="04B3AE70" w14:textId="7A1825C7" w:rsidR="00B120F3" w:rsidRDefault="008A6077" w:rsidP="00321596">
      <w:pPr>
        <w:pStyle w:val="Note"/>
      </w:pPr>
      <w:r>
        <w:t xml:space="preserve">References </w:t>
      </w:r>
      <w:r w:rsidR="00B120F3">
        <w:t>should u</w:t>
      </w:r>
      <w:r w:rsidR="00B120F3" w:rsidRPr="00B120F3">
        <w:t xml:space="preserve">se </w:t>
      </w:r>
      <w:r w:rsidR="00B120F3">
        <w:t xml:space="preserve">a </w:t>
      </w:r>
      <w:r w:rsidR="00B120F3" w:rsidRPr="00B120F3">
        <w:t>name-date format, not numbers</w:t>
      </w:r>
      <w:r w:rsidR="00855B07">
        <w:t>. E</w:t>
      </w:r>
      <w:r w:rsidR="00B120F3" w:rsidRPr="00B120F3">
        <w:t xml:space="preserve">nclose citations in </w:t>
      </w:r>
      <w:r w:rsidR="00B81C79">
        <w:t>parentheses</w:t>
      </w:r>
      <w:r w:rsidR="00B120F3">
        <w:t xml:space="preserve"> with authors in </w:t>
      </w:r>
      <w:r w:rsidR="00B81C79">
        <w:t>upright text (</w:t>
      </w:r>
      <w:proofErr w:type="spellStart"/>
      <w:r w:rsidR="00B81C79">
        <w:t>non italics</w:t>
      </w:r>
      <w:proofErr w:type="spellEnd"/>
      <w:r w:rsidR="00B81C79">
        <w:t>)</w:t>
      </w:r>
      <w:r w:rsidR="00B120F3">
        <w:t xml:space="preserve"> as in: </w:t>
      </w:r>
      <w:r w:rsidR="00B81C79">
        <w:t>(</w:t>
      </w:r>
      <w:r w:rsidR="00B120F3" w:rsidRPr="00B81C79">
        <w:t>Smith et al</w:t>
      </w:r>
      <w:r w:rsidR="00B120F3" w:rsidRPr="00B120F3">
        <w:rPr>
          <w:i/>
        </w:rPr>
        <w:t>.,</w:t>
      </w:r>
      <w:r w:rsidR="00B81C79">
        <w:t xml:space="preserve"> 2009)</w:t>
      </w:r>
      <w:r w:rsidR="00B120F3" w:rsidRPr="00B120F3">
        <w:t xml:space="preserve"> or</w:t>
      </w:r>
      <w:r w:rsidR="00B120F3">
        <w:t xml:space="preserve"> </w:t>
      </w:r>
      <w:r w:rsidR="00B120F3" w:rsidRPr="00B81C79">
        <w:t>Smith et al.</w:t>
      </w:r>
      <w:r w:rsidR="00B120F3" w:rsidRPr="00B120F3">
        <w:t xml:space="preserve"> </w:t>
      </w:r>
      <w:r w:rsidR="00B81C79">
        <w:t xml:space="preserve">(2009). More information on in-text citations can be found in our </w:t>
      </w:r>
      <w:hyperlink r:id="rId32" w:anchor="reference" w:history="1">
        <w:r w:rsidR="00B81C79" w:rsidRPr="00B81C79">
          <w:rPr>
            <w:rStyle w:val="Hyperlink"/>
          </w:rPr>
          <w:t xml:space="preserve">Brief Style </w:t>
        </w:r>
        <w:proofErr w:type="spellStart"/>
        <w:r w:rsidR="00B81C79" w:rsidRPr="00B81C79">
          <w:rPr>
            <w:rStyle w:val="Hyperlink"/>
          </w:rPr>
          <w:t>Guide</w:t>
        </w:r>
      </w:hyperlink>
      <w:r w:rsidR="00F45E57">
        <w:t>,</w:t>
      </w:r>
      <w:r w:rsidR="00B81C79">
        <w:t>“Reference</w:t>
      </w:r>
      <w:proofErr w:type="spellEnd"/>
      <w:r w:rsidR="00B81C79">
        <w:t xml:space="preserve"> Formatting.”</w:t>
      </w:r>
    </w:p>
    <w:p w14:paraId="3BB30AAB" w14:textId="77777777" w:rsidR="00995CAA" w:rsidRPr="00995CAA" w:rsidRDefault="00995CAA" w:rsidP="00995CAA">
      <w:pPr>
        <w:shd w:val="clear" w:color="auto" w:fill="FFFFFF"/>
        <w:spacing w:before="240" w:line="480" w:lineRule="auto"/>
        <w:rPr>
          <w:rFonts w:eastAsia="Times New Roman"/>
          <w:sz w:val="24"/>
          <w:szCs w:val="24"/>
        </w:rPr>
      </w:pPr>
      <w:r w:rsidRPr="00995CAA">
        <w:rPr>
          <w:rFonts w:eastAsia="Times New Roman"/>
          <w:b/>
          <w:bCs/>
          <w:color w:val="262626"/>
          <w:sz w:val="24"/>
          <w:szCs w:val="24"/>
        </w:rPr>
        <w:t>Acknowledgments</w:t>
      </w:r>
    </w:p>
    <w:p w14:paraId="7A126F35" w14:textId="33484488" w:rsidR="007509CB" w:rsidRDefault="007509CB" w:rsidP="001902F1">
      <w:pPr>
        <w:pStyle w:val="Text"/>
        <w:ind w:firstLine="0"/>
      </w:pPr>
      <w:r>
        <w:t xml:space="preserve">This work was funded by the US Department of Energy (DoE), under grant </w:t>
      </w:r>
      <w:r w:rsidRPr="007509CB">
        <w:t>13016524</w:t>
      </w:r>
      <w:r>
        <w:t xml:space="preserve">. Tim Stanton’s participation was funded through the National Science Foundation (NSF) </w:t>
      </w:r>
      <w:proofErr w:type="gramStart"/>
      <w:r w:rsidRPr="00680E56">
        <w:rPr>
          <w:highlight w:val="yellow"/>
          <w:rPrChange w:id="589" w:author="Hutchings, Jennifer" w:date="2023-11-07T14:57:00Z">
            <w:rPr/>
          </w:rPrChange>
        </w:rPr>
        <w:t>grant ?</w:t>
      </w:r>
      <w:proofErr w:type="gramEnd"/>
      <w:r w:rsidRPr="00680E56">
        <w:rPr>
          <w:highlight w:val="yellow"/>
          <w:rPrChange w:id="590" w:author="Hutchings, Jennifer" w:date="2023-11-07T14:57:00Z">
            <w:rPr/>
          </w:rPrChange>
        </w:rPr>
        <w:t>?</w:t>
      </w:r>
      <w:r>
        <w:t xml:space="preserve">. </w:t>
      </w:r>
      <w:r w:rsidRPr="00680E56">
        <w:rPr>
          <w:highlight w:val="yellow"/>
          <w:rPrChange w:id="591" w:author="Hutchings, Jennifer" w:date="2023-11-07T14:57:00Z">
            <w:rPr/>
          </w:rPrChange>
        </w:rPr>
        <w:t xml:space="preserve">Jari Haapala was funded </w:t>
      </w:r>
      <w:proofErr w:type="gramStart"/>
      <w:r w:rsidRPr="00680E56">
        <w:rPr>
          <w:highlight w:val="yellow"/>
          <w:rPrChange w:id="592" w:author="Hutchings, Jennifer" w:date="2023-11-07T14:57:00Z">
            <w:rPr/>
          </w:rPrChange>
        </w:rPr>
        <w:t>by ?</w:t>
      </w:r>
      <w:proofErr w:type="gramEnd"/>
      <w:r w:rsidRPr="00680E56">
        <w:rPr>
          <w:highlight w:val="yellow"/>
          <w:rPrChange w:id="593" w:author="Hutchings, Jennifer" w:date="2023-11-07T14:57:00Z">
            <w:rPr/>
          </w:rPrChange>
        </w:rPr>
        <w:t>?</w:t>
      </w:r>
      <w:r>
        <w:t xml:space="preserve">. Atmospheric measurements were supported by NSF (Ola/Shupe grant numbers) and the DoE Atmospheric Radiation Measurement Program (Ola/Shupe grant number). The deployment of GPS ice drifters and coordination within the </w:t>
      </w:r>
      <w:proofErr w:type="spellStart"/>
      <w:r>
        <w:t>MOSAiC</w:t>
      </w:r>
      <w:proofErr w:type="spellEnd"/>
      <w:r>
        <w:t xml:space="preserve"> DN was funded by NSF </w:t>
      </w:r>
      <w:r w:rsidRPr="007509CB">
        <w:t>1722729</w:t>
      </w:r>
      <w:r>
        <w:t xml:space="preserve">.The authors do not </w:t>
      </w:r>
      <w:proofErr w:type="spellStart"/>
      <w:r>
        <w:t>percieve</w:t>
      </w:r>
      <w:proofErr w:type="spellEnd"/>
      <w:r>
        <w:t xml:space="preserve"> any conflicts of interest. We thank the </w:t>
      </w:r>
      <w:proofErr w:type="spellStart"/>
      <w:r>
        <w:t>MOSAiC</w:t>
      </w:r>
      <w:proofErr w:type="spellEnd"/>
      <w:r>
        <w:t xml:space="preserve"> Distributed Network Team for additional GPS ice drift data and coordination of the L sites and buoy deployments. The </w:t>
      </w:r>
      <w:proofErr w:type="spellStart"/>
      <w:r>
        <w:t>MOSAiC</w:t>
      </w:r>
      <w:proofErr w:type="spellEnd"/>
      <w:r>
        <w:t xml:space="preserve"> atmosphere team provided support in data collection during the </w:t>
      </w:r>
      <w:proofErr w:type="spellStart"/>
      <w:r>
        <w:t>MOSAiC</w:t>
      </w:r>
      <w:proofErr w:type="spellEnd"/>
      <w:r>
        <w:t xml:space="preserve"> field campaign, running instruments in the CO and maintaining the ASFS at L sites. </w:t>
      </w:r>
      <w:proofErr w:type="gramStart"/>
      <w:r>
        <w:t xml:space="preserve">The </w:t>
      </w:r>
      <w:proofErr w:type="spellStart"/>
      <w:r>
        <w:t>MOSAiC</w:t>
      </w:r>
      <w:proofErr w:type="spellEnd"/>
      <w:r>
        <w:t xml:space="preserve"> sea</w:t>
      </w:r>
      <w:proofErr w:type="gramEnd"/>
      <w:r>
        <w:t xml:space="preserve"> ice and snow team</w:t>
      </w:r>
      <w:r w:rsidR="005414E1">
        <w:t xml:space="preserve"> on </w:t>
      </w:r>
      <w:proofErr w:type="spellStart"/>
      <w:r w:rsidR="005414E1">
        <w:t>MOSAiC</w:t>
      </w:r>
      <w:proofErr w:type="spellEnd"/>
      <w:r w:rsidR="005414E1">
        <w:t xml:space="preserve"> Leg 2, in particular Polona Itkin,</w:t>
      </w:r>
      <w:r>
        <w:t xml:space="preserve"> supported the ice RADAR data collection. </w:t>
      </w:r>
      <w:r w:rsidR="00DC02E1">
        <w:t>The atmospheric, oceanographic and ice drift data used in this paper are archived at the Arctic Data Center (</w:t>
      </w:r>
      <w:r w:rsidR="00DC02E1" w:rsidRPr="00DC02E1">
        <w:rPr>
          <w:highlight w:val="yellow"/>
        </w:rPr>
        <w:t>link to data citations in the reference list</w:t>
      </w:r>
      <w:r w:rsidR="00DC02E1">
        <w:t>). Ice RADAR data is archived in the Alfred Wegner institute PANGAEA archive (</w:t>
      </w:r>
      <w:r w:rsidR="00DC02E1" w:rsidRPr="00DC02E1">
        <w:rPr>
          <w:highlight w:val="yellow"/>
        </w:rPr>
        <w:t xml:space="preserve">link to </w:t>
      </w:r>
      <w:proofErr w:type="spellStart"/>
      <w:r w:rsidR="00DC02E1" w:rsidRPr="00DC02E1">
        <w:rPr>
          <w:highlight w:val="yellow"/>
        </w:rPr>
        <w:t>url</w:t>
      </w:r>
      <w:proofErr w:type="spellEnd"/>
      <w:r w:rsidR="00DC02E1" w:rsidRPr="00DC02E1">
        <w:rPr>
          <w:highlight w:val="yellow"/>
        </w:rPr>
        <w:t xml:space="preserve"> or </w:t>
      </w:r>
      <w:proofErr w:type="spellStart"/>
      <w:r w:rsidR="00DC02E1" w:rsidRPr="00DC02E1">
        <w:rPr>
          <w:highlight w:val="yellow"/>
        </w:rPr>
        <w:t>doi</w:t>
      </w:r>
      <w:proofErr w:type="spellEnd"/>
      <w:r w:rsidR="00DC02E1" w:rsidRPr="00DC02E1">
        <w:rPr>
          <w:highlight w:val="yellow"/>
        </w:rPr>
        <w:t xml:space="preserve"> in reference list</w:t>
      </w:r>
      <w:r w:rsidR="00DC02E1">
        <w:t xml:space="preserve">). </w:t>
      </w:r>
    </w:p>
    <w:p w14:paraId="37F04F0D" w14:textId="77777777" w:rsidR="00DC02E1" w:rsidRDefault="00DC02E1" w:rsidP="001902F1">
      <w:pPr>
        <w:pStyle w:val="Text"/>
        <w:ind w:firstLine="0"/>
      </w:pPr>
    </w:p>
    <w:p w14:paraId="13DDA179" w14:textId="489A6522" w:rsidR="00995CAA" w:rsidRPr="00995CAA" w:rsidRDefault="00995CAA" w:rsidP="001902F1">
      <w:pPr>
        <w:pStyle w:val="Text"/>
        <w:numPr>
          <w:ilvl w:val="0"/>
          <w:numId w:val="9"/>
        </w:numPr>
      </w:pPr>
      <w:r w:rsidRPr="00995CAA">
        <w:t xml:space="preserve">Funding information related to the work for all authors should be entered in the form in GEMS as part of your submission. This form in GEMS uses the official </w:t>
      </w:r>
      <w:proofErr w:type="spellStart"/>
      <w:r w:rsidRPr="00995CAA">
        <w:t>Fundref</w:t>
      </w:r>
      <w:proofErr w:type="spellEnd"/>
      <w:r w:rsidRPr="00995CAA">
        <w:t xml:space="preserve"> list, which provides a link after publication that is available to funders. Any other funding information not listed in the GEMS form should be included in the acknowledgments and/or cover letter.</w:t>
      </w:r>
    </w:p>
    <w:p w14:paraId="6119FAA2" w14:textId="77777777" w:rsidR="00995CAA" w:rsidRPr="00995CAA" w:rsidRDefault="00995CAA" w:rsidP="001902F1">
      <w:pPr>
        <w:pStyle w:val="Text"/>
      </w:pPr>
      <w:r w:rsidRPr="00995CAA">
        <w:t> </w:t>
      </w:r>
    </w:p>
    <w:p w14:paraId="3CB0FA2F" w14:textId="77777777" w:rsidR="00995CAA" w:rsidRPr="00995CAA" w:rsidRDefault="00995CAA" w:rsidP="00995CAA">
      <w:pPr>
        <w:shd w:val="clear" w:color="auto" w:fill="FFFFFF"/>
        <w:spacing w:line="480" w:lineRule="auto"/>
        <w:rPr>
          <w:rFonts w:eastAsia="Times New Roman"/>
          <w:sz w:val="24"/>
          <w:szCs w:val="24"/>
        </w:rPr>
      </w:pPr>
      <w:r w:rsidRPr="00995CAA">
        <w:rPr>
          <w:rFonts w:eastAsia="Times New Roman"/>
          <w:b/>
          <w:bCs/>
          <w:color w:val="262626"/>
          <w:sz w:val="24"/>
          <w:szCs w:val="24"/>
        </w:rPr>
        <w:t>Open Research</w:t>
      </w:r>
    </w:p>
    <w:p w14:paraId="60EE9568" w14:textId="46DD6FDF" w:rsidR="00995CAA" w:rsidRPr="00995CAA" w:rsidRDefault="00995CAA" w:rsidP="001902F1">
      <w:pPr>
        <w:pStyle w:val="Text"/>
      </w:pPr>
      <w:r w:rsidRPr="00995CAA">
        <w:lastRenderedPageBreak/>
        <w:t>AGU requires an Availability Statement for the underlying data</w:t>
      </w:r>
      <w:r w:rsidR="00AD03B0">
        <w:t xml:space="preserve"> and code</w:t>
      </w:r>
      <w:r w:rsidRPr="00995CAA">
        <w:t xml:space="preserve"> needed to understand, evaluate, and build upon the reported research at the time of peer review and publication. Additionally, authors should include an Availability Statement for the software</w:t>
      </w:r>
      <w:r w:rsidR="006F0D4D">
        <w:t xml:space="preserve"> and other research products</w:t>
      </w:r>
      <w:r w:rsidRPr="00995CAA">
        <w:t xml:space="preserve"> that ha</w:t>
      </w:r>
      <w:r w:rsidR="006F0D4D">
        <w:t>ve</w:t>
      </w:r>
      <w:r w:rsidRPr="00995CAA">
        <w:t xml:space="preserve"> a significant impact on the research. Details and templates are in the </w:t>
      </w:r>
      <w:hyperlink r:id="rId33" w:anchor="availability" w:history="1">
        <w:r w:rsidRPr="00995CAA">
          <w:rPr>
            <w:color w:val="1155CC"/>
            <w:u w:val="single"/>
          </w:rPr>
          <w:t xml:space="preserve">Availability Statement </w:t>
        </w:r>
      </w:hyperlink>
      <w:r w:rsidRPr="00995CAA">
        <w:t xml:space="preserve">section of the Data &amp; Software for Authors Guidance. For physical samples, use the IGSN persistent identifier, see the </w:t>
      </w:r>
      <w:hyperlink r:id="rId34" w:anchor="IGSN" w:history="1">
        <w:r w:rsidRPr="00995CAA">
          <w:rPr>
            <w:color w:val="1155CC"/>
            <w:u w:val="single"/>
          </w:rPr>
          <w:t>International Geo Sample Numbers</w:t>
        </w:r>
      </w:hyperlink>
      <w:r w:rsidRPr="00995CAA">
        <w:t xml:space="preserve"> section. </w:t>
      </w:r>
    </w:p>
    <w:p w14:paraId="7559A301" w14:textId="4AF83FA9" w:rsidR="00285ACB" w:rsidRDefault="00995CAA" w:rsidP="001902F1">
      <w:pPr>
        <w:pStyle w:val="Heading-Main"/>
      </w:pPr>
      <w:commentRangeStart w:id="594"/>
      <w:commentRangeStart w:id="595"/>
      <w:r w:rsidRPr="00995CAA">
        <w:t>References</w:t>
      </w:r>
      <w:commentRangeEnd w:id="594"/>
      <w:r w:rsidR="00285ACB">
        <w:rPr>
          <w:rStyle w:val="CommentReference"/>
          <w:rFonts w:asciiTheme="minorHAnsi" w:eastAsiaTheme="minorHAnsi" w:hAnsiTheme="minorHAnsi" w:cstheme="minorBidi"/>
          <w:b w:val="0"/>
          <w:bCs w:val="0"/>
          <w:kern w:val="0"/>
        </w:rPr>
        <w:commentReference w:id="594"/>
      </w:r>
      <w:commentRangeEnd w:id="595"/>
      <w:r w:rsidR="00002354">
        <w:rPr>
          <w:rStyle w:val="CommentReference"/>
          <w:rFonts w:asciiTheme="minorHAnsi" w:eastAsiaTheme="minorHAnsi" w:hAnsiTheme="minorHAnsi" w:cstheme="minorBidi"/>
          <w:b w:val="0"/>
          <w:bCs w:val="0"/>
          <w:kern w:val="0"/>
        </w:rPr>
        <w:commentReference w:id="595"/>
      </w:r>
    </w:p>
    <w:p w14:paraId="1AED2B68" w14:textId="4D594930" w:rsidR="00995CAA" w:rsidRPr="00995CAA" w:rsidRDefault="00995CAA" w:rsidP="001902F1">
      <w:pPr>
        <w:pStyle w:val="Text"/>
      </w:pPr>
      <w:r w:rsidRPr="00995CAA">
        <w:t>References in supporting information must also be included in the reference list of the main paper, or in a designated section in the main paper so that they will be discovered, linked, and indexed. A separate list in the supporting information is not necessary. References are not included in word counts for excess length fees. </w:t>
      </w:r>
    </w:p>
    <w:p w14:paraId="17A6EB2F" w14:textId="77777777" w:rsidR="00995CAA" w:rsidRPr="00995CAA" w:rsidRDefault="00995CAA" w:rsidP="001902F1">
      <w:pPr>
        <w:pStyle w:val="Text"/>
      </w:pPr>
      <w:r w:rsidRPr="00995CAA">
        <w:rPr>
          <w:rFonts w:ascii="Arial" w:hAnsi="Arial" w:cs="Arial"/>
          <w:sz w:val="21"/>
          <w:szCs w:val="21"/>
          <w:shd w:val="clear" w:color="auto" w:fill="FFFFFF"/>
        </w:rPr>
        <w:t xml:space="preserve">In the References section, cite the data/software described in the Availability Statement (this includes primary and processed data used for your research). For details on data/software citation as well as examples, see the </w:t>
      </w:r>
      <w:hyperlink r:id="rId35" w:anchor="citation" w:history="1">
        <w:r w:rsidRPr="00995CAA">
          <w:rPr>
            <w:rFonts w:ascii="Arial" w:hAnsi="Arial" w:cs="Arial"/>
            <w:color w:val="1155CC"/>
            <w:sz w:val="21"/>
            <w:szCs w:val="21"/>
            <w:u w:val="single"/>
            <w:shd w:val="clear" w:color="auto" w:fill="FFFFFF"/>
          </w:rPr>
          <w:t>Data &amp; Software Citation</w:t>
        </w:r>
      </w:hyperlink>
      <w:r w:rsidRPr="00995CAA">
        <w:rPr>
          <w:rFonts w:ascii="Arial" w:hAnsi="Arial" w:cs="Arial"/>
          <w:sz w:val="21"/>
          <w:szCs w:val="21"/>
          <w:shd w:val="clear" w:color="auto" w:fill="FFFFFF"/>
        </w:rPr>
        <w:t xml:space="preserve"> section of the Data &amp; Software for Authors guidance.</w:t>
      </w:r>
    </w:p>
    <w:p w14:paraId="7999189A" w14:textId="73CDAFB6" w:rsidR="00995CAA" w:rsidRDefault="00995CAA" w:rsidP="001902F1">
      <w:pPr>
        <w:pStyle w:val="Text"/>
      </w:pPr>
      <w:r w:rsidRPr="00995CAA">
        <w:t>All references must be available to readers at the time of publication; there should be no “unpublished”, in preparation, under review, or “in press” references. Please write the respective journal with any questions.</w:t>
      </w:r>
    </w:p>
    <w:p w14:paraId="4BD79D0C" w14:textId="77777777" w:rsidR="0037787F" w:rsidRDefault="0037787F" w:rsidP="0037787F">
      <w:pPr>
        <w:pStyle w:val="Reference"/>
      </w:pPr>
    </w:p>
    <w:p w14:paraId="1F60A753" w14:textId="77777777" w:rsidR="00B50BF9" w:rsidRPr="00B50BF9" w:rsidRDefault="001902F1" w:rsidP="006F6D20">
      <w:pPr>
        <w:pStyle w:val="Reference"/>
      </w:pPr>
      <w:r>
        <w:fldChar w:fldCharType="begin"/>
      </w:r>
      <w:r w:rsidRPr="006F6D20">
        <w:instrText xml:space="preserve"> ADDIN ZOTERO_BIBL {"uncited":[],"omitted":[],"custom":[]} CSL_BIBLIOGRAPHY </w:instrText>
      </w:r>
      <w:r>
        <w:fldChar w:fldCharType="separate"/>
      </w:r>
      <w:r w:rsidR="00B50BF9" w:rsidRPr="006F6D20">
        <w:t>Andersen</w:t>
      </w:r>
      <w:r w:rsidR="00B50BF9" w:rsidRPr="00B50BF9">
        <w:t xml:space="preserve">, S., Tonboe, R., Kaleschke, L., Heygster, G., &amp; Pedersen, L. T. (2007). Intercomparison of passive microwave sea ice concentration retrievals over the high‐concentration Arctic sea ice. </w:t>
      </w:r>
      <w:r w:rsidR="00B50BF9" w:rsidRPr="00B50BF9">
        <w:rPr>
          <w:i/>
          <w:iCs/>
        </w:rPr>
        <w:t>Journal of Geophysical Research: Oceans</w:t>
      </w:r>
      <w:r w:rsidR="00B50BF9" w:rsidRPr="00B50BF9">
        <w:t xml:space="preserve">, </w:t>
      </w:r>
      <w:r w:rsidR="00B50BF9" w:rsidRPr="00B50BF9">
        <w:rPr>
          <w:i/>
          <w:iCs/>
        </w:rPr>
        <w:t>112</w:t>
      </w:r>
      <w:r w:rsidR="00B50BF9" w:rsidRPr="00B50BF9">
        <w:t>(C8), 2006JC003543. https://doi.org/10.1029/2006JC003543</w:t>
      </w:r>
    </w:p>
    <w:p w14:paraId="59FFD0A6" w14:textId="77777777" w:rsidR="00B50BF9" w:rsidRPr="00B50BF9" w:rsidRDefault="00B50BF9" w:rsidP="006F6D20">
      <w:pPr>
        <w:pStyle w:val="Reference"/>
      </w:pPr>
      <w:r w:rsidRPr="00FC48AF">
        <w:rPr>
          <w:lang w:val="sv-SE"/>
          <w:rPrChange w:id="596" w:author="Ola Persson" w:date="2023-11-14T06:20:00Z">
            <w:rPr/>
          </w:rPrChange>
        </w:rPr>
        <w:t xml:space="preserve">Aue, L., Vihma, T., Uotila, P., &amp; Rinke, A. (2022). </w:t>
      </w:r>
      <w:r w:rsidRPr="00B50BF9">
        <w:t xml:space="preserve">New Insights Into Cyclone Impacts on Sea Ice in the Atlantic Sector of the Arctic Ocean in Winter. </w:t>
      </w:r>
      <w:r w:rsidRPr="00B50BF9">
        <w:rPr>
          <w:i/>
          <w:iCs/>
        </w:rPr>
        <w:t>Geophysical Research Letters</w:t>
      </w:r>
      <w:r w:rsidRPr="00B50BF9">
        <w:t xml:space="preserve">, </w:t>
      </w:r>
      <w:r w:rsidRPr="00B50BF9">
        <w:rPr>
          <w:i/>
          <w:iCs/>
        </w:rPr>
        <w:t>49</w:t>
      </w:r>
      <w:r w:rsidRPr="00B50BF9">
        <w:t>(22). https://doi.org/10.1029/2022GL100051</w:t>
      </w:r>
    </w:p>
    <w:p w14:paraId="45F464AB" w14:textId="77777777" w:rsidR="00B50BF9" w:rsidRPr="00B50BF9" w:rsidRDefault="00B50BF9" w:rsidP="006F6D20">
      <w:pPr>
        <w:pStyle w:val="Reference"/>
      </w:pPr>
      <w:r w:rsidRPr="00B50BF9">
        <w:t xml:space="preserve">Bliss, A. C., Hutchings, J. K., &amp; Watkins, D. M. (2023a). Sea ice drift tracks from autonomous buoys in the MOSAiC Distributed Network. </w:t>
      </w:r>
      <w:r w:rsidRPr="00B50BF9">
        <w:rPr>
          <w:i/>
          <w:iCs/>
        </w:rPr>
        <w:t>Scientific Data</w:t>
      </w:r>
      <w:r w:rsidRPr="00B50BF9">
        <w:t xml:space="preserve">, </w:t>
      </w:r>
      <w:r w:rsidRPr="00B50BF9">
        <w:rPr>
          <w:i/>
          <w:iCs/>
        </w:rPr>
        <w:t>10</w:t>
      </w:r>
      <w:r w:rsidRPr="00B50BF9">
        <w:t>(403), 1–10. https://doi.org/10.1038/s41597-023-02311-y</w:t>
      </w:r>
    </w:p>
    <w:p w14:paraId="4BC6D155" w14:textId="77777777" w:rsidR="00B50BF9" w:rsidRPr="00B50BF9" w:rsidRDefault="00B50BF9" w:rsidP="006F6D20">
      <w:pPr>
        <w:pStyle w:val="Reference"/>
      </w:pPr>
      <w:r w:rsidRPr="00B50BF9">
        <w:t xml:space="preserve">Bliss, A. C., Hutchings, J. K., &amp; Watkins, D. M. (2023b). Sea ice drift tracks from autonomous buoys in the MOSAiC Distributed Network. </w:t>
      </w:r>
      <w:r w:rsidRPr="00B50BF9">
        <w:rPr>
          <w:i/>
          <w:iCs/>
        </w:rPr>
        <w:t>Scientific Data</w:t>
      </w:r>
      <w:r w:rsidRPr="00B50BF9">
        <w:t xml:space="preserve">, </w:t>
      </w:r>
      <w:r w:rsidRPr="00B50BF9">
        <w:rPr>
          <w:i/>
          <w:iCs/>
        </w:rPr>
        <w:t>10</w:t>
      </w:r>
      <w:r w:rsidRPr="00B50BF9">
        <w:t>(403), 1–10. https://doi.org/10.1038/s41597-023-02311-y</w:t>
      </w:r>
    </w:p>
    <w:p w14:paraId="25598239" w14:textId="77777777" w:rsidR="00B50BF9" w:rsidRPr="00B50BF9" w:rsidRDefault="00B50BF9" w:rsidP="006F6D20">
      <w:pPr>
        <w:pStyle w:val="Reference"/>
      </w:pPr>
      <w:r w:rsidRPr="00B50BF9">
        <w:t xml:space="preserve">Brenner, S., Thomson, J., Rainville, L., Crews, L., &amp; Lee, C. M. (2023). Wind-Driven Motions of the Ocean Surface Mixed Layer in the Western Arctic. </w:t>
      </w:r>
      <w:r w:rsidRPr="00B50BF9">
        <w:rPr>
          <w:i/>
          <w:iCs/>
        </w:rPr>
        <w:t>Journal of Physical Oceanography</w:t>
      </w:r>
      <w:r w:rsidRPr="00B50BF9">
        <w:t xml:space="preserve">, </w:t>
      </w:r>
      <w:r w:rsidRPr="00B50BF9">
        <w:rPr>
          <w:i/>
          <w:iCs/>
        </w:rPr>
        <w:t>53</w:t>
      </w:r>
      <w:r w:rsidRPr="00B50BF9">
        <w:t>(7), 1787–1804. https://doi.org/10.1175/JPO-D-22-0112.1</w:t>
      </w:r>
    </w:p>
    <w:p w14:paraId="75E57E19" w14:textId="77777777" w:rsidR="00B50BF9" w:rsidRPr="00B50BF9" w:rsidRDefault="00B50BF9" w:rsidP="006F6D20">
      <w:pPr>
        <w:pStyle w:val="Reference"/>
      </w:pPr>
      <w:r w:rsidRPr="00B50BF9">
        <w:t xml:space="preserve">Brümmer, B. (2003). A Fram Strait cyclone: Properties and impact on ice drift as measured by aircraft and buoys. </w:t>
      </w:r>
      <w:r w:rsidRPr="00B50BF9">
        <w:rPr>
          <w:i/>
          <w:iCs/>
        </w:rPr>
        <w:t>Journal of Geophysical Research</w:t>
      </w:r>
      <w:r w:rsidRPr="00B50BF9">
        <w:t xml:space="preserve">, </w:t>
      </w:r>
      <w:r w:rsidRPr="00B50BF9">
        <w:rPr>
          <w:i/>
          <w:iCs/>
        </w:rPr>
        <w:t>108</w:t>
      </w:r>
      <w:r w:rsidRPr="00B50BF9">
        <w:t>(D7), 4217. https://doi.org/10.1029/2002JD002638</w:t>
      </w:r>
    </w:p>
    <w:p w14:paraId="00238A89" w14:textId="77777777" w:rsidR="00B50BF9" w:rsidRPr="00B50BF9" w:rsidRDefault="00B50BF9" w:rsidP="006F6D20">
      <w:pPr>
        <w:pStyle w:val="Reference"/>
      </w:pPr>
      <w:r w:rsidRPr="00B50BF9">
        <w:t xml:space="preserve">Brümmer, B., &amp; Hoeber, H. (1999). A mesoscale cyclone over the Fram Strait and its effects on sea ice. </w:t>
      </w:r>
      <w:r w:rsidRPr="00B50BF9">
        <w:rPr>
          <w:i/>
          <w:iCs/>
        </w:rPr>
        <w:t>Journal of Geophysical Research: Atmospheres</w:t>
      </w:r>
      <w:r w:rsidRPr="00B50BF9">
        <w:t xml:space="preserve">, </w:t>
      </w:r>
      <w:r w:rsidRPr="00B50BF9">
        <w:rPr>
          <w:i/>
          <w:iCs/>
        </w:rPr>
        <w:t>104</w:t>
      </w:r>
      <w:r w:rsidRPr="00B50BF9">
        <w:t>(D16), 19085–19098. https://doi.org/10.1029/1999JD900259</w:t>
      </w:r>
    </w:p>
    <w:p w14:paraId="6E864A36" w14:textId="77777777" w:rsidR="00B50BF9" w:rsidRPr="00B50BF9" w:rsidRDefault="00B50BF9" w:rsidP="006F6D20">
      <w:pPr>
        <w:pStyle w:val="Reference"/>
      </w:pPr>
      <w:r w:rsidRPr="00B50BF9">
        <w:lastRenderedPageBreak/>
        <w:t xml:space="preserve">Brümmer, B., Schröder, D., Müller, G., Spreen, G., Jahnke-Bornemann, A., &amp; Launiainen, J. (2008). Impact of a Fram Strait cyclone on ice edge, drift, divergence, and concentration: Possibilities and limits of an observational analysis. </w:t>
      </w:r>
      <w:r w:rsidRPr="00B50BF9">
        <w:rPr>
          <w:i/>
          <w:iCs/>
        </w:rPr>
        <w:t>Journal of Geophysical Research: Oceans</w:t>
      </w:r>
      <w:r w:rsidRPr="00B50BF9">
        <w:t xml:space="preserve">, </w:t>
      </w:r>
      <w:r w:rsidRPr="00B50BF9">
        <w:rPr>
          <w:i/>
          <w:iCs/>
        </w:rPr>
        <w:t>113</w:t>
      </w:r>
      <w:r w:rsidRPr="00B50BF9">
        <w:t>(12), 1–15. https://doi.org/10.1029/2007JC004149</w:t>
      </w:r>
    </w:p>
    <w:p w14:paraId="30D9EC69" w14:textId="77777777" w:rsidR="00B50BF9" w:rsidRPr="00B50BF9" w:rsidRDefault="00B50BF9" w:rsidP="006F6D20">
      <w:pPr>
        <w:pStyle w:val="Reference"/>
      </w:pPr>
      <w:r w:rsidRPr="00B50BF9">
        <w:t xml:space="preserve">Cassano, J. J., DuVivier, A., Roberts, A., Hughes, M., Seefeldt, M., Brunke, M., Craig, A., Fisel, B., Gutowski, W., Hamman, J., Higgins, M., Maslowski, W., Nijssen, B., Osinski, R., &amp; Zeng, X. (2017). Development of the Regional Arctic System Model (RASM): Near-surface atmospheric climate sensitivity. </w:t>
      </w:r>
      <w:r w:rsidRPr="00B50BF9">
        <w:rPr>
          <w:i/>
          <w:iCs/>
        </w:rPr>
        <w:t>Journal of Climate</w:t>
      </w:r>
      <w:r w:rsidRPr="00B50BF9">
        <w:t xml:space="preserve">, </w:t>
      </w:r>
      <w:r w:rsidRPr="00B50BF9">
        <w:rPr>
          <w:i/>
          <w:iCs/>
        </w:rPr>
        <w:t>30</w:t>
      </w:r>
      <w:r w:rsidRPr="00B50BF9">
        <w:t>(15), 5729–5753. https://doi.org/10.1175/JCLI-D-15-0775.1</w:t>
      </w:r>
    </w:p>
    <w:p w14:paraId="334F447F" w14:textId="77777777" w:rsidR="00B50BF9" w:rsidRPr="00B50BF9" w:rsidRDefault="00B50BF9" w:rsidP="006F6D20">
      <w:pPr>
        <w:pStyle w:val="Reference"/>
      </w:pPr>
      <w:r w:rsidRPr="00B50BF9">
        <w:t xml:space="preserve">Clancy, R., Bitz, C. M., Blanchard-Wrigglesworth, E., McGraw, M. C., &amp; Cavallo, S. M. (2022). A cyclone-centered perspective on the drivers of asymmetric patterns in the atmosphere and sea ice during Arctic cyclones. </w:t>
      </w:r>
      <w:r w:rsidRPr="00B50BF9">
        <w:rPr>
          <w:i/>
          <w:iCs/>
        </w:rPr>
        <w:t>Journal of Climate</w:t>
      </w:r>
      <w:r w:rsidRPr="00B50BF9">
        <w:t>, 1–47. https://doi.org/10.1175/JCLI-D-21-0093.1</w:t>
      </w:r>
    </w:p>
    <w:p w14:paraId="03039980" w14:textId="77777777" w:rsidR="00B50BF9" w:rsidRPr="00B50BF9" w:rsidRDefault="00B50BF9" w:rsidP="006F6D20">
      <w:pPr>
        <w:pStyle w:val="Reference"/>
      </w:pPr>
      <w:r w:rsidRPr="00B50BF9">
        <w:t xml:space="preserve">Colony, R., &amp; Thorndike, A. S. (1984). An estimate of the mean field of Arctic sea ice motion. </w:t>
      </w:r>
      <w:r w:rsidRPr="00B50BF9">
        <w:rPr>
          <w:i/>
          <w:iCs/>
        </w:rPr>
        <w:t>Journal of Geophysical Research</w:t>
      </w:r>
      <w:r w:rsidRPr="00B50BF9">
        <w:t xml:space="preserve">, </w:t>
      </w:r>
      <w:r w:rsidRPr="00B50BF9">
        <w:rPr>
          <w:i/>
          <w:iCs/>
        </w:rPr>
        <w:t>89</w:t>
      </w:r>
      <w:r w:rsidRPr="00B50BF9">
        <w:t>(C6), 10,623-10,629. https://doi.org/10.1029/JC089iC06p10623</w:t>
      </w:r>
    </w:p>
    <w:p w14:paraId="3C24836A" w14:textId="77777777" w:rsidR="00B50BF9" w:rsidRPr="00B50BF9" w:rsidRDefault="00B50BF9" w:rsidP="006F6D20">
      <w:pPr>
        <w:pStyle w:val="Reference"/>
      </w:pPr>
      <w:r w:rsidRPr="00B50BF9">
        <w:t xml:space="preserve">Cox, C. J., Gallagher, M. R., Shupe, M. D., Persson, P. O. G., Solomon, A., Fairall, C. W., Ayers, T., Blomquist, B., Brooks, I. M., Costa, D., Grachev, A., Gottas, D., Hutchings, J. K., Kutchenreiter, M., Leach, J., Morris, S. M., Morris, V., Osborn, J., Pezoa, S., … Uttal, T. (2023). Continuous observations of the surface energy budget and meteorology over the Arctic sea ice during MOSAiC. </w:t>
      </w:r>
      <w:r w:rsidRPr="00B50BF9">
        <w:rPr>
          <w:i/>
          <w:iCs/>
        </w:rPr>
        <w:t>Scientific Data</w:t>
      </w:r>
      <w:r w:rsidRPr="00B50BF9">
        <w:t xml:space="preserve">, </w:t>
      </w:r>
      <w:r w:rsidRPr="00B50BF9">
        <w:rPr>
          <w:i/>
          <w:iCs/>
        </w:rPr>
        <w:t>10</w:t>
      </w:r>
      <w:r w:rsidRPr="00B50BF9">
        <w:t>(1), 519. https://doi.org/10.1038/s41597-023-02415-5</w:t>
      </w:r>
    </w:p>
    <w:p w14:paraId="5FD25106" w14:textId="77777777" w:rsidR="00B50BF9" w:rsidRPr="00B50BF9" w:rsidRDefault="00B50BF9" w:rsidP="006F6D20">
      <w:pPr>
        <w:pStyle w:val="Reference"/>
      </w:pPr>
      <w:r w:rsidRPr="00B50BF9">
        <w:t xml:space="preserve">Deser, C., Tomas, R. A., &amp; Sun, L. (2015). The role of ocean-atmosphere coupling in the zonal-mean atmospheric response to Arctic sea ice loss. </w:t>
      </w:r>
      <w:r w:rsidRPr="00B50BF9">
        <w:rPr>
          <w:i/>
          <w:iCs/>
        </w:rPr>
        <w:t>Journal of Climate</w:t>
      </w:r>
      <w:r w:rsidRPr="00B50BF9">
        <w:t xml:space="preserve">, </w:t>
      </w:r>
      <w:r w:rsidRPr="00B50BF9">
        <w:rPr>
          <w:i/>
          <w:iCs/>
        </w:rPr>
        <w:t>28</w:t>
      </w:r>
      <w:r w:rsidRPr="00B50BF9">
        <w:t>(6), 2168–2186. https://doi.org/10.1175/JCLI-D-14-00325.1</w:t>
      </w:r>
    </w:p>
    <w:p w14:paraId="227B4A05" w14:textId="77777777" w:rsidR="00B50BF9" w:rsidRPr="00B50BF9" w:rsidRDefault="00B50BF9" w:rsidP="006F6D20">
      <w:pPr>
        <w:pStyle w:val="Reference"/>
      </w:pPr>
      <w:r w:rsidRPr="00B50BF9">
        <w:t xml:space="preserve">Dierer, S., Schlünzen, K. H., Birnbaum, G., Brümmer, B., &amp; Müller, G. (2005). Atmosphere–Sea Ice Interactions during a Cyclone Passage Investigated by Using Model Simulations and Measurements. </w:t>
      </w:r>
      <w:r w:rsidRPr="00B50BF9">
        <w:rPr>
          <w:i/>
          <w:iCs/>
        </w:rPr>
        <w:t>Monthly Weather Review</w:t>
      </w:r>
      <w:r w:rsidRPr="00B50BF9">
        <w:t xml:space="preserve">, </w:t>
      </w:r>
      <w:r w:rsidRPr="00B50BF9">
        <w:rPr>
          <w:i/>
          <w:iCs/>
        </w:rPr>
        <w:t>133</w:t>
      </w:r>
      <w:r w:rsidRPr="00B50BF9">
        <w:t>(12), 3678–3692. https://doi.org/10.1175/MWR3076.1</w:t>
      </w:r>
    </w:p>
    <w:p w14:paraId="6ED35870" w14:textId="77777777" w:rsidR="00B50BF9" w:rsidRPr="00B50BF9" w:rsidRDefault="00B50BF9" w:rsidP="006F6D20">
      <w:pPr>
        <w:pStyle w:val="Reference"/>
      </w:pPr>
      <w:r w:rsidRPr="00B50BF9">
        <w:t xml:space="preserve">Etling, D., &amp; Brown, R. A. (1993). Roll vortices in the planetary boundary layer: A review. </w:t>
      </w:r>
      <w:r w:rsidRPr="00B50BF9">
        <w:rPr>
          <w:i/>
          <w:iCs/>
        </w:rPr>
        <w:t>Boundary-Layer Meteorology</w:t>
      </w:r>
      <w:r w:rsidRPr="00B50BF9">
        <w:t xml:space="preserve">, </w:t>
      </w:r>
      <w:r w:rsidRPr="00B50BF9">
        <w:rPr>
          <w:i/>
          <w:iCs/>
        </w:rPr>
        <w:t>65</w:t>
      </w:r>
      <w:r w:rsidRPr="00B50BF9">
        <w:t>(3), 215–248. https://doi.org/10.1007/BF00705527</w:t>
      </w:r>
    </w:p>
    <w:p w14:paraId="3CF4AA7D" w14:textId="77777777" w:rsidR="00B50BF9" w:rsidRPr="00B50BF9" w:rsidRDefault="00B50BF9" w:rsidP="006F6D20">
      <w:pPr>
        <w:pStyle w:val="Reference"/>
      </w:pPr>
      <w:r w:rsidRPr="00B50BF9">
        <w:t xml:space="preserve">Fearon, M. G., Doyle, J. D., Ryglicki, D. R., Finocchio, P. M., &amp; Sprenger, M. (2021). The Role of Cyclones in Moisture Transport into the Arctic. </w:t>
      </w:r>
      <w:r w:rsidRPr="00B50BF9">
        <w:rPr>
          <w:i/>
          <w:iCs/>
        </w:rPr>
        <w:t>Geophysical Research Letters</w:t>
      </w:r>
      <w:r w:rsidRPr="00B50BF9">
        <w:t xml:space="preserve">, </w:t>
      </w:r>
      <w:r w:rsidRPr="00B50BF9">
        <w:rPr>
          <w:i/>
          <w:iCs/>
        </w:rPr>
        <w:t>48</w:t>
      </w:r>
      <w:r w:rsidRPr="00B50BF9">
        <w:t>(4), e2020GL090353. https://doi.org/10.1029/2020GL090353</w:t>
      </w:r>
    </w:p>
    <w:p w14:paraId="113D432C" w14:textId="77777777" w:rsidR="00B50BF9" w:rsidRPr="00B50BF9" w:rsidRDefault="00B50BF9" w:rsidP="006F6D20">
      <w:pPr>
        <w:pStyle w:val="Reference"/>
      </w:pPr>
      <w:r w:rsidRPr="00B50BF9">
        <w:t xml:space="preserve">Fer, I., Baumann, T. M., Koenig, Z., Muilwijk, M., &amp; Tippenhauer, S. (2022). Upper‐Ocean Turbulence Structure and Ocean‐Ice Drag Coefficient Estimates Using an Ascending Microstructure Profiler During the MOSAiC Drift. </w:t>
      </w:r>
      <w:r w:rsidRPr="00B50BF9">
        <w:rPr>
          <w:i/>
          <w:iCs/>
        </w:rPr>
        <w:t>Journal of Geophysical Research: Oceans</w:t>
      </w:r>
      <w:r w:rsidRPr="00B50BF9">
        <w:t xml:space="preserve">, </w:t>
      </w:r>
      <w:r w:rsidRPr="00B50BF9">
        <w:rPr>
          <w:i/>
          <w:iCs/>
        </w:rPr>
        <w:t>127</w:t>
      </w:r>
      <w:r w:rsidRPr="00B50BF9">
        <w:t>(9). https://doi.org/10.1029/2022JC018751</w:t>
      </w:r>
    </w:p>
    <w:p w14:paraId="7646A694" w14:textId="77777777" w:rsidR="00B50BF9" w:rsidRPr="00B50BF9" w:rsidRDefault="00B50BF9" w:rsidP="006F6D20">
      <w:pPr>
        <w:pStyle w:val="Reference"/>
      </w:pPr>
      <w:r w:rsidRPr="00B50BF9">
        <w:t xml:space="preserve">Gallaher, S. G., Stanton, T. P., Shaw, W. J., Cole, S. T., Toole, J. M., Wilkinson, J. P., Maksym, T., &amp; Hwang, B. (2016). Evolution of a Canada Basin ice‐ocean boundary layer and mixed layer across a developing thermodynamically forced marginal ice zone. </w:t>
      </w:r>
      <w:r w:rsidRPr="00B50BF9">
        <w:rPr>
          <w:i/>
          <w:iCs/>
        </w:rPr>
        <w:t xml:space="preserve">Journal of </w:t>
      </w:r>
      <w:r w:rsidRPr="00B50BF9">
        <w:rPr>
          <w:i/>
          <w:iCs/>
        </w:rPr>
        <w:lastRenderedPageBreak/>
        <w:t>Geophysical Research: Oceans</w:t>
      </w:r>
      <w:r w:rsidRPr="00B50BF9">
        <w:t xml:space="preserve">, </w:t>
      </w:r>
      <w:r w:rsidRPr="00B50BF9">
        <w:rPr>
          <w:i/>
          <w:iCs/>
        </w:rPr>
        <w:t>121</w:t>
      </w:r>
      <w:r w:rsidRPr="00B50BF9">
        <w:t>(8), 6223–6250. https://doi.org/10.1002/2016JC011778</w:t>
      </w:r>
    </w:p>
    <w:p w14:paraId="0F71736E" w14:textId="77777777" w:rsidR="00B50BF9" w:rsidRPr="00B50BF9" w:rsidRDefault="00B50BF9" w:rsidP="006F6D20">
      <w:pPr>
        <w:pStyle w:val="Reference"/>
      </w:pPr>
      <w:r w:rsidRPr="00B50BF9">
        <w:t xml:space="preserve">Gimbert, F., Marsan, D., Weiss, J., Jourdain, N. C., &amp; Barnier, B. (2012). Sea ice inertial oscillations in the Arctic Basin. </w:t>
      </w:r>
      <w:r w:rsidRPr="00B50BF9">
        <w:rPr>
          <w:i/>
          <w:iCs/>
        </w:rPr>
        <w:t>Cryosphere</w:t>
      </w:r>
      <w:r w:rsidRPr="00B50BF9">
        <w:t xml:space="preserve">, </w:t>
      </w:r>
      <w:r w:rsidRPr="00B50BF9">
        <w:rPr>
          <w:i/>
          <w:iCs/>
        </w:rPr>
        <w:t>6</w:t>
      </w:r>
      <w:r w:rsidRPr="00B50BF9">
        <w:t>(5), 1187–1201. https://doi.org/10.5194/tc-6-1187-2012</w:t>
      </w:r>
    </w:p>
    <w:p w14:paraId="0E65F996" w14:textId="77777777" w:rsidR="00B50BF9" w:rsidRPr="00B50BF9" w:rsidRDefault="00B50BF9" w:rsidP="006F6D20">
      <w:pPr>
        <w:pStyle w:val="Reference"/>
      </w:pPr>
      <w:r w:rsidRPr="00FC48AF">
        <w:rPr>
          <w:lang w:val="sv-SE"/>
          <w:rPrChange w:id="597" w:author="Ola Persson" w:date="2023-11-14T06:20:00Z">
            <w:rPr/>
          </w:rPrChange>
        </w:rPr>
        <w:t xml:space="preserve">Graham, R. M., Cohen, L., Ritzhaupt, N., Segger, B., Graversen, R. G., Rinke, A., Walden, V. P., Granskog, M. A., &amp; Hudson, S. R. (2019). </w:t>
      </w:r>
      <w:r w:rsidRPr="00B50BF9">
        <w:t xml:space="preserve">Evaluation of six atmospheric reanalyses over Arctic sea ice from winter to early summer. </w:t>
      </w:r>
      <w:r w:rsidRPr="00B50BF9">
        <w:rPr>
          <w:i/>
          <w:iCs/>
        </w:rPr>
        <w:t>Journal of Climate</w:t>
      </w:r>
      <w:r w:rsidRPr="00B50BF9">
        <w:t xml:space="preserve">, </w:t>
      </w:r>
      <w:r w:rsidRPr="00B50BF9">
        <w:rPr>
          <w:i/>
          <w:iCs/>
        </w:rPr>
        <w:t>32</w:t>
      </w:r>
      <w:r w:rsidRPr="00B50BF9">
        <w:t>(14), 4121–4143. https://doi.org/10.1175/JCLI-D-18-0643.1</w:t>
      </w:r>
    </w:p>
    <w:p w14:paraId="7924B2ED" w14:textId="77777777" w:rsidR="00B50BF9" w:rsidRPr="00B50BF9" w:rsidRDefault="00B50BF9" w:rsidP="006F6D20">
      <w:pPr>
        <w:pStyle w:val="Reference"/>
      </w:pPr>
      <w:r w:rsidRPr="00B50BF9">
        <w:t xml:space="preserve">Graham, R. M., Hudson, S. R., &amp; Maturilli, M. (2019). Improved performance of ERA5 in Arctic gateway relative to four global atmospheric reanalyses. </w:t>
      </w:r>
      <w:r w:rsidRPr="00B50BF9">
        <w:rPr>
          <w:i/>
          <w:iCs/>
        </w:rPr>
        <w:t>Geophysical Research Letters</w:t>
      </w:r>
      <w:r w:rsidRPr="00B50BF9">
        <w:t xml:space="preserve">, </w:t>
      </w:r>
      <w:r w:rsidRPr="00B50BF9">
        <w:rPr>
          <w:i/>
          <w:iCs/>
        </w:rPr>
        <w:t>46</w:t>
      </w:r>
      <w:r w:rsidRPr="00B50BF9">
        <w:t>(11), 6138–6147. https://doi.org/10.1029/2019GL082781</w:t>
      </w:r>
    </w:p>
    <w:p w14:paraId="0FF11A39" w14:textId="77777777" w:rsidR="00B50BF9" w:rsidRPr="00B50BF9" w:rsidRDefault="00B50BF9" w:rsidP="006F6D20">
      <w:pPr>
        <w:pStyle w:val="Reference"/>
      </w:pPr>
      <w:r w:rsidRPr="00B50BF9">
        <w:t xml:space="preserve">Haapala, J. (2005). A numerical study of open water formation in sea ice. </w:t>
      </w:r>
      <w:r w:rsidRPr="00B50BF9">
        <w:rPr>
          <w:i/>
          <w:iCs/>
        </w:rPr>
        <w:t>Journal of Geophysical Research</w:t>
      </w:r>
      <w:r w:rsidRPr="00B50BF9">
        <w:t xml:space="preserve">, </w:t>
      </w:r>
      <w:r w:rsidRPr="00B50BF9">
        <w:rPr>
          <w:i/>
          <w:iCs/>
        </w:rPr>
        <w:t>110</w:t>
      </w:r>
      <w:r w:rsidRPr="00B50BF9">
        <w:t>(C9), C09011. https://doi.org/10.1029/2003JC002200</w:t>
      </w:r>
    </w:p>
    <w:p w14:paraId="2F87B461" w14:textId="77777777" w:rsidR="00B50BF9" w:rsidRPr="00B50BF9" w:rsidRDefault="00B50BF9" w:rsidP="006F6D20">
      <w:pPr>
        <w:pStyle w:val="Reference"/>
      </w:pPr>
      <w:r w:rsidRPr="00B50BF9">
        <w:t xml:space="preserve">Haller, M., Brümmer, B., &amp; Müller, G. (2014). Atmosphere–ice forcing in the transpolar drift stream: Results from the DAMOCLES ice-buoy campaigns 2007–2009. </w:t>
      </w:r>
      <w:r w:rsidRPr="00B50BF9">
        <w:rPr>
          <w:i/>
          <w:iCs/>
        </w:rPr>
        <w:t>The Cryosphere</w:t>
      </w:r>
      <w:r w:rsidRPr="00B50BF9">
        <w:t xml:space="preserve">, </w:t>
      </w:r>
      <w:r w:rsidRPr="00B50BF9">
        <w:rPr>
          <w:i/>
          <w:iCs/>
        </w:rPr>
        <w:t>8</w:t>
      </w:r>
      <w:r w:rsidRPr="00B50BF9">
        <w:t>(1), 275–288. https://doi.org/10.5194/tc-8-275-2014</w:t>
      </w:r>
    </w:p>
    <w:p w14:paraId="041FC582" w14:textId="77777777" w:rsidR="00B50BF9" w:rsidRPr="00B50BF9" w:rsidRDefault="00B50BF9" w:rsidP="006F6D20">
      <w:pPr>
        <w:pStyle w:val="Reference"/>
      </w:pPr>
      <w:r w:rsidRPr="00B50BF9">
        <w:t xml:space="preserve">Hersbach, H., Bell, B., Berrisford, P., Biavati, G., Horányi, A., Muñoz Sabater, J., Nicolas, J., Radu, C., Rozum, I., Schepers, D., Simmons, A., Soci, C., Dee, D., &amp; Thépaut, J. (2023a). </w:t>
      </w:r>
      <w:r w:rsidRPr="00B50BF9">
        <w:rPr>
          <w:i/>
          <w:iCs/>
        </w:rPr>
        <w:t>ERA5 hourly data on pressure levels from 1940 to present.</w:t>
      </w:r>
      <w:r w:rsidRPr="00B50BF9">
        <w:t xml:space="preserve"> Copernicus Climate Change Service (C3S) Climate Data Store (CDS). https://doi.org/10.24381/cds.bd0915c6</w:t>
      </w:r>
    </w:p>
    <w:p w14:paraId="51E8BEA7" w14:textId="77777777" w:rsidR="00B50BF9" w:rsidRPr="00B50BF9" w:rsidRDefault="00B50BF9" w:rsidP="006F6D20">
      <w:pPr>
        <w:pStyle w:val="Reference"/>
      </w:pPr>
      <w:r w:rsidRPr="00B50BF9">
        <w:t xml:space="preserve">Hersbach, H., Bell, B., Berrisford, P., Biavati, G., Horányi, A., Muñoz Sabater, J., Nicolas, J., Radu, C., Rozum, I., Schepers, D., Simmons, A., Soci, C., Dee, D., &amp; Thépaut, J. (2023b). </w:t>
      </w:r>
      <w:r w:rsidRPr="00B50BF9">
        <w:rPr>
          <w:i/>
          <w:iCs/>
        </w:rPr>
        <w:t>ERA5 hourly data on single levels from 1940 to present.</w:t>
      </w:r>
      <w:r w:rsidRPr="00B50BF9">
        <w:t xml:space="preserve"> Copernicus Climate Change Service (C3S) Climate Data Store (CDS). https://doi.org/10.24381/cds.adbb2d47</w:t>
      </w:r>
    </w:p>
    <w:p w14:paraId="68E6EFDF" w14:textId="77777777" w:rsidR="00B50BF9" w:rsidRPr="00B50BF9" w:rsidRDefault="00B50BF9" w:rsidP="006F6D20">
      <w:pPr>
        <w:pStyle w:val="Reference"/>
      </w:pPr>
      <w:r w:rsidRPr="00B50BF9">
        <w:t xml:space="preserve">Hersbach, H., Bell, B., Berrisford, P., Hirahara, S., Horányi, A., Nicolas, J., Peubey, C., Radu, R., Bonavita, M., Dee, D., Dragani, R., Flemming, J., Forbes, R., Geer, A., Hogan, R. J., Janisková, H. M., Keeley, S., Laloyaux, P., Cristina, P. L., &amp; Thépaut, J. (2020). The ERA5 global reanalysis. </w:t>
      </w:r>
      <w:r w:rsidRPr="00B50BF9">
        <w:rPr>
          <w:i/>
          <w:iCs/>
        </w:rPr>
        <w:t>Quarterly Journal of the Royal Meteorological Society</w:t>
      </w:r>
      <w:r w:rsidRPr="00B50BF9">
        <w:t xml:space="preserve">, </w:t>
      </w:r>
      <w:r w:rsidRPr="00B50BF9">
        <w:rPr>
          <w:i/>
          <w:iCs/>
        </w:rPr>
        <w:t>June</w:t>
      </w:r>
      <w:r w:rsidRPr="00B50BF9">
        <w:t>, 1999–2049. https://doi.org/10.1002/qj.3803</w:t>
      </w:r>
    </w:p>
    <w:p w14:paraId="7E8D2ABB" w14:textId="77777777" w:rsidR="00B50BF9" w:rsidRPr="00B50BF9" w:rsidRDefault="00B50BF9" w:rsidP="006F6D20">
      <w:pPr>
        <w:pStyle w:val="Reference"/>
      </w:pPr>
      <w:r w:rsidRPr="00B50BF9">
        <w:t xml:space="preserve">Hibler, W. D. (1979). A Dynamic Thermodynamic Sea Ice Model. </w:t>
      </w:r>
      <w:r w:rsidRPr="00B50BF9">
        <w:rPr>
          <w:i/>
          <w:iCs/>
        </w:rPr>
        <w:t>Journal of Physical Oceanography</w:t>
      </w:r>
      <w:r w:rsidRPr="00B50BF9">
        <w:t xml:space="preserve">, </w:t>
      </w:r>
      <w:r w:rsidRPr="00B50BF9">
        <w:rPr>
          <w:i/>
          <w:iCs/>
        </w:rPr>
        <w:t>9</w:t>
      </w:r>
      <w:r w:rsidRPr="00B50BF9">
        <w:t>(4), 815–846. https://doi.org/10.1175/1520-0485(1979)009&lt;0815:ADTSIM&gt;2.0.CO;2</w:t>
      </w:r>
    </w:p>
    <w:p w14:paraId="08AD3748" w14:textId="77777777" w:rsidR="00B50BF9" w:rsidRPr="00B50BF9" w:rsidRDefault="00B50BF9" w:rsidP="006F6D20">
      <w:pPr>
        <w:pStyle w:val="Reference"/>
      </w:pPr>
      <w:r w:rsidRPr="00B50BF9">
        <w:t xml:space="preserve">Hunke, E. C., Lipscomb, W. H., Turner, A. K., Jeffery, N., &amp; Elliott, S. (2015). </w:t>
      </w:r>
      <w:r w:rsidRPr="00B50BF9">
        <w:rPr>
          <w:i/>
          <w:iCs/>
        </w:rPr>
        <w:t>CICE : the Los Alamos Sea Ice Model Documentation and Software User’s Manual</w:t>
      </w:r>
      <w:r w:rsidRPr="00B50BF9">
        <w:t xml:space="preserve"> [Computer software].</w:t>
      </w:r>
    </w:p>
    <w:p w14:paraId="782E757B" w14:textId="77777777" w:rsidR="00B50BF9" w:rsidRPr="00B50BF9" w:rsidRDefault="00B50BF9" w:rsidP="006F6D20">
      <w:pPr>
        <w:pStyle w:val="Reference"/>
      </w:pPr>
      <w:r w:rsidRPr="00B50BF9">
        <w:t xml:space="preserve">Hunkins, K. (1967). Inertial oscillations of Fletcher’s Ice Island (T-3). </w:t>
      </w:r>
      <w:r w:rsidRPr="00B50BF9">
        <w:rPr>
          <w:i/>
          <w:iCs/>
        </w:rPr>
        <w:t>Journal of Geophysical Research</w:t>
      </w:r>
      <w:r w:rsidRPr="00B50BF9">
        <w:t xml:space="preserve">, </w:t>
      </w:r>
      <w:r w:rsidRPr="00B50BF9">
        <w:rPr>
          <w:i/>
          <w:iCs/>
        </w:rPr>
        <w:t>72</w:t>
      </w:r>
      <w:r w:rsidRPr="00B50BF9">
        <w:t>(4), 1165–1174. https://doi.org/10.1029/JZ072i004p01165</w:t>
      </w:r>
    </w:p>
    <w:p w14:paraId="295DF5F5" w14:textId="77777777" w:rsidR="00B50BF9" w:rsidRPr="00B50BF9" w:rsidRDefault="00B50BF9" w:rsidP="006F6D20">
      <w:pPr>
        <w:pStyle w:val="Reference"/>
      </w:pPr>
      <w:r w:rsidRPr="00B50BF9">
        <w:t xml:space="preserve">Hutchings, J. K., Roberts, A., Geiger, C. A., &amp; Richter-Menge, J. (2011). Spatial and temporal characterization of sea-ice deformation. </w:t>
      </w:r>
      <w:r w:rsidRPr="00B50BF9">
        <w:rPr>
          <w:i/>
          <w:iCs/>
        </w:rPr>
        <w:t>Annals of Glaciology</w:t>
      </w:r>
      <w:r w:rsidRPr="00B50BF9">
        <w:t xml:space="preserve">, </w:t>
      </w:r>
      <w:r w:rsidRPr="00B50BF9">
        <w:rPr>
          <w:i/>
          <w:iCs/>
        </w:rPr>
        <w:t>52</w:t>
      </w:r>
      <w:r w:rsidRPr="00B50BF9">
        <w:t>(57 PART 2), 360–368. https://doi.org/10.3189/172756411795931769</w:t>
      </w:r>
    </w:p>
    <w:p w14:paraId="14B17EAA" w14:textId="77777777" w:rsidR="00B50BF9" w:rsidRPr="00B50BF9" w:rsidRDefault="00B50BF9" w:rsidP="006F6D20">
      <w:pPr>
        <w:pStyle w:val="Reference"/>
      </w:pPr>
      <w:r w:rsidRPr="00B50BF9">
        <w:lastRenderedPageBreak/>
        <w:t xml:space="preserve">Hutchings, J. K., Roberts, A., Geiger, C. A., &amp; Richter-Menge, J. (2018). Corrigendum: Spatial and temporal characterisation of sea-ice deformation. </w:t>
      </w:r>
      <w:r w:rsidRPr="00B50BF9">
        <w:rPr>
          <w:i/>
          <w:iCs/>
        </w:rPr>
        <w:t>Journal of Glaciology</w:t>
      </w:r>
      <w:r w:rsidRPr="00B50BF9">
        <w:t xml:space="preserve">, </w:t>
      </w:r>
      <w:r w:rsidRPr="00B50BF9">
        <w:rPr>
          <w:i/>
          <w:iCs/>
        </w:rPr>
        <w:t>64</w:t>
      </w:r>
      <w:r w:rsidRPr="00B50BF9">
        <w:t>(244), 343–346. https://doi.org/10.1017/jog.2018.11</w:t>
      </w:r>
    </w:p>
    <w:p w14:paraId="7854FE3F" w14:textId="77777777" w:rsidR="00B50BF9" w:rsidRPr="00B50BF9" w:rsidRDefault="00B50BF9" w:rsidP="006F6D20">
      <w:pPr>
        <w:pStyle w:val="Reference"/>
      </w:pPr>
      <w:r w:rsidRPr="00B50BF9">
        <w:t xml:space="preserve">Itkin, P., Spreen, G., Cheng, B., Doble, M., Girard-Ardhuin, F., Haapala, J., Hughes, N., Kaleschke, L., Nicolaus, M., &amp; Wilkinson, J. (2017). Thin ice and storms: Sea ice deformation from buoy arrays deployed during N-ICE2015. </w:t>
      </w:r>
      <w:r w:rsidRPr="00B50BF9">
        <w:rPr>
          <w:i/>
          <w:iCs/>
        </w:rPr>
        <w:t>Journal of Geophysical Research: Oceans</w:t>
      </w:r>
      <w:r w:rsidRPr="00B50BF9">
        <w:t xml:space="preserve">, </w:t>
      </w:r>
      <w:r w:rsidRPr="00B50BF9">
        <w:rPr>
          <w:i/>
          <w:iCs/>
        </w:rPr>
        <w:t>122</w:t>
      </w:r>
      <w:r w:rsidRPr="00B50BF9">
        <w:t>(6), 4661–4674. https://doi.org/10.1002/2016JC012403</w:t>
      </w:r>
    </w:p>
    <w:p w14:paraId="6FAAA375" w14:textId="77777777" w:rsidR="00B50BF9" w:rsidRPr="00B50BF9" w:rsidRDefault="00B50BF9" w:rsidP="006F6D20">
      <w:pPr>
        <w:pStyle w:val="Reference"/>
      </w:pPr>
      <w:r w:rsidRPr="00B50BF9">
        <w:t xml:space="preserve">Jordan, R. E., Andreas, E. L., &amp; Makshtas, A. P. (1999). Heat budget of snow-covered sea ice at North Pole 4. </w:t>
      </w:r>
      <w:r w:rsidRPr="00B50BF9">
        <w:rPr>
          <w:i/>
          <w:iCs/>
        </w:rPr>
        <w:t>Journal of Geophysical Research: Oceans</w:t>
      </w:r>
      <w:r w:rsidRPr="00B50BF9">
        <w:t xml:space="preserve">, </w:t>
      </w:r>
      <w:r w:rsidRPr="00B50BF9">
        <w:rPr>
          <w:i/>
          <w:iCs/>
        </w:rPr>
        <w:t>104</w:t>
      </w:r>
      <w:r w:rsidRPr="00B50BF9">
        <w:t>(C4), 7785–7806. https://doi.org/10.1029/1999JC900011</w:t>
      </w:r>
    </w:p>
    <w:p w14:paraId="004DA0FD" w14:textId="77777777" w:rsidR="00B50BF9" w:rsidRPr="00B50BF9" w:rsidRDefault="00B50BF9" w:rsidP="006F6D20">
      <w:pPr>
        <w:pStyle w:val="Reference"/>
      </w:pPr>
      <w:r w:rsidRPr="00B50BF9">
        <w:t xml:space="preserve">Kaimal, J. C., &amp; Finnigan, J. J. (1994). </w:t>
      </w:r>
      <w:r w:rsidRPr="00B50BF9">
        <w:rPr>
          <w:i/>
          <w:iCs/>
        </w:rPr>
        <w:t>Atmospheric boundary layer flows: Their structure and measurement</w:t>
      </w:r>
      <w:r w:rsidRPr="00B50BF9">
        <w:t>. Oxford University Press. https://doi.org/10.1093/oso/9780195062397.001.0001</w:t>
      </w:r>
    </w:p>
    <w:p w14:paraId="3D25C986" w14:textId="77777777" w:rsidR="00B50BF9" w:rsidRPr="00B50BF9" w:rsidRDefault="00B50BF9" w:rsidP="006F6D20">
      <w:pPr>
        <w:pStyle w:val="Reference"/>
      </w:pPr>
      <w:r w:rsidRPr="00B50BF9">
        <w:t xml:space="preserve">Kauffman, B. G., &amp; Large, W. G. (2002). </w:t>
      </w:r>
      <w:r w:rsidRPr="00B50BF9">
        <w:rPr>
          <w:i/>
          <w:iCs/>
        </w:rPr>
        <w:t>The CCSM coupler, version 5.0.1. Technical Note</w:t>
      </w:r>
      <w:r w:rsidRPr="00B50BF9">
        <w:t>. 46 pages.</w:t>
      </w:r>
    </w:p>
    <w:p w14:paraId="6DB0FBAF" w14:textId="77777777" w:rsidR="00B50BF9" w:rsidRPr="00B50BF9" w:rsidRDefault="00B50BF9" w:rsidP="006F6D20">
      <w:pPr>
        <w:pStyle w:val="Reference"/>
      </w:pPr>
      <w:r w:rsidRPr="00B50BF9">
        <w:t xml:space="preserve">Kriegsmann, A., &amp; Brümmer, B. (2014). Cyclone impact on sea ice in the central Arctic Ocean: A statistical study. </w:t>
      </w:r>
      <w:r w:rsidRPr="00B50BF9">
        <w:rPr>
          <w:i/>
          <w:iCs/>
        </w:rPr>
        <w:t>Cryosphere</w:t>
      </w:r>
      <w:r w:rsidRPr="00B50BF9">
        <w:t xml:space="preserve">, </w:t>
      </w:r>
      <w:r w:rsidRPr="00B50BF9">
        <w:rPr>
          <w:i/>
          <w:iCs/>
        </w:rPr>
        <w:t>8</w:t>
      </w:r>
      <w:r w:rsidRPr="00B50BF9">
        <w:t>(1), 303–317. https://doi.org/10.5194/tc-8-303-2014</w:t>
      </w:r>
    </w:p>
    <w:p w14:paraId="39B46747" w14:textId="77777777" w:rsidR="00B50BF9" w:rsidRPr="00B50BF9" w:rsidRDefault="00B50BF9" w:rsidP="006F6D20">
      <w:pPr>
        <w:pStyle w:val="Reference"/>
      </w:pPr>
      <w:r w:rsidRPr="00B50BF9">
        <w:t xml:space="preserve">Krumpen, T., von Albedyll, L., Goessling, H. F., Hendricks, S., Juhls, B., Spreen, G., Willmes, S., Belter, H. J., Dethloff, K., Haas, C., Kaleschke, L., Katlein, C., Tian-Kunze, X., Ricker, R., Rostosky, P., Rückert, J., Singha, S., &amp; Sokolova, J. (2021). MOSAiC drift expedition from October 2019 to July 2020: Sea ice conditions from space and comparison with previous years. </w:t>
      </w:r>
      <w:r w:rsidRPr="00B50BF9">
        <w:rPr>
          <w:i/>
          <w:iCs/>
        </w:rPr>
        <w:t>The Cryosphere</w:t>
      </w:r>
      <w:r w:rsidRPr="00B50BF9">
        <w:t xml:space="preserve">, </w:t>
      </w:r>
      <w:r w:rsidRPr="00B50BF9">
        <w:rPr>
          <w:i/>
          <w:iCs/>
        </w:rPr>
        <w:t>15</w:t>
      </w:r>
      <w:r w:rsidRPr="00B50BF9">
        <w:t>(8), 3897–3920. https://doi.org/10.5194/tc-15-3897-2021</w:t>
      </w:r>
    </w:p>
    <w:p w14:paraId="58EAEEA0" w14:textId="77777777" w:rsidR="00B50BF9" w:rsidRPr="00B50BF9" w:rsidRDefault="00B50BF9" w:rsidP="006F6D20">
      <w:pPr>
        <w:pStyle w:val="Reference"/>
      </w:pPr>
      <w:r w:rsidRPr="00B50BF9">
        <w:t xml:space="preserve">Lawrence, D. M., Fisher, R. A., Koven, C. D., Oleson, K. W., Swenson, S. C., Bonan, G., Collier, N., Ghimire, B., Van Kampenhout, L., Kennedy, D., Kluzek, E., Lawrence, P. J., Li, F., Li, H., Lombardozzi, D., Riley, W. J., Sacks, W. J., Shi, M., Vertenstein, M., … Zeng, X. (2019). The Community Land Model Version 5: Description of New Features, Benchmarking, and Impact of Forcing Uncertainty. </w:t>
      </w:r>
      <w:r w:rsidRPr="00B50BF9">
        <w:rPr>
          <w:i/>
          <w:iCs/>
        </w:rPr>
        <w:t>Journal of Advances in Modeling Earth Systems</w:t>
      </w:r>
      <w:r w:rsidRPr="00B50BF9">
        <w:t xml:space="preserve">, </w:t>
      </w:r>
      <w:r w:rsidRPr="00B50BF9">
        <w:rPr>
          <w:i/>
          <w:iCs/>
        </w:rPr>
        <w:t>11</w:t>
      </w:r>
      <w:r w:rsidRPr="00B50BF9">
        <w:t>(12), 4245–4287. https://doi.org/10.1029/2018MS001583</w:t>
      </w:r>
    </w:p>
    <w:p w14:paraId="47D1562D" w14:textId="77777777" w:rsidR="00B50BF9" w:rsidRPr="00B50BF9" w:rsidRDefault="00B50BF9" w:rsidP="006F6D20">
      <w:pPr>
        <w:pStyle w:val="Reference"/>
      </w:pPr>
      <w:r w:rsidRPr="00B50BF9">
        <w:t xml:space="preserve">LeMone, M. A. (1973). The Structure and Dynamics of Horizontal Roll Vortices in the Planetary Boundary Layer. </w:t>
      </w:r>
      <w:r w:rsidRPr="00B50BF9">
        <w:rPr>
          <w:i/>
          <w:iCs/>
        </w:rPr>
        <w:t>Journal of the Atmospheric Sciences</w:t>
      </w:r>
      <w:r w:rsidRPr="00B50BF9">
        <w:t xml:space="preserve">, </w:t>
      </w:r>
      <w:r w:rsidRPr="00B50BF9">
        <w:rPr>
          <w:i/>
          <w:iCs/>
        </w:rPr>
        <w:t>30</w:t>
      </w:r>
      <w:r w:rsidRPr="00B50BF9">
        <w:t>, 1077–1091. https://doi.org/10.1175/1520-0469(1973)030&lt;1077:TSADOH&gt;2.0.CO;2</w:t>
      </w:r>
    </w:p>
    <w:p w14:paraId="44E3E552" w14:textId="77777777" w:rsidR="00B50BF9" w:rsidRPr="00FC48AF" w:rsidRDefault="00B50BF9" w:rsidP="006F6D20">
      <w:pPr>
        <w:pStyle w:val="Reference"/>
        <w:rPr>
          <w:lang w:val="sv-SE"/>
          <w:rPrChange w:id="598" w:author="Ola Persson" w:date="2023-11-14T06:20:00Z">
            <w:rPr/>
          </w:rPrChange>
        </w:rPr>
      </w:pPr>
      <w:r w:rsidRPr="00B50BF9">
        <w:t xml:space="preserve">Leppäranta, M. (2007). </w:t>
      </w:r>
      <w:r w:rsidRPr="00B50BF9">
        <w:rPr>
          <w:i/>
          <w:iCs/>
        </w:rPr>
        <w:t>The drift of sea ice</w:t>
      </w:r>
      <w:r w:rsidRPr="00B50BF9">
        <w:t xml:space="preserve">. </w:t>
      </w:r>
      <w:r w:rsidRPr="00FC48AF">
        <w:rPr>
          <w:lang w:val="sv-SE"/>
          <w:rPrChange w:id="599" w:author="Ola Persson" w:date="2023-11-14T06:20:00Z">
            <w:rPr/>
          </w:rPrChange>
        </w:rPr>
        <w:t>Springer Berlin Heidelberg. https://books.google.com/books?id=MMIXaOl1jxwC</w:t>
      </w:r>
    </w:p>
    <w:p w14:paraId="75E166FC" w14:textId="77777777" w:rsidR="00B50BF9" w:rsidRPr="00B50BF9" w:rsidRDefault="00B50BF9" w:rsidP="006F6D20">
      <w:pPr>
        <w:pStyle w:val="Reference"/>
      </w:pPr>
      <w:r w:rsidRPr="00B50BF9">
        <w:t xml:space="preserve">Lindsay, R. W. (2002). Ice deformation near SHEBA. </w:t>
      </w:r>
      <w:r w:rsidRPr="00B50BF9">
        <w:rPr>
          <w:i/>
          <w:iCs/>
        </w:rPr>
        <w:t>Journal of Geophysical Research</w:t>
      </w:r>
      <w:r w:rsidRPr="00B50BF9">
        <w:t xml:space="preserve">, </w:t>
      </w:r>
      <w:r w:rsidRPr="00B50BF9">
        <w:rPr>
          <w:i/>
          <w:iCs/>
        </w:rPr>
        <w:t>107</w:t>
      </w:r>
      <w:r w:rsidRPr="00B50BF9">
        <w:t>(C10), 8042. https://doi.org/10.1029/2000JC000445</w:t>
      </w:r>
    </w:p>
    <w:p w14:paraId="6338B679" w14:textId="77777777" w:rsidR="00B50BF9" w:rsidRPr="00B50BF9" w:rsidRDefault="00B50BF9" w:rsidP="006F6D20">
      <w:pPr>
        <w:pStyle w:val="Reference"/>
      </w:pPr>
      <w:r w:rsidRPr="00B50BF9">
        <w:t xml:space="preserve">López-García, V., Neely, R. R., Dahlke, S., &amp; Brooks, I. M. (2022). Low-level jets over the Arctic Ocean during MOSAiC. </w:t>
      </w:r>
      <w:r w:rsidRPr="00B50BF9">
        <w:rPr>
          <w:i/>
          <w:iCs/>
        </w:rPr>
        <w:t>Elementa: Science of the Anthropocene</w:t>
      </w:r>
      <w:r w:rsidRPr="00B50BF9">
        <w:t xml:space="preserve">, </w:t>
      </w:r>
      <w:r w:rsidRPr="00B50BF9">
        <w:rPr>
          <w:i/>
          <w:iCs/>
        </w:rPr>
        <w:t>10</w:t>
      </w:r>
      <w:r w:rsidRPr="00B50BF9">
        <w:t>(1), 00063. https://doi.org/10.1525/elementa.2022.00063</w:t>
      </w:r>
    </w:p>
    <w:p w14:paraId="11BD3393" w14:textId="77777777" w:rsidR="00B50BF9" w:rsidRPr="00B50BF9" w:rsidRDefault="00B50BF9" w:rsidP="006F6D20">
      <w:pPr>
        <w:pStyle w:val="Reference"/>
      </w:pPr>
      <w:r w:rsidRPr="00FC48AF">
        <w:rPr>
          <w:lang w:val="sv-SE"/>
          <w:rPrChange w:id="600" w:author="Ola Persson" w:date="2023-11-14T06:20:00Z">
            <w:rPr/>
          </w:rPrChange>
        </w:rPr>
        <w:t xml:space="preserve">Lüpkes, C., &amp; Gryanik, V. M. (2015). </w:t>
      </w:r>
      <w:r w:rsidRPr="00B50BF9">
        <w:t xml:space="preserve">A stability-dependent parametrization of transfer coefficients formomentum and heat over polar sea ice to be used in climate models. </w:t>
      </w:r>
      <w:r w:rsidRPr="00B50BF9">
        <w:rPr>
          <w:i/>
          <w:iCs/>
        </w:rPr>
        <w:lastRenderedPageBreak/>
        <w:t>Journal of Geophysical Research</w:t>
      </w:r>
      <w:r w:rsidRPr="00B50BF9">
        <w:t xml:space="preserve">, </w:t>
      </w:r>
      <w:r w:rsidRPr="00B50BF9">
        <w:rPr>
          <w:i/>
          <w:iCs/>
        </w:rPr>
        <w:t>120</w:t>
      </w:r>
      <w:r w:rsidRPr="00B50BF9">
        <w:t>(2), 552–581. https://doi.org/10.1002/2014JD022418</w:t>
      </w:r>
    </w:p>
    <w:p w14:paraId="22704C4C" w14:textId="77777777" w:rsidR="00B50BF9" w:rsidRPr="00B50BF9" w:rsidRDefault="00B50BF9" w:rsidP="006F6D20">
      <w:pPr>
        <w:pStyle w:val="Reference"/>
      </w:pPr>
      <w:r w:rsidRPr="00B50BF9">
        <w:t xml:space="preserve">Lüpkes, C., Gryanik, V. M., Witha, B., Gryschka, M., Rassch, S., &amp; Gollnik, T. (2008). Modeling convection over arctic leads with LES and a non-eddy-resolving microscale model. </w:t>
      </w:r>
      <w:r w:rsidRPr="00B50BF9">
        <w:rPr>
          <w:i/>
          <w:iCs/>
        </w:rPr>
        <w:t>Journal of Geophysical Research: Oceans</w:t>
      </w:r>
      <w:r w:rsidRPr="00B50BF9">
        <w:t xml:space="preserve">, </w:t>
      </w:r>
      <w:r w:rsidRPr="00B50BF9">
        <w:rPr>
          <w:i/>
          <w:iCs/>
        </w:rPr>
        <w:t>113</w:t>
      </w:r>
      <w:r w:rsidRPr="00B50BF9">
        <w:t>(9), 1–17. https://doi.org/10.1029/2007JC004099</w:t>
      </w:r>
    </w:p>
    <w:p w14:paraId="492BB46F" w14:textId="77777777" w:rsidR="00B50BF9" w:rsidRPr="00B50BF9" w:rsidRDefault="00B50BF9" w:rsidP="006F6D20">
      <w:pPr>
        <w:pStyle w:val="Reference"/>
      </w:pPr>
      <w:r w:rsidRPr="00B50BF9">
        <w:t xml:space="preserve">Martini, K. I., Simmons, H. L., Stoudt, C. A., &amp; Hutchings, J. K. (2014). Near-inertial internal waves and sea ice in the Beaufort Sea. </w:t>
      </w:r>
      <w:r w:rsidRPr="00B50BF9">
        <w:rPr>
          <w:i/>
          <w:iCs/>
        </w:rPr>
        <w:t>Journal of Physical Oceanography</w:t>
      </w:r>
      <w:r w:rsidRPr="00B50BF9">
        <w:t xml:space="preserve">, </w:t>
      </w:r>
      <w:r w:rsidRPr="00B50BF9">
        <w:rPr>
          <w:i/>
          <w:iCs/>
        </w:rPr>
        <w:t>44</w:t>
      </w:r>
      <w:r w:rsidRPr="00B50BF9">
        <w:t>(8), 2212–2234. https://doi.org/10.1175/JPO-D-13-0160.1</w:t>
      </w:r>
    </w:p>
    <w:p w14:paraId="2CB5E256" w14:textId="77777777" w:rsidR="00B50BF9" w:rsidRPr="00B50BF9" w:rsidRDefault="00B50BF9" w:rsidP="006F6D20">
      <w:pPr>
        <w:pStyle w:val="Reference"/>
      </w:pPr>
      <w:r w:rsidRPr="00B50BF9">
        <w:t xml:space="preserve">Maslowski, W., Clement Kinney, J., Higgins, M., &amp; Roberts, A. (2012). The Future of Arctic Sea Ice. </w:t>
      </w:r>
      <w:r w:rsidRPr="00B50BF9">
        <w:rPr>
          <w:i/>
          <w:iCs/>
        </w:rPr>
        <w:t>Annual Review of Earth and Planetary Sciences</w:t>
      </w:r>
      <w:r w:rsidRPr="00B50BF9">
        <w:t xml:space="preserve">, </w:t>
      </w:r>
      <w:r w:rsidRPr="00B50BF9">
        <w:rPr>
          <w:i/>
          <w:iCs/>
        </w:rPr>
        <w:t>40</w:t>
      </w:r>
      <w:r w:rsidRPr="00B50BF9">
        <w:t>(1), 625–654. https://doi.org/10.1146/annurev-earth-042711-105345</w:t>
      </w:r>
    </w:p>
    <w:p w14:paraId="58B8D92E" w14:textId="77777777" w:rsidR="00B50BF9" w:rsidRPr="00B50BF9" w:rsidRDefault="00B50BF9" w:rsidP="006F6D20">
      <w:pPr>
        <w:pStyle w:val="Reference"/>
      </w:pPr>
      <w:r w:rsidRPr="00FC48AF">
        <w:rPr>
          <w:lang w:val="sv-SE"/>
          <w:rPrChange w:id="601" w:author="Ola Persson" w:date="2023-11-14T06:20:00Z">
            <w:rPr/>
          </w:rPrChange>
        </w:rPr>
        <w:t xml:space="preserve">McNutt, S. L., &amp; Overland, J. E. (2003). </w:t>
      </w:r>
      <w:r w:rsidRPr="00B50BF9">
        <w:t xml:space="preserve">Spatial hierarchy in Arctic sea ice dynamics. </w:t>
      </w:r>
      <w:r w:rsidRPr="00B50BF9">
        <w:rPr>
          <w:i/>
          <w:iCs/>
        </w:rPr>
        <w:t>Tellus A: Dynamic Meteorology and Oceanography</w:t>
      </w:r>
      <w:r w:rsidRPr="00B50BF9">
        <w:t xml:space="preserve">, </w:t>
      </w:r>
      <w:r w:rsidRPr="00B50BF9">
        <w:rPr>
          <w:i/>
          <w:iCs/>
        </w:rPr>
        <w:t>55</w:t>
      </w:r>
      <w:r w:rsidRPr="00B50BF9">
        <w:t>(2), 181–191. https://doi.org/10.3402/tellusa.v55i2.12088</w:t>
      </w:r>
    </w:p>
    <w:p w14:paraId="46708EAE" w14:textId="77777777" w:rsidR="00B50BF9" w:rsidRPr="00B50BF9" w:rsidRDefault="00B50BF9" w:rsidP="006F6D20">
      <w:pPr>
        <w:pStyle w:val="Reference"/>
      </w:pPr>
      <w:r w:rsidRPr="00B50BF9">
        <w:t xml:space="preserve">McPhee, M. G. (2002). Turbulent stress at the ice/ocean interface and bottom surface hydraulic roughness during the SHEBA drift. </w:t>
      </w:r>
      <w:r w:rsidRPr="00B50BF9">
        <w:rPr>
          <w:i/>
          <w:iCs/>
        </w:rPr>
        <w:t>Journal of Geophysical Research</w:t>
      </w:r>
      <w:r w:rsidRPr="00B50BF9">
        <w:t xml:space="preserve">, </w:t>
      </w:r>
      <w:r w:rsidRPr="00B50BF9">
        <w:rPr>
          <w:i/>
          <w:iCs/>
        </w:rPr>
        <w:t>107</w:t>
      </w:r>
      <w:r w:rsidRPr="00B50BF9">
        <w:t>(C10), 8037. https://doi.org/10.1029/2000JC000633</w:t>
      </w:r>
    </w:p>
    <w:p w14:paraId="671E824C" w14:textId="77777777" w:rsidR="00B50BF9" w:rsidRPr="00FC48AF" w:rsidRDefault="00B50BF9" w:rsidP="006F6D20">
      <w:pPr>
        <w:pStyle w:val="Reference"/>
        <w:rPr>
          <w:lang w:val="sv-SE"/>
          <w:rPrChange w:id="602" w:author="Ola Persson" w:date="2023-11-14T06:20:00Z">
            <w:rPr/>
          </w:rPrChange>
        </w:rPr>
      </w:pPr>
      <w:r w:rsidRPr="00B50BF9">
        <w:t xml:space="preserve">McPhee, M. G. (2008). </w:t>
      </w:r>
      <w:r w:rsidRPr="00B50BF9">
        <w:rPr>
          <w:i/>
          <w:iCs/>
        </w:rPr>
        <w:t>Air-Ice-Ocean Interaction: Turbulent Ocean Boundary Layer Exchange Processes</w:t>
      </w:r>
      <w:r w:rsidRPr="00B50BF9">
        <w:t xml:space="preserve"> (1st ed.). </w:t>
      </w:r>
      <w:r w:rsidRPr="00FC48AF">
        <w:rPr>
          <w:lang w:val="sv-SE"/>
          <w:rPrChange w:id="603" w:author="Ola Persson" w:date="2023-11-14T06:20:00Z">
            <w:rPr/>
          </w:rPrChange>
        </w:rPr>
        <w:t>Springer. https://doi.org/10.1007/978-0-387-78335-2</w:t>
      </w:r>
    </w:p>
    <w:p w14:paraId="18799CB1" w14:textId="77777777" w:rsidR="00B50BF9" w:rsidRPr="00B50BF9" w:rsidRDefault="00B50BF9" w:rsidP="006F6D20">
      <w:pPr>
        <w:pStyle w:val="Reference"/>
      </w:pPr>
      <w:r w:rsidRPr="00FC48AF">
        <w:rPr>
          <w:lang w:val="sv-SE"/>
          <w:rPrChange w:id="604" w:author="Ola Persson" w:date="2023-11-14T06:20:00Z">
            <w:rPr/>
          </w:rPrChange>
        </w:rPr>
        <w:t xml:space="preserve">McPhee, M. G., &amp; Kantha, L. H. (1989). </w:t>
      </w:r>
      <w:r w:rsidRPr="00B50BF9">
        <w:t xml:space="preserve">Generation of internal waves by sea ice. </w:t>
      </w:r>
      <w:r w:rsidRPr="00B50BF9">
        <w:rPr>
          <w:i/>
          <w:iCs/>
        </w:rPr>
        <w:t>Journal of Geophysical Research</w:t>
      </w:r>
      <w:r w:rsidRPr="00B50BF9">
        <w:t xml:space="preserve">, </w:t>
      </w:r>
      <w:r w:rsidRPr="00B50BF9">
        <w:rPr>
          <w:i/>
          <w:iCs/>
        </w:rPr>
        <w:t>94</w:t>
      </w:r>
      <w:r w:rsidRPr="00B50BF9">
        <w:t>(C3), 3287. https://doi.org/10.1029/JC094iC03p03287</w:t>
      </w:r>
    </w:p>
    <w:p w14:paraId="0C7CE82D" w14:textId="77777777" w:rsidR="00B50BF9" w:rsidRPr="00B50BF9" w:rsidRDefault="00B50BF9" w:rsidP="006F6D20">
      <w:pPr>
        <w:pStyle w:val="Reference"/>
      </w:pPr>
      <w:r w:rsidRPr="00B50BF9">
        <w:t xml:space="preserve">Meier, W. N., Fetterer, F., Windnagel, A. K., &amp; Stewart, S. (2021). </w:t>
      </w:r>
      <w:r w:rsidRPr="00B50BF9">
        <w:rPr>
          <w:i/>
          <w:iCs/>
        </w:rPr>
        <w:t>NOAA / NSIDC Climate Data Record of Passive Microwave Sea Ice Concentration, Version 4</w:t>
      </w:r>
      <w:r w:rsidRPr="00B50BF9">
        <w:t>. National Snow and Ice Data Center. https://doi.org/10.7265/efmz-2t65</w:t>
      </w:r>
    </w:p>
    <w:p w14:paraId="2EE3D0D4" w14:textId="77777777" w:rsidR="00B50BF9" w:rsidRPr="00B50BF9" w:rsidRDefault="00B50BF9" w:rsidP="006F6D20">
      <w:pPr>
        <w:pStyle w:val="Reference"/>
      </w:pPr>
      <w:r w:rsidRPr="00B50BF9">
        <w:t xml:space="preserve">Meyer, A., Fer, I., Sundfjord, A., &amp; Peterson, A. K. (2017). Mixing rates and vertical heat fluxes north of Svalbard from Arctic winter to spring. </w:t>
      </w:r>
      <w:r w:rsidRPr="00B50BF9">
        <w:rPr>
          <w:i/>
          <w:iCs/>
        </w:rPr>
        <w:t>Journal of Geophysical Research: Oceans</w:t>
      </w:r>
      <w:r w:rsidRPr="00B50BF9">
        <w:t xml:space="preserve">, </w:t>
      </w:r>
      <w:r w:rsidRPr="00B50BF9">
        <w:rPr>
          <w:i/>
          <w:iCs/>
        </w:rPr>
        <w:t>122</w:t>
      </w:r>
      <w:r w:rsidRPr="00B50BF9">
        <w:t>(6), 4569–4586. https://doi.org/10.1002/2016JC012441</w:t>
      </w:r>
    </w:p>
    <w:p w14:paraId="74CF1D9E" w14:textId="77777777" w:rsidR="00B50BF9" w:rsidRPr="00B50BF9" w:rsidRDefault="00B50BF9" w:rsidP="006F6D20">
      <w:pPr>
        <w:pStyle w:val="Reference"/>
      </w:pPr>
      <w:r w:rsidRPr="00B50BF9">
        <w:t xml:space="preserve">Meyer, A., Sundfjord, A., Fer, I., Provost, C., Villacieros Robineau, N., Koenig, Z., Onarheim, I. H., Smedsrud, L. H., Duarte, P., Dodd, P. A., Graham, R. M., Schmidtko, S., &amp; Kauko, H. M. (2017). Winter to summer oceanographic observations in the Arctic Ocean north of Svalbard. </w:t>
      </w:r>
      <w:r w:rsidRPr="00B50BF9">
        <w:rPr>
          <w:i/>
          <w:iCs/>
        </w:rPr>
        <w:t>Journal of Geophysical Research: Oceans</w:t>
      </w:r>
      <w:r w:rsidRPr="00B50BF9">
        <w:t xml:space="preserve">, </w:t>
      </w:r>
      <w:r w:rsidRPr="00B50BF9">
        <w:rPr>
          <w:i/>
          <w:iCs/>
        </w:rPr>
        <w:t>122</w:t>
      </w:r>
      <w:r w:rsidRPr="00B50BF9">
        <w:t>(8), 6218–6237. https://doi.org/10.1002/2016JC012391</w:t>
      </w:r>
    </w:p>
    <w:p w14:paraId="48B036FA" w14:textId="77777777" w:rsidR="00B50BF9" w:rsidRPr="00B50BF9" w:rsidRDefault="00B50BF9" w:rsidP="006F6D20">
      <w:pPr>
        <w:pStyle w:val="Reference"/>
      </w:pPr>
      <w:r w:rsidRPr="00B50BF9">
        <w:t xml:space="preserve">Nansen, F. (1902). </w:t>
      </w:r>
      <w:r w:rsidRPr="00B50BF9">
        <w:rPr>
          <w:i/>
          <w:iCs/>
        </w:rPr>
        <w:t>The Norwegian North polar expedition, 1893-1896: Scientific Results</w:t>
      </w:r>
      <w:r w:rsidRPr="00B50BF9">
        <w:t>. London ; New York : Longmans, Green and Co. ; Christiania : J. Dybwad, 1900-1906.</w:t>
      </w:r>
    </w:p>
    <w:p w14:paraId="2B39E2F9" w14:textId="77777777" w:rsidR="00B50BF9" w:rsidRPr="00B50BF9" w:rsidRDefault="00B50BF9" w:rsidP="006F6D20">
      <w:pPr>
        <w:pStyle w:val="Reference"/>
      </w:pPr>
      <w:r w:rsidRPr="00B50BF9">
        <w:t xml:space="preserve">Nicolaus, M., Perovich, D. K., Spreen, G., Granskog, M. A., von Albedyll, L., Angelopoulos, M., Anhaus, P., Arndt, S., Belter, H. J., Bessonov, V., Birnbaum, G., Brauchle, J., Calmer, R., Cardellach, E., Cheng, B., Clemens-Sewall, D., Dadic, R., Damm, E., de Boer, G., … Wendisch, M. (2022). Overview of the MOSAiC expedition: Snow and sea ice. </w:t>
      </w:r>
      <w:r w:rsidRPr="00B50BF9">
        <w:rPr>
          <w:i/>
          <w:iCs/>
        </w:rPr>
        <w:t>Elementa: Science of the Anthropocene</w:t>
      </w:r>
      <w:r w:rsidRPr="00B50BF9">
        <w:t xml:space="preserve">, </w:t>
      </w:r>
      <w:r w:rsidRPr="00B50BF9">
        <w:rPr>
          <w:i/>
          <w:iCs/>
        </w:rPr>
        <w:t>10</w:t>
      </w:r>
      <w:r w:rsidRPr="00B50BF9">
        <w:t>(1). https://doi.org/10.1525/elementa.2021.000046</w:t>
      </w:r>
    </w:p>
    <w:p w14:paraId="66C52F3D" w14:textId="77777777" w:rsidR="00B50BF9" w:rsidRPr="00B50BF9" w:rsidRDefault="00B50BF9" w:rsidP="006F6D20">
      <w:pPr>
        <w:pStyle w:val="Reference"/>
      </w:pPr>
      <w:r w:rsidRPr="00B50BF9">
        <w:lastRenderedPageBreak/>
        <w:t xml:space="preserve">Oikkonen, A., Haapala, J., Lensu, M., Karvonen, J., &amp; Itkin, P. (2017). Small‐scale sea ice deformation during N‐ICE2015: From compact pack ice to marginal ice zone. </w:t>
      </w:r>
      <w:r w:rsidRPr="00B50BF9">
        <w:rPr>
          <w:i/>
          <w:iCs/>
        </w:rPr>
        <w:t>Journal of Geophysical Research</w:t>
      </w:r>
      <w:r w:rsidRPr="00B50BF9">
        <w:t xml:space="preserve">, </w:t>
      </w:r>
      <w:r w:rsidRPr="00B50BF9">
        <w:rPr>
          <w:i/>
          <w:iCs/>
        </w:rPr>
        <w:t>122</w:t>
      </w:r>
      <w:r w:rsidRPr="00B50BF9">
        <w:t>, 5105–5120.</w:t>
      </w:r>
    </w:p>
    <w:p w14:paraId="35B22D9F" w14:textId="77777777" w:rsidR="00B50BF9" w:rsidRPr="00B50BF9" w:rsidRDefault="00B50BF9" w:rsidP="006F6D20">
      <w:pPr>
        <w:pStyle w:val="Reference"/>
      </w:pPr>
      <w:r w:rsidRPr="00B50BF9">
        <w:t xml:space="preserve">Overland, J. E. (1985). Atmospheric boundary layer structure and drag coefficients over sea ice. </w:t>
      </w:r>
      <w:r w:rsidRPr="00B50BF9">
        <w:rPr>
          <w:i/>
          <w:iCs/>
        </w:rPr>
        <w:t>Journal of Geophysical Research: Oceans</w:t>
      </w:r>
      <w:r w:rsidRPr="00B50BF9">
        <w:t xml:space="preserve">, </w:t>
      </w:r>
      <w:r w:rsidRPr="00B50BF9">
        <w:rPr>
          <w:i/>
          <w:iCs/>
        </w:rPr>
        <w:t>90</w:t>
      </w:r>
      <w:r w:rsidRPr="00B50BF9">
        <w:t>(C5), 9029–9049. https://doi.org/10.1029/JC090iC05p09029</w:t>
      </w:r>
    </w:p>
    <w:p w14:paraId="0F8D0D46" w14:textId="77777777" w:rsidR="00B50BF9" w:rsidRPr="00B50BF9" w:rsidRDefault="00B50BF9" w:rsidP="006F6D20">
      <w:pPr>
        <w:pStyle w:val="Reference"/>
      </w:pPr>
      <w:r w:rsidRPr="00B50BF9">
        <w:t xml:space="preserve">Overland, J. E., &amp; Pease, C. H. (1982). Cyclone climatology of the Bering Sea and its relation to sea ice extent. </w:t>
      </w:r>
      <w:r w:rsidRPr="00B50BF9">
        <w:rPr>
          <w:i/>
          <w:iCs/>
        </w:rPr>
        <w:t>Monthly Weather Review</w:t>
      </w:r>
      <w:r w:rsidRPr="00B50BF9">
        <w:t xml:space="preserve">, </w:t>
      </w:r>
      <w:r w:rsidRPr="00B50BF9">
        <w:rPr>
          <w:i/>
          <w:iCs/>
        </w:rPr>
        <w:t>110</w:t>
      </w:r>
      <w:r w:rsidRPr="00B50BF9">
        <w:t>, 5–13.</w:t>
      </w:r>
    </w:p>
    <w:p w14:paraId="3142E81C" w14:textId="77777777" w:rsidR="00B50BF9" w:rsidRPr="00B50BF9" w:rsidRDefault="00B50BF9" w:rsidP="006F6D20">
      <w:pPr>
        <w:pStyle w:val="Reference"/>
      </w:pPr>
      <w:r w:rsidRPr="00B50BF9">
        <w:t xml:space="preserve">Peng, S., Yang, Q., Shupe, M. D., Xi, X., Han, B., Chen, D., Dahlke, S., &amp; Liu, C. (2023). The characteristics of atmospheric boundary layer height over the Arctic Ocean during MOSAiC. </w:t>
      </w:r>
      <w:r w:rsidRPr="00B50BF9">
        <w:rPr>
          <w:i/>
          <w:iCs/>
        </w:rPr>
        <w:t>Atmospheric Chemistry and Physics</w:t>
      </w:r>
      <w:r w:rsidRPr="00B50BF9">
        <w:t xml:space="preserve">, </w:t>
      </w:r>
      <w:r w:rsidRPr="00B50BF9">
        <w:rPr>
          <w:i/>
          <w:iCs/>
        </w:rPr>
        <w:t>23</w:t>
      </w:r>
      <w:r w:rsidRPr="00B50BF9">
        <w:t>(15), 8683–8703. https://doi.org/10.5194/acp-23-8683-2023</w:t>
      </w:r>
    </w:p>
    <w:p w14:paraId="6ECF3E0E" w14:textId="77777777" w:rsidR="00B50BF9" w:rsidRPr="00B50BF9" w:rsidRDefault="00B50BF9" w:rsidP="006F6D20">
      <w:pPr>
        <w:pStyle w:val="Reference"/>
      </w:pPr>
      <w:r w:rsidRPr="00B50BF9">
        <w:t xml:space="preserve">Persson, P. O. G. (2012). Onset and end of the summer melt season over sea ice: Thermal structure and surface energy perspective from SHEBA. </w:t>
      </w:r>
      <w:r w:rsidRPr="00B50BF9">
        <w:rPr>
          <w:i/>
          <w:iCs/>
        </w:rPr>
        <w:t>Climate Dynamics</w:t>
      </w:r>
      <w:r w:rsidRPr="00B50BF9">
        <w:t xml:space="preserve">, </w:t>
      </w:r>
      <w:r w:rsidRPr="00B50BF9">
        <w:rPr>
          <w:i/>
          <w:iCs/>
        </w:rPr>
        <w:t>39</w:t>
      </w:r>
      <w:r w:rsidRPr="00B50BF9">
        <w:t>, 1349–1371. https://doi.org/10.1007/s00382-011-1196-9</w:t>
      </w:r>
    </w:p>
    <w:p w14:paraId="1F8C8EA8" w14:textId="77777777" w:rsidR="00B50BF9" w:rsidRPr="00B50BF9" w:rsidRDefault="00B50BF9" w:rsidP="006F6D20">
      <w:pPr>
        <w:pStyle w:val="Reference"/>
      </w:pPr>
      <w:r w:rsidRPr="00B50BF9">
        <w:t xml:space="preserve">Persson, P. O. G., Shupe, M. D., Perovich, D., &amp; Solomon, A. (2017). Linking atmospheric synoptic transport, cloud phase, surface energy fluxes, and sea-ice growth: Observations of midwinter SHEBA conditions. </w:t>
      </w:r>
      <w:r w:rsidRPr="00B50BF9">
        <w:rPr>
          <w:i/>
          <w:iCs/>
        </w:rPr>
        <w:t>Climate Dynamics</w:t>
      </w:r>
      <w:r w:rsidRPr="00B50BF9">
        <w:t xml:space="preserve">, </w:t>
      </w:r>
      <w:r w:rsidRPr="00B50BF9">
        <w:rPr>
          <w:i/>
          <w:iCs/>
        </w:rPr>
        <w:t>49</w:t>
      </w:r>
      <w:r w:rsidRPr="00B50BF9">
        <w:t>(4), 1341–1364. https://doi.org/10.1007/s00382-016-3383-1</w:t>
      </w:r>
    </w:p>
    <w:p w14:paraId="6E498856" w14:textId="77777777" w:rsidR="00B50BF9" w:rsidRPr="00B50BF9" w:rsidRDefault="00B50BF9" w:rsidP="006F6D20">
      <w:pPr>
        <w:pStyle w:val="Reference"/>
      </w:pPr>
      <w:r w:rsidRPr="00B50BF9">
        <w:t xml:space="preserve">Petty, A. A., Hutchings, J. K., Richter-Menge, J. A., &amp; Tschudi, M. A. (2016). Sea ice circulation around the Beaufort Gyre: The changing role of wind forcing and the sea ice state. </w:t>
      </w:r>
      <w:r w:rsidRPr="00B50BF9">
        <w:rPr>
          <w:i/>
          <w:iCs/>
        </w:rPr>
        <w:t>Journal of Geophysical Research</w:t>
      </w:r>
      <w:r w:rsidRPr="00B50BF9">
        <w:t>, 19.</w:t>
      </w:r>
    </w:p>
    <w:p w14:paraId="16004C1F" w14:textId="77777777" w:rsidR="00B50BF9" w:rsidRPr="00B50BF9" w:rsidRDefault="00B50BF9" w:rsidP="006F6D20">
      <w:pPr>
        <w:pStyle w:val="Reference"/>
      </w:pPr>
      <w:r w:rsidRPr="00B50BF9">
        <w:t xml:space="preserve">Pinto, J. O., Alam, A., Maslanik, J. A., Curry, J. A., &amp; Stone, R. S. (2003). Surface characteristics and atmospheric footprint of springtime Arctic leads at SHEBA. </w:t>
      </w:r>
      <w:r w:rsidRPr="00B50BF9">
        <w:rPr>
          <w:i/>
          <w:iCs/>
        </w:rPr>
        <w:t>Journal of Geophysical Research - Oceans</w:t>
      </w:r>
      <w:r w:rsidRPr="00B50BF9">
        <w:t xml:space="preserve">, </w:t>
      </w:r>
      <w:r w:rsidRPr="00B50BF9">
        <w:rPr>
          <w:i/>
          <w:iCs/>
        </w:rPr>
        <w:t>108</w:t>
      </w:r>
      <w:r w:rsidRPr="00B50BF9">
        <w:t>(C4), 8051. https://doi.org/10.1029/2000JC000473</w:t>
      </w:r>
    </w:p>
    <w:p w14:paraId="247504ED" w14:textId="77777777" w:rsidR="00B50BF9" w:rsidRPr="00B50BF9" w:rsidRDefault="00B50BF9" w:rsidP="006F6D20">
      <w:pPr>
        <w:pStyle w:val="Reference"/>
      </w:pPr>
      <w:r w:rsidRPr="00B50BF9">
        <w:t xml:space="preserve">Proshutinsky, A. Y., &amp; Johnson, M. A. (1997). Two circulation regimes of the wind-driven Arctic Ocean. </w:t>
      </w:r>
      <w:r w:rsidRPr="00B50BF9">
        <w:rPr>
          <w:i/>
          <w:iCs/>
        </w:rPr>
        <w:t>Journal of Geophysical Research: Oceans</w:t>
      </w:r>
      <w:r w:rsidRPr="00B50BF9">
        <w:t xml:space="preserve">, </w:t>
      </w:r>
      <w:r w:rsidRPr="00B50BF9">
        <w:rPr>
          <w:i/>
          <w:iCs/>
        </w:rPr>
        <w:t>102</w:t>
      </w:r>
      <w:r w:rsidRPr="00B50BF9">
        <w:t>(C6), 12493–12514. https://doi.org/10.1029/97JC00738</w:t>
      </w:r>
    </w:p>
    <w:p w14:paraId="384AAC66" w14:textId="77777777" w:rsidR="00B50BF9" w:rsidRPr="00B50BF9" w:rsidRDefault="00B50BF9" w:rsidP="006F6D20">
      <w:pPr>
        <w:pStyle w:val="Reference"/>
      </w:pPr>
      <w:r w:rsidRPr="00B50BF9">
        <w:t xml:space="preserve">Rabe, B., Heuzé, C., Regnery, J., Aksenov, Y., Allerholt, J., Athanase, M., Davies, A., Damm, E., Dethloff, K., Divine, D. V., Doglioni, F., &amp; Craw, L. (2022). Overview of the MOSAiC expedition: Physical oceanography. </w:t>
      </w:r>
      <w:r w:rsidRPr="00B50BF9">
        <w:rPr>
          <w:i/>
          <w:iCs/>
        </w:rPr>
        <w:t>Elementa: Science of the Anthropocene</w:t>
      </w:r>
      <w:r w:rsidRPr="00B50BF9">
        <w:t xml:space="preserve">, </w:t>
      </w:r>
      <w:r w:rsidRPr="00B50BF9">
        <w:rPr>
          <w:i/>
          <w:iCs/>
        </w:rPr>
        <w:t>10</w:t>
      </w:r>
      <w:r w:rsidRPr="00B50BF9">
        <w:t>, 1–31. https://doi.org/10.1525/elementa.2021.00062</w:t>
      </w:r>
    </w:p>
    <w:p w14:paraId="23C496A7" w14:textId="77777777" w:rsidR="00B50BF9" w:rsidRPr="00B50BF9" w:rsidRDefault="00B50BF9" w:rsidP="006F6D20">
      <w:pPr>
        <w:pStyle w:val="Reference"/>
      </w:pPr>
      <w:r w:rsidRPr="00B50BF9">
        <w:t xml:space="preserve">Rae, J. G. L., Todd, A. D., Blockley, E. W., &amp; Ridley, J. K. (2017). How much should we believe correlations between Arctic cyclones and sea ice extent? </w:t>
      </w:r>
      <w:r w:rsidRPr="00B50BF9">
        <w:rPr>
          <w:i/>
          <w:iCs/>
        </w:rPr>
        <w:t>The Cryosphere</w:t>
      </w:r>
      <w:r w:rsidRPr="00B50BF9">
        <w:t xml:space="preserve">, </w:t>
      </w:r>
      <w:r w:rsidRPr="00B50BF9">
        <w:rPr>
          <w:i/>
          <w:iCs/>
        </w:rPr>
        <w:t>11</w:t>
      </w:r>
      <w:r w:rsidRPr="00B50BF9">
        <w:t>(6), 3023–3034. https://doi.org/10.5194/tc-11-3023-2017</w:t>
      </w:r>
    </w:p>
    <w:p w14:paraId="47D45717" w14:textId="77777777" w:rsidR="00B50BF9" w:rsidRPr="00B50BF9" w:rsidRDefault="00B50BF9" w:rsidP="006F6D20">
      <w:pPr>
        <w:pStyle w:val="Reference"/>
      </w:pPr>
      <w:r w:rsidRPr="00B50BF9">
        <w:t xml:space="preserve">Rainville, L., &amp; Woodgate, R. A. (2009). Observations of internal wave generation in the seasonally ice-free Arctic. </w:t>
      </w:r>
      <w:r w:rsidRPr="00B50BF9">
        <w:rPr>
          <w:i/>
          <w:iCs/>
        </w:rPr>
        <w:t>Geophysical Research Letters</w:t>
      </w:r>
      <w:r w:rsidRPr="00B50BF9">
        <w:t xml:space="preserve">, </w:t>
      </w:r>
      <w:r w:rsidRPr="00B50BF9">
        <w:rPr>
          <w:i/>
          <w:iCs/>
        </w:rPr>
        <w:t>36</w:t>
      </w:r>
      <w:r w:rsidRPr="00B50BF9">
        <w:t>(23), L23604. https://doi.org/10.1029/2009GL041291</w:t>
      </w:r>
    </w:p>
    <w:p w14:paraId="381DDFB4" w14:textId="77777777" w:rsidR="00B50BF9" w:rsidRPr="00B50BF9" w:rsidRDefault="00B50BF9" w:rsidP="006F6D20">
      <w:pPr>
        <w:pStyle w:val="Reference"/>
      </w:pPr>
      <w:r w:rsidRPr="00B50BF9">
        <w:lastRenderedPageBreak/>
        <w:t xml:space="preserve">Richter-Menge, J. A., Perovich, D. K., &amp; Pegau, W. S. (2001). Summer ice dynamics during SHEBA and its effect on the ocean heat content. </w:t>
      </w:r>
      <w:r w:rsidRPr="00B50BF9">
        <w:rPr>
          <w:i/>
          <w:iCs/>
        </w:rPr>
        <w:t>Annals of Glaciology</w:t>
      </w:r>
      <w:r w:rsidRPr="00B50BF9">
        <w:t xml:space="preserve">, </w:t>
      </w:r>
      <w:r w:rsidRPr="00B50BF9">
        <w:rPr>
          <w:i/>
          <w:iCs/>
        </w:rPr>
        <w:t>33</w:t>
      </w:r>
      <w:r w:rsidRPr="00B50BF9">
        <w:t>, 201–206. https://doi.org/10.3189/172756401781818176</w:t>
      </w:r>
    </w:p>
    <w:p w14:paraId="6D1BC7C4" w14:textId="77777777" w:rsidR="00B50BF9" w:rsidRPr="00B50BF9" w:rsidRDefault="00B50BF9" w:rsidP="006F6D20">
      <w:pPr>
        <w:pStyle w:val="Reference"/>
      </w:pPr>
      <w:r w:rsidRPr="00B50BF9">
        <w:t xml:space="preserve">Rinke, A., Cassano, J. J., Cassano, E. N., Jaiser, R., &amp; Handorf, D. (2021). Meteorological conditions during the MOSAiC expedition. </w:t>
      </w:r>
      <w:r w:rsidRPr="00B50BF9">
        <w:rPr>
          <w:i/>
          <w:iCs/>
        </w:rPr>
        <w:t>Elementa: Science of the Anthropocene</w:t>
      </w:r>
      <w:r w:rsidRPr="00B50BF9">
        <w:t xml:space="preserve">, </w:t>
      </w:r>
      <w:r w:rsidRPr="00B50BF9">
        <w:rPr>
          <w:i/>
          <w:iCs/>
        </w:rPr>
        <w:t>9</w:t>
      </w:r>
      <w:r w:rsidRPr="00B50BF9">
        <w:t>(1), 1–17. https://doi.org/10.1525/elementa.2021.00023</w:t>
      </w:r>
    </w:p>
    <w:p w14:paraId="5DCBA010" w14:textId="77777777" w:rsidR="00B50BF9" w:rsidRPr="00B50BF9" w:rsidRDefault="00B50BF9" w:rsidP="006F6D20">
      <w:pPr>
        <w:pStyle w:val="Reference"/>
      </w:pPr>
      <w:r w:rsidRPr="00B50BF9">
        <w:t xml:space="preserve">Roberts, A., Craig, A., Maslowski, W., Osinski, R., DuVIVIER, A., Hughes, M., Nijssen, B., Cassano, J., &amp; Brunke, M. (2015). Simulating transient ice–ocean Ekman transport in the Regional Arctic System Model and Community Earth System Model. </w:t>
      </w:r>
      <w:r w:rsidRPr="00B50BF9">
        <w:rPr>
          <w:i/>
          <w:iCs/>
        </w:rPr>
        <w:t>Annals of Glaciology</w:t>
      </w:r>
      <w:r w:rsidRPr="00B50BF9">
        <w:t xml:space="preserve">, </w:t>
      </w:r>
      <w:r w:rsidRPr="00B50BF9">
        <w:rPr>
          <w:i/>
          <w:iCs/>
        </w:rPr>
        <w:t>56</w:t>
      </w:r>
      <w:r w:rsidRPr="00B50BF9">
        <w:t>(69), 211–228. https://doi.org/10.3189/2015AoG69A760</w:t>
      </w:r>
    </w:p>
    <w:p w14:paraId="67C87B5F" w14:textId="77777777" w:rsidR="00B50BF9" w:rsidRPr="00B50BF9" w:rsidRDefault="00B50BF9" w:rsidP="006F6D20">
      <w:pPr>
        <w:pStyle w:val="Reference"/>
      </w:pPr>
      <w:r w:rsidRPr="00B50BF9">
        <w:t xml:space="preserve">Schweiger, A. J., &amp; Zhang, J. (2015). Accuracy of short‐term sea ice drift forecasts using a coupled ice‐ocean model. </w:t>
      </w:r>
      <w:r w:rsidRPr="00B50BF9">
        <w:rPr>
          <w:i/>
          <w:iCs/>
        </w:rPr>
        <w:t>Journal of Geophysical Research</w:t>
      </w:r>
      <w:r w:rsidRPr="00B50BF9">
        <w:t>, 15.</w:t>
      </w:r>
    </w:p>
    <w:p w14:paraId="1131EB7E" w14:textId="77777777" w:rsidR="00B50BF9" w:rsidRPr="00B50BF9" w:rsidRDefault="00B50BF9" w:rsidP="006F6D20">
      <w:pPr>
        <w:pStyle w:val="Reference"/>
      </w:pPr>
      <w:r w:rsidRPr="00B50BF9">
        <w:t xml:space="preserve">Shaw, W. J., Stanton, T. P., McPhee, M. G., Morison, J. H., &amp; Martinson, D. G. (2009). Role of the upper ocean in the energy budget of Arctic sea ice during SHEBA. </w:t>
      </w:r>
      <w:r w:rsidRPr="00B50BF9">
        <w:rPr>
          <w:i/>
          <w:iCs/>
        </w:rPr>
        <w:t>Journal of Geophysical Research</w:t>
      </w:r>
      <w:r w:rsidRPr="00B50BF9">
        <w:t xml:space="preserve">, </w:t>
      </w:r>
      <w:r w:rsidRPr="00B50BF9">
        <w:rPr>
          <w:i/>
          <w:iCs/>
        </w:rPr>
        <w:t>114</w:t>
      </w:r>
      <w:r w:rsidRPr="00B50BF9">
        <w:t>(C6), C06012. https://doi.org/10.1029/2008JC004991</w:t>
      </w:r>
    </w:p>
    <w:p w14:paraId="4323FD8A" w14:textId="77777777" w:rsidR="00B50BF9" w:rsidRPr="00B50BF9" w:rsidRDefault="00B50BF9" w:rsidP="006F6D20">
      <w:pPr>
        <w:pStyle w:val="Reference"/>
      </w:pPr>
      <w:r w:rsidRPr="00B50BF9">
        <w:t xml:space="preserve">Shupe, M. D., &amp; Rex, M. (2022). A year in the changing Arctic sea ice. </w:t>
      </w:r>
      <w:r w:rsidRPr="00B50BF9">
        <w:rPr>
          <w:i/>
          <w:iCs/>
        </w:rPr>
        <w:t>Oceanography</w:t>
      </w:r>
      <w:r w:rsidRPr="00B50BF9">
        <w:t xml:space="preserve">, </w:t>
      </w:r>
      <w:r w:rsidRPr="00B50BF9">
        <w:rPr>
          <w:i/>
          <w:iCs/>
        </w:rPr>
        <w:t>35</w:t>
      </w:r>
      <w:r w:rsidRPr="00B50BF9">
        <w:t>(3–4), 224–225.</w:t>
      </w:r>
    </w:p>
    <w:p w14:paraId="56C27CE2" w14:textId="77777777" w:rsidR="00B50BF9" w:rsidRPr="00B50BF9" w:rsidRDefault="00B50BF9" w:rsidP="006F6D20">
      <w:pPr>
        <w:pStyle w:val="Reference"/>
      </w:pPr>
      <w:r w:rsidRPr="00B50BF9">
        <w:t xml:space="preserve">Shupe, M. D., Rex, M., Blomquist, B., Persson, P. O. G., Schmale, J., Uttal, T., Buck, C., Boyer, M., Hofer, J., Hamilton, J., Posman, K., Powers, H., Pratt, K. A., Preußer, A., Rabe, B., &amp; Rinke, A. (2022). Overview of the MOSAiC expedition-Atmosphere. </w:t>
      </w:r>
      <w:r w:rsidRPr="00B50BF9">
        <w:rPr>
          <w:i/>
          <w:iCs/>
        </w:rPr>
        <w:t>Elementa: Science of the Anthropocene</w:t>
      </w:r>
      <w:r w:rsidRPr="00B50BF9">
        <w:t xml:space="preserve">, </w:t>
      </w:r>
      <w:r w:rsidRPr="00B50BF9">
        <w:rPr>
          <w:i/>
          <w:iCs/>
        </w:rPr>
        <w:t>10</w:t>
      </w:r>
      <w:r w:rsidRPr="00B50BF9">
        <w:t>(1), 1–54. https://doi.org/10.1525/elementa.2021.00060</w:t>
      </w:r>
    </w:p>
    <w:p w14:paraId="7E3DDD90" w14:textId="77777777" w:rsidR="00B50BF9" w:rsidRPr="00B50BF9" w:rsidRDefault="00B50BF9" w:rsidP="006F6D20">
      <w:pPr>
        <w:pStyle w:val="Reference"/>
      </w:pPr>
      <w:r w:rsidRPr="00B50BF9">
        <w:t xml:space="preserve">Shupe, M. D., Rex, M., Dethloff, K., Damm, E., Fong, A. A., Gradinger, R., Heuzé, C., Loose, B., Makarov, A., Maslowski, W., Nicolaus, M., Perovich, D., Rabe, B., Rinke, A., Sokolov, V., &amp; Sommerfeld, A. (2020). </w:t>
      </w:r>
      <w:r w:rsidRPr="00B50BF9">
        <w:rPr>
          <w:i/>
          <w:iCs/>
        </w:rPr>
        <w:t>Arctic Report Card 2020: The MOSAiC Expedition: A Year Drifting with the Arctic Sea Ice</w:t>
      </w:r>
      <w:r w:rsidRPr="00B50BF9">
        <w:t>. https://doi.org/10.25923/9G3V-XH92</w:t>
      </w:r>
    </w:p>
    <w:p w14:paraId="2669D9FF" w14:textId="77777777" w:rsidR="00B50BF9" w:rsidRPr="00B50BF9" w:rsidRDefault="00B50BF9" w:rsidP="006F6D20">
      <w:pPr>
        <w:pStyle w:val="Reference"/>
      </w:pPr>
      <w:r w:rsidRPr="00FC48AF">
        <w:rPr>
          <w:lang w:val="sv-SE"/>
          <w:rPrChange w:id="605" w:author="Ola Persson" w:date="2023-11-14T06:20:00Z">
            <w:rPr/>
          </w:rPrChange>
        </w:rPr>
        <w:t xml:space="preserve">Skamarock, W. C., &amp; Klemp, J. B. (2008). </w:t>
      </w:r>
      <w:r w:rsidRPr="00B50BF9">
        <w:t xml:space="preserve">A time-split nonhydrostatic atmospheric model for weather research and forecasting applications. </w:t>
      </w:r>
      <w:r w:rsidRPr="00B50BF9">
        <w:rPr>
          <w:i/>
          <w:iCs/>
        </w:rPr>
        <w:t>Journal of Computational Physics</w:t>
      </w:r>
      <w:r w:rsidRPr="00B50BF9">
        <w:t xml:space="preserve">, </w:t>
      </w:r>
      <w:r w:rsidRPr="00B50BF9">
        <w:rPr>
          <w:i/>
          <w:iCs/>
        </w:rPr>
        <w:t>227</w:t>
      </w:r>
      <w:r w:rsidRPr="00B50BF9">
        <w:t>(7), 3465–3485. https://doi.org/10.1016/j.jcp.2007.01.037</w:t>
      </w:r>
    </w:p>
    <w:p w14:paraId="45DCC8B4" w14:textId="77777777" w:rsidR="00B50BF9" w:rsidRPr="00B50BF9" w:rsidRDefault="00B50BF9" w:rsidP="006F6D20">
      <w:pPr>
        <w:pStyle w:val="Reference"/>
      </w:pPr>
      <w:r w:rsidRPr="00B50BF9">
        <w:t xml:space="preserve">Stanton, T. P., Shaw, W. J., &amp; Hutchings, J. K. (2012). Observational study of relationships between incoming radiation, open water fraction, and ocean-to-ice heat flux in the Transpolar Drift: 2002-2010: OCEAN/ICE FLUXES IN THE ARCTIC. </w:t>
      </w:r>
      <w:r w:rsidRPr="00B50BF9">
        <w:rPr>
          <w:i/>
          <w:iCs/>
        </w:rPr>
        <w:t>Journal of Geophysical Research: Oceans</w:t>
      </w:r>
      <w:r w:rsidRPr="00B50BF9">
        <w:t xml:space="preserve">, </w:t>
      </w:r>
      <w:r w:rsidRPr="00B50BF9">
        <w:rPr>
          <w:i/>
          <w:iCs/>
        </w:rPr>
        <w:t>117</w:t>
      </w:r>
      <w:r w:rsidRPr="00B50BF9">
        <w:t>(C7), n/a-n/a. https://doi.org/10.1029/2011JC007871</w:t>
      </w:r>
    </w:p>
    <w:p w14:paraId="420C7CA7" w14:textId="77777777" w:rsidR="00B50BF9" w:rsidRPr="00B50BF9" w:rsidRDefault="00B50BF9" w:rsidP="006F6D20">
      <w:pPr>
        <w:pStyle w:val="Reference"/>
      </w:pPr>
      <w:r w:rsidRPr="00FC48AF">
        <w:rPr>
          <w:lang w:val="sv-SE"/>
          <w:rPrChange w:id="606" w:author="Ola Persson" w:date="2023-11-14T06:20:00Z">
            <w:rPr/>
          </w:rPrChange>
        </w:rPr>
        <w:t xml:space="preserve">Taylor, P. C., Hegyi, B. M., Boeke, R. C., &amp; Boisvert, L. N. (2018). </w:t>
      </w:r>
      <w:r w:rsidRPr="00B50BF9">
        <w:t xml:space="preserve">On the increasing importance of air-sea exchanges in a thawing Arctic: A review. </w:t>
      </w:r>
      <w:r w:rsidRPr="00B50BF9">
        <w:rPr>
          <w:i/>
          <w:iCs/>
        </w:rPr>
        <w:t>Atmosphere</w:t>
      </w:r>
      <w:r w:rsidRPr="00B50BF9">
        <w:t xml:space="preserve">, </w:t>
      </w:r>
      <w:r w:rsidRPr="00B50BF9">
        <w:rPr>
          <w:i/>
          <w:iCs/>
        </w:rPr>
        <w:t>9</w:t>
      </w:r>
      <w:r w:rsidRPr="00B50BF9">
        <w:t>(2), 1–39. https://doi.org/10.3390/atmos9020041</w:t>
      </w:r>
    </w:p>
    <w:p w14:paraId="7416F5A5" w14:textId="77777777" w:rsidR="00B50BF9" w:rsidRPr="00B50BF9" w:rsidRDefault="00B50BF9" w:rsidP="006F6D20">
      <w:pPr>
        <w:pStyle w:val="Reference"/>
      </w:pPr>
      <w:r w:rsidRPr="00B50BF9">
        <w:t xml:space="preserve">Thorndike, A. S. (1986). Diffusion of sea ice. </w:t>
      </w:r>
      <w:r w:rsidRPr="00B50BF9">
        <w:rPr>
          <w:i/>
          <w:iCs/>
        </w:rPr>
        <w:t>Journal of Geophysical Research</w:t>
      </w:r>
      <w:r w:rsidRPr="00B50BF9">
        <w:t xml:space="preserve">, </w:t>
      </w:r>
      <w:r w:rsidRPr="00B50BF9">
        <w:rPr>
          <w:i/>
          <w:iCs/>
        </w:rPr>
        <w:t>91</w:t>
      </w:r>
      <w:r w:rsidRPr="00B50BF9">
        <w:t>(C6), 7691. https://doi.org/10.1029/JC091iC06p07691</w:t>
      </w:r>
    </w:p>
    <w:p w14:paraId="2FDAB91F" w14:textId="77777777" w:rsidR="00B50BF9" w:rsidRPr="00B50BF9" w:rsidRDefault="00B50BF9" w:rsidP="006F6D20">
      <w:pPr>
        <w:pStyle w:val="Reference"/>
      </w:pPr>
      <w:r w:rsidRPr="00B50BF9">
        <w:t xml:space="preserve">Toole, J. M., Timmermans, M. ‐L., Perovich, D. K., Krishfield, R. A., Proshutinsky, A., &amp; Richter‐Menge, J. A. (2010). Influences of the ocean surface mixed layer and thermohaline stratification on Arctic Sea ice in the central Canada Basin. </w:t>
      </w:r>
      <w:r w:rsidRPr="00B50BF9">
        <w:rPr>
          <w:i/>
          <w:iCs/>
        </w:rPr>
        <w:t xml:space="preserve">Journal of </w:t>
      </w:r>
      <w:r w:rsidRPr="00B50BF9">
        <w:rPr>
          <w:i/>
          <w:iCs/>
        </w:rPr>
        <w:lastRenderedPageBreak/>
        <w:t>Geophysical Research: Oceans</w:t>
      </w:r>
      <w:r w:rsidRPr="00B50BF9">
        <w:t xml:space="preserve">, </w:t>
      </w:r>
      <w:r w:rsidRPr="00B50BF9">
        <w:rPr>
          <w:i/>
          <w:iCs/>
        </w:rPr>
        <w:t>115</w:t>
      </w:r>
      <w:r w:rsidRPr="00B50BF9">
        <w:t>(C10), 2009JC005660. https://doi.org/10.1029/2009JC005660</w:t>
      </w:r>
    </w:p>
    <w:p w14:paraId="74FCAF9A" w14:textId="77777777" w:rsidR="00B50BF9" w:rsidRPr="00B50BF9" w:rsidRDefault="00B50BF9" w:rsidP="006F6D20">
      <w:pPr>
        <w:pStyle w:val="Reference"/>
      </w:pPr>
      <w:r w:rsidRPr="00B50BF9">
        <w:t xml:space="preserve">Uttal, T., Curry, J. A., McPhee, M. G., Perovich, D. K., Moritz, R. E., Maslanik, J. A., Guest, P. S., Stern, H. L., Moore, J. A., Turenne, R., Heiberg, A., Serreze, M. C., Wylie, D. P., Persson, O. G., Paulson, C. A., Halle, C., Marison, J. H., Wheeler, P. A., Makshtas, A., … Grenfeld, T. C. (2002). Surface heat budget of the arctic ocean. </w:t>
      </w:r>
      <w:r w:rsidRPr="00B50BF9">
        <w:rPr>
          <w:i/>
          <w:iCs/>
        </w:rPr>
        <w:t>Bulletin of the American Meteorological Society</w:t>
      </w:r>
      <w:r w:rsidRPr="00B50BF9">
        <w:t xml:space="preserve">, </w:t>
      </w:r>
      <w:r w:rsidRPr="00B50BF9">
        <w:rPr>
          <w:i/>
          <w:iCs/>
        </w:rPr>
        <w:t>83</w:t>
      </w:r>
      <w:r w:rsidRPr="00B50BF9">
        <w:t>(2), 255–275. https://doi.org/10.1175/1520-0477(2002)083&lt;0255:SHBOTA&gt;2.3.CO;2</w:t>
      </w:r>
    </w:p>
    <w:p w14:paraId="1CE9A2E1" w14:textId="77777777" w:rsidR="00B50BF9" w:rsidRPr="00B50BF9" w:rsidRDefault="00B50BF9" w:rsidP="006F6D20">
      <w:pPr>
        <w:pStyle w:val="Reference"/>
      </w:pPr>
      <w:r w:rsidRPr="00B50BF9">
        <w:t xml:space="preserve">Vessey, A. F., Hodges, K. I., Shaffrey, L. C., &amp; Day, J. J. (2020). An inter-comparison of Arctic synoptic scale storms between four global reanalysis datasets. </w:t>
      </w:r>
      <w:r w:rsidRPr="00B50BF9">
        <w:rPr>
          <w:i/>
          <w:iCs/>
        </w:rPr>
        <w:t>Climate Dynamics</w:t>
      </w:r>
      <w:r w:rsidRPr="00B50BF9">
        <w:t>, 2777–2795.</w:t>
      </w:r>
    </w:p>
    <w:p w14:paraId="4A1A55D9" w14:textId="77777777" w:rsidR="00B50BF9" w:rsidRPr="00B50BF9" w:rsidRDefault="00B50BF9" w:rsidP="006F6D20">
      <w:pPr>
        <w:pStyle w:val="Reference"/>
      </w:pPr>
      <w:r w:rsidRPr="00B50BF9">
        <w:t xml:space="preserve">Vessey, A. F., Hodges, K. I., Shaffrey, L. C., &amp; Day, J. J. (2022). The composite development and structure of intense synoptic-scale Arctic cyclones. </w:t>
      </w:r>
      <w:r w:rsidRPr="00B50BF9">
        <w:rPr>
          <w:i/>
          <w:iCs/>
        </w:rPr>
        <w:t>Weather and Climate Dynamics</w:t>
      </w:r>
      <w:r w:rsidRPr="00B50BF9">
        <w:t xml:space="preserve">, </w:t>
      </w:r>
      <w:r w:rsidRPr="00B50BF9">
        <w:rPr>
          <w:i/>
          <w:iCs/>
        </w:rPr>
        <w:t>3</w:t>
      </w:r>
      <w:r w:rsidRPr="00B50BF9">
        <w:t>(3), 1097–1112. https://doi.org/10.5194/wcd-3-1097-2022</w:t>
      </w:r>
    </w:p>
    <w:p w14:paraId="6F5C43F0" w14:textId="77777777" w:rsidR="00B50BF9" w:rsidRPr="00B50BF9" w:rsidRDefault="00B50BF9" w:rsidP="006F6D20">
      <w:pPr>
        <w:pStyle w:val="Reference"/>
      </w:pPr>
      <w:r w:rsidRPr="00B50BF9">
        <w:t xml:space="preserve">von Albedyll, L., Hendricks, S., Grodofzig, R., Krumpen, T., Arndt, S., Belter, H. J., Birnbaum, G., Cheng, B., Hoppmann, M., Hutchings, J., Itkin, P., Lei, R., Nicolaus, M., Ricker, R., Rohde, J., Suhrhoff, M., Timofeeva, A., Watkins, D., Webster, M., &amp; Haas, C. (2022). Thermodynamic and dynamic contributions to seasonal Arctic sea ice thickness distributions from airborne observations. </w:t>
      </w:r>
      <w:r w:rsidRPr="00B50BF9">
        <w:rPr>
          <w:i/>
          <w:iCs/>
        </w:rPr>
        <w:t>Elementa: Science of the Anthropocene</w:t>
      </w:r>
      <w:r w:rsidRPr="00B50BF9">
        <w:t xml:space="preserve">, </w:t>
      </w:r>
      <w:r w:rsidRPr="00B50BF9">
        <w:rPr>
          <w:i/>
          <w:iCs/>
        </w:rPr>
        <w:t>10</w:t>
      </w:r>
      <w:r w:rsidRPr="00B50BF9">
        <w:t>(1), 00074. https://doi.org/10.1525/elementa.2021.00074</w:t>
      </w:r>
    </w:p>
    <w:p w14:paraId="41A753C9" w14:textId="77777777" w:rsidR="00B50BF9" w:rsidRPr="00B50BF9" w:rsidRDefault="00B50BF9" w:rsidP="006F6D20">
      <w:pPr>
        <w:pStyle w:val="Reference"/>
      </w:pPr>
      <w:r w:rsidRPr="00B50BF9">
        <w:t xml:space="preserve">Wang, C., Graham, R. M., Wang, K., Gerland, S., &amp; Granskog, M. A. (2019). Comparison of ERA5 and ERA-Interim near-surface air temperature, snowfall and precipitation over Arctic sea ice: Effects on sea ice thermodynamics and evolution. </w:t>
      </w:r>
      <w:r w:rsidRPr="00B50BF9">
        <w:rPr>
          <w:i/>
          <w:iCs/>
        </w:rPr>
        <w:t>The Cryosphere</w:t>
      </w:r>
      <w:r w:rsidRPr="00B50BF9">
        <w:t xml:space="preserve">, </w:t>
      </w:r>
      <w:r w:rsidRPr="00B50BF9">
        <w:rPr>
          <w:i/>
          <w:iCs/>
        </w:rPr>
        <w:t>13</w:t>
      </w:r>
      <w:r w:rsidRPr="00B50BF9">
        <w:t>(6), 1661–1679. https://doi.org/10.5194/tc-13-1661-2019</w:t>
      </w:r>
    </w:p>
    <w:p w14:paraId="4B461AC3" w14:textId="77777777" w:rsidR="00B50BF9" w:rsidRPr="00B50BF9" w:rsidRDefault="00B50BF9" w:rsidP="006F6D20">
      <w:pPr>
        <w:pStyle w:val="Reference"/>
      </w:pPr>
      <w:r w:rsidRPr="00B50BF9">
        <w:t xml:space="preserve">Watkins, D. M., Bliss, A. C., Hutchings, J. K., &amp; Wilhelmus, M. M. (2023). Evidence of Abrupt Transitions Between Sea Ice Dynamical Regimes in the East Greenland Marginal Ice Zone. </w:t>
      </w:r>
      <w:r w:rsidRPr="00B50BF9">
        <w:rPr>
          <w:i/>
          <w:iCs/>
        </w:rPr>
        <w:t>Geophysical Research Letters</w:t>
      </w:r>
      <w:r w:rsidRPr="00B50BF9">
        <w:t xml:space="preserve">, </w:t>
      </w:r>
      <w:r w:rsidRPr="00B50BF9">
        <w:rPr>
          <w:i/>
          <w:iCs/>
        </w:rPr>
        <w:t>50</w:t>
      </w:r>
      <w:r w:rsidRPr="00B50BF9">
        <w:t>(e2023GL103558), 1–10.</w:t>
      </w:r>
    </w:p>
    <w:p w14:paraId="5B7D9563" w14:textId="77777777" w:rsidR="00B50BF9" w:rsidRPr="00B50BF9" w:rsidRDefault="00B50BF9" w:rsidP="006F6D20">
      <w:pPr>
        <w:pStyle w:val="Reference"/>
      </w:pPr>
      <w:r w:rsidRPr="00B50BF9">
        <w:t xml:space="preserve">Webster, M. A., Parker, C., Boisvert, L., &amp; Kwok, R. (2019). The role of cyclone activity in snow accumulation on Arctic sea ice. </w:t>
      </w:r>
      <w:r w:rsidRPr="00B50BF9">
        <w:rPr>
          <w:i/>
          <w:iCs/>
        </w:rPr>
        <w:t>Nature Communications</w:t>
      </w:r>
      <w:r w:rsidRPr="00B50BF9">
        <w:t xml:space="preserve">, </w:t>
      </w:r>
      <w:r w:rsidRPr="00B50BF9">
        <w:rPr>
          <w:i/>
          <w:iCs/>
        </w:rPr>
        <w:t>10</w:t>
      </w:r>
      <w:r w:rsidRPr="00B50BF9">
        <w:t>(1), 5285. https://doi.org/10.1038/s41467-019-13299-8</w:t>
      </w:r>
    </w:p>
    <w:p w14:paraId="7BD8DC0A" w14:textId="77777777" w:rsidR="00B50BF9" w:rsidRPr="00B50BF9" w:rsidRDefault="00B50BF9" w:rsidP="006F6D20">
      <w:pPr>
        <w:pStyle w:val="Reference"/>
      </w:pPr>
      <w:r w:rsidRPr="00B50BF9">
        <w:t xml:space="preserve">Womack, A., Vichi, M., Alberello, A., &amp; Toffoli, A. (2022). Atmospheric drivers of a winter-to-spring Lagrangian sea-ice drift in the Eastern Antarctic marginal ice zone. </w:t>
      </w:r>
      <w:r w:rsidRPr="00B50BF9">
        <w:rPr>
          <w:i/>
          <w:iCs/>
        </w:rPr>
        <w:t>Journal of Glaciology</w:t>
      </w:r>
      <w:r w:rsidRPr="00B50BF9">
        <w:t>. https://doi.org/10.1017/jog.2022.14</w:t>
      </w:r>
    </w:p>
    <w:p w14:paraId="497E6D1C" w14:textId="77777777" w:rsidR="00B50BF9" w:rsidRPr="00B50BF9" w:rsidRDefault="00B50BF9" w:rsidP="006F6D20">
      <w:pPr>
        <w:pStyle w:val="Reference"/>
      </w:pPr>
      <w:r w:rsidRPr="00B50BF9">
        <w:t xml:space="preserve">Yang, J. (2004). Storm-driven mixing and potential impact on the Arctic Ocean. </w:t>
      </w:r>
      <w:r w:rsidRPr="00B50BF9">
        <w:rPr>
          <w:i/>
          <w:iCs/>
        </w:rPr>
        <w:t>Journal of Geophysical Research</w:t>
      </w:r>
      <w:r w:rsidRPr="00B50BF9">
        <w:t xml:space="preserve">, </w:t>
      </w:r>
      <w:r w:rsidRPr="00B50BF9">
        <w:rPr>
          <w:i/>
          <w:iCs/>
        </w:rPr>
        <w:t>109</w:t>
      </w:r>
      <w:r w:rsidRPr="00B50BF9">
        <w:t>(C4), C04008. https://doi.org/10.1029/2001JC001248</w:t>
      </w:r>
    </w:p>
    <w:p w14:paraId="122CA038" w14:textId="77777777" w:rsidR="00B50BF9" w:rsidRPr="00B50BF9" w:rsidRDefault="00B50BF9" w:rsidP="006F6D20">
      <w:pPr>
        <w:pStyle w:val="Reference"/>
      </w:pPr>
      <w:r w:rsidRPr="00B50BF9">
        <w:t xml:space="preserve">Yu, Y., Xiao, W., Zhang, Z., Cheng, X., Hui, F., &amp; Zhao, J. (2021). Evaluation of 2-m Air Temperature and Surface Temperature from ERA5 and ERA-I Using Buoy Observations in the Arctic during 2010–2020. </w:t>
      </w:r>
      <w:r w:rsidRPr="00B50BF9">
        <w:rPr>
          <w:i/>
          <w:iCs/>
        </w:rPr>
        <w:t>Remote Sensing</w:t>
      </w:r>
      <w:r w:rsidRPr="00B50BF9">
        <w:t xml:space="preserve">, </w:t>
      </w:r>
      <w:r w:rsidRPr="00B50BF9">
        <w:rPr>
          <w:i/>
          <w:iCs/>
        </w:rPr>
        <w:t>13</w:t>
      </w:r>
      <w:r w:rsidRPr="00B50BF9">
        <w:t>(14), 2813. https://doi.org/10.3390/rs13142813</w:t>
      </w:r>
    </w:p>
    <w:p w14:paraId="550B3E0A" w14:textId="77777777" w:rsidR="00B50BF9" w:rsidRPr="00B50BF9" w:rsidRDefault="00B50BF9" w:rsidP="006F6D20">
      <w:pPr>
        <w:pStyle w:val="Reference"/>
      </w:pPr>
      <w:r w:rsidRPr="00B50BF9">
        <w:t xml:space="preserve">Yuan, D., Hao, Z., You, J., Zhang, P., Yin, B., Li, Q., &amp; Xu, Z. (2022). Enhancing Sea Ice Inertial Oscillations in the Arctic Ocean between 1979 and 2019. </w:t>
      </w:r>
      <w:r w:rsidRPr="00B50BF9">
        <w:rPr>
          <w:i/>
          <w:iCs/>
        </w:rPr>
        <w:t>Water</w:t>
      </w:r>
      <w:r w:rsidRPr="00B50BF9">
        <w:t xml:space="preserve">, </w:t>
      </w:r>
      <w:r w:rsidRPr="00B50BF9">
        <w:rPr>
          <w:i/>
          <w:iCs/>
        </w:rPr>
        <w:t>15</w:t>
      </w:r>
      <w:r w:rsidRPr="00B50BF9">
        <w:t>(1), 152. https://doi.org/10.3390/w15010152</w:t>
      </w:r>
    </w:p>
    <w:p w14:paraId="2B7C9A8E" w14:textId="4E4BEB30" w:rsidR="00BF0028" w:rsidRDefault="001902F1" w:rsidP="006F6D20">
      <w:pPr>
        <w:pStyle w:val="Reference"/>
      </w:pPr>
      <w:r>
        <w:lastRenderedPageBreak/>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atkins, Daniel" w:date="2023-10-30T13:36:00Z" w:initials="DMW">
    <w:p w14:paraId="1CCCB390" w14:textId="760570AC" w:rsidR="0037787F" w:rsidRDefault="0037787F">
      <w:pPr>
        <w:pStyle w:val="CommentText"/>
      </w:pPr>
      <w:r>
        <w:rPr>
          <w:rStyle w:val="CommentReference"/>
        </w:rPr>
        <w:annotationRef/>
      </w:r>
      <w:r>
        <w:t>Fill in your affiliations please!</w:t>
      </w:r>
    </w:p>
  </w:comment>
  <w:comment w:id="1" w:author="Watkins, Daniel" w:date="2023-10-30T13:37:00Z" w:initials="DMW">
    <w:p w14:paraId="070DB07E" w14:textId="3DD46BA7" w:rsidR="0037787F" w:rsidRDefault="0037787F">
      <w:pPr>
        <w:pStyle w:val="CommentText"/>
      </w:pPr>
      <w:r>
        <w:rPr>
          <w:rStyle w:val="CommentReference"/>
        </w:rPr>
        <w:annotationRef/>
      </w:r>
      <w:r>
        <w:t>TBD</w:t>
      </w:r>
    </w:p>
  </w:comment>
  <w:comment w:id="2" w:author="Watkins, Daniel" w:date="2023-10-30T10:52:00Z" w:initials="DMW">
    <w:p w14:paraId="78F4A52D" w14:textId="069EE310" w:rsidR="00BA3E67" w:rsidRDefault="00BA3E67">
      <w:pPr>
        <w:pStyle w:val="CommentText"/>
      </w:pPr>
      <w:r>
        <w:rPr>
          <w:rStyle w:val="CommentReference"/>
        </w:rPr>
        <w:annotationRef/>
      </w:r>
      <w:r>
        <w:t>250 word limit</w:t>
      </w:r>
    </w:p>
  </w:comment>
  <w:comment w:id="3" w:author="Hutchings, Jennifer" w:date="2023-11-01T13:56:00Z" w:initials="HJ">
    <w:p w14:paraId="09A7640E" w14:textId="77777777" w:rsidR="003512EC" w:rsidRDefault="003512EC" w:rsidP="005462BB">
      <w:r>
        <w:rPr>
          <w:rStyle w:val="CommentReference"/>
        </w:rPr>
        <w:annotationRef/>
      </w:r>
      <w:r>
        <w:rPr>
          <w:rFonts w:asciiTheme="minorHAnsi" w:eastAsiaTheme="minorHAnsi" w:hAnsiTheme="minorHAnsi" w:cstheme="minorBidi"/>
        </w:rPr>
        <w:t>Ola, Daniel: is this a good description and acceptable term for meteorologists?</w:t>
      </w:r>
    </w:p>
  </w:comment>
  <w:comment w:id="4" w:author="Watkins, Daniel" w:date="2023-10-30T13:36:00Z" w:initials="DMW">
    <w:p w14:paraId="5EE252AE" w14:textId="1CDE98E9" w:rsidR="0037787F" w:rsidRDefault="0037787F">
      <w:pPr>
        <w:pStyle w:val="CommentText"/>
      </w:pPr>
      <w:r>
        <w:rPr>
          <w:rStyle w:val="CommentReference"/>
        </w:rPr>
        <w:annotationRef/>
      </w:r>
      <w:r>
        <w:t>TBD</w:t>
      </w:r>
    </w:p>
  </w:comment>
  <w:comment w:id="8" w:author="Hutchings, Jennifer" w:date="2023-11-07T13:57:00Z" w:initials="HJ">
    <w:p w14:paraId="223280BA" w14:textId="77777777" w:rsidR="00625360" w:rsidRDefault="00625360" w:rsidP="00C8254E">
      <w:r>
        <w:rPr>
          <w:rStyle w:val="CommentReference"/>
        </w:rPr>
        <w:annotationRef/>
      </w:r>
      <w:r>
        <w:rPr>
          <w:rFonts w:asciiTheme="minorHAnsi" w:eastAsiaTheme="minorHAnsi" w:hAnsiTheme="minorHAnsi" w:cstheme="minorBidi"/>
        </w:rPr>
        <w:t xml:space="preserve">Ambiguous. Impactful on what? This sentence does not link the large scale polaward heat transport to the ice motion in the next sentence. And it provides no context and to what is important about organization and magnitude of surface winds. </w:t>
      </w:r>
    </w:p>
  </w:comment>
  <w:comment w:id="10" w:author="Hutchings, Jennifer" w:date="2023-11-07T14:05:00Z" w:initials="HJ">
    <w:p w14:paraId="5FFE8448" w14:textId="77777777" w:rsidR="006E1CB0" w:rsidRDefault="006E1CB0" w:rsidP="009A2CF4">
      <w:r>
        <w:rPr>
          <w:rStyle w:val="CommentReference"/>
        </w:rPr>
        <w:annotationRef/>
      </w:r>
      <w:r>
        <w:rPr>
          <w:rFonts w:asciiTheme="minorHAnsi" w:eastAsiaTheme="minorHAnsi" w:hAnsiTheme="minorHAnsi" w:cstheme="minorBidi"/>
        </w:rPr>
        <w:t xml:space="preserve">There is a link missing here between the importance of winds and the role cyclones plays in the ice drift and ocean response. You could refocus the start of this paragraph to be more about the cyclones, and in the paragraph about introduce that cyclones have a large role in the turbulent fluxes. What is missing from the introduction as a whole is that we choose to look at these two cyclones because they provide a large signal for the air to ocean momentum transfer. </w:t>
      </w:r>
    </w:p>
  </w:comment>
  <w:comment w:id="9" w:author="Hutchings, Jennifer" w:date="2023-11-07T14:06:00Z" w:initials="HJ">
    <w:p w14:paraId="1DF9F3F7" w14:textId="77777777" w:rsidR="006E1CB0" w:rsidRDefault="006E1CB0" w:rsidP="00C76A52">
      <w:r>
        <w:rPr>
          <w:rStyle w:val="CommentReference"/>
        </w:rPr>
        <w:annotationRef/>
      </w:r>
      <w:r>
        <w:rPr>
          <w:rFonts w:asciiTheme="minorHAnsi" w:eastAsiaTheme="minorHAnsi" w:hAnsiTheme="minorHAnsi" w:cstheme="minorBidi"/>
        </w:rPr>
        <w:t xml:space="preserve">This sentence is out of place. Not important for the context of cyclones. Could be moved to the paragraph above, as it is big picture. Also incorrect, we have known since Nansen that the winds drive the ice motion. </w:t>
      </w:r>
    </w:p>
  </w:comment>
  <w:comment w:id="11" w:author="Hutchings, Jennifer" w:date="2023-11-07T14:09:00Z" w:initials="HJ">
    <w:p w14:paraId="2EC385D8" w14:textId="77777777" w:rsidR="007C1CC0" w:rsidRDefault="007C1CC0" w:rsidP="00B11BA3">
      <w:r>
        <w:rPr>
          <w:rStyle w:val="CommentReference"/>
        </w:rPr>
        <w:annotationRef/>
      </w:r>
      <w:r>
        <w:rPr>
          <w:rFonts w:asciiTheme="minorHAnsi" w:eastAsiaTheme="minorHAnsi" w:hAnsiTheme="minorHAnsi" w:cstheme="minorBidi"/>
        </w:rPr>
        <w:t xml:space="preserve">An example of how you can reduce “wordiness” in your prose. Looks for extra words that add not additional meaning. Also avoid passive voice. An exercise for Daniel: fix this throughout the manuscript, this will improve your writing immensely in future. </w:t>
      </w:r>
    </w:p>
  </w:comment>
  <w:comment w:id="12" w:author="Hutchings, Jennifer" w:date="2023-11-07T14:10:00Z" w:initials="HJ">
    <w:p w14:paraId="772EBF33" w14:textId="77777777" w:rsidR="007C1CC0" w:rsidRDefault="007C1CC0" w:rsidP="002679A1">
      <w:r>
        <w:rPr>
          <w:rStyle w:val="CommentReference"/>
        </w:rPr>
        <w:annotationRef/>
      </w:r>
      <w:r>
        <w:rPr>
          <w:rFonts w:asciiTheme="minorHAnsi" w:eastAsiaTheme="minorHAnsi" w:hAnsiTheme="minorHAnsi" w:cstheme="minorBidi"/>
        </w:rPr>
        <w:t xml:space="preserve">I have made some effort to shorten in this paragraph, to give some examples of what to fix. </w:t>
      </w:r>
    </w:p>
  </w:comment>
  <w:comment w:id="20" w:author="Hutchings, Jennifer" w:date="2023-11-07T14:11:00Z" w:initials="HJ">
    <w:p w14:paraId="70B5BB95" w14:textId="77777777" w:rsidR="007C1CC0" w:rsidRDefault="007C1CC0" w:rsidP="005609A2">
      <w:r>
        <w:rPr>
          <w:rStyle w:val="CommentReference"/>
        </w:rPr>
        <w:annotationRef/>
      </w:r>
      <w:r>
        <w:rPr>
          <w:rFonts w:asciiTheme="minorHAnsi" w:eastAsiaTheme="minorHAnsi" w:hAnsiTheme="minorHAnsi" w:cstheme="minorBidi"/>
        </w:rPr>
        <w:t xml:space="preserve">Analysis features twice in this sentence, which affects clarity. </w:t>
      </w:r>
    </w:p>
  </w:comment>
  <w:comment w:id="21" w:author="Hutchings, Jennifer" w:date="2023-11-07T14:11:00Z" w:initials="HJ">
    <w:p w14:paraId="67BEA2FB" w14:textId="77777777" w:rsidR="007C1CC0" w:rsidRDefault="007C1CC0" w:rsidP="00C93D58">
      <w:r>
        <w:rPr>
          <w:rStyle w:val="CommentReference"/>
        </w:rPr>
        <w:annotationRef/>
      </w:r>
      <w:r>
        <w:rPr>
          <w:rFonts w:asciiTheme="minorHAnsi" w:eastAsiaTheme="minorHAnsi" w:hAnsiTheme="minorHAnsi" w:cstheme="minorBidi"/>
        </w:rPr>
        <w:t xml:space="preserve">Sentence changed from present to past tense. Stick with one. </w:t>
      </w:r>
    </w:p>
  </w:comment>
  <w:comment w:id="25" w:author="Hutchings, Jennifer" w:date="2023-11-07T14:15:00Z" w:initials="HJ">
    <w:p w14:paraId="6BEFFB62" w14:textId="77777777" w:rsidR="007C1CC0" w:rsidRDefault="007C1CC0" w:rsidP="00A46AC2">
      <w:r>
        <w:rPr>
          <w:rStyle w:val="CommentReference"/>
        </w:rPr>
        <w:annotationRef/>
      </w:r>
      <w:r>
        <w:rPr>
          <w:rFonts w:asciiTheme="minorHAnsi" w:eastAsiaTheme="minorHAnsi" w:hAnsiTheme="minorHAnsi" w:cstheme="minorBidi"/>
        </w:rPr>
        <w:t xml:space="preserve">An example where a change of words provide more context. “Useful point of comparison” is somewhat meaningless. </w:t>
      </w:r>
    </w:p>
  </w:comment>
  <w:comment w:id="36" w:author="Hutchings, Jennifer" w:date="2023-11-07T14:16:00Z" w:initials="HJ">
    <w:p w14:paraId="75B70511" w14:textId="77777777" w:rsidR="007C1CC0" w:rsidRDefault="007C1CC0" w:rsidP="00643BDF">
      <w:r>
        <w:rPr>
          <w:rStyle w:val="CommentReference"/>
        </w:rPr>
        <w:annotationRef/>
      </w:r>
      <w:r>
        <w:rPr>
          <w:rFonts w:asciiTheme="minorHAnsi" w:eastAsiaTheme="minorHAnsi" w:hAnsiTheme="minorHAnsi" w:cstheme="minorBidi"/>
        </w:rPr>
        <w:t xml:space="preserve">Daniel, check this is the first observation of the ice drift response to cyclones and anticyclones. From conversations with Bill Hibler in early 2000’s I am pretty sure there are earlier references. </w:t>
      </w:r>
    </w:p>
  </w:comment>
  <w:comment w:id="42" w:author="Hutchings, Jennifer" w:date="2023-11-07T14:21:00Z" w:initials="HJ">
    <w:p w14:paraId="68A57416" w14:textId="77777777" w:rsidR="00D13DF0" w:rsidRDefault="00D13DF0" w:rsidP="00F3192F">
      <w:r>
        <w:rPr>
          <w:rStyle w:val="CommentReference"/>
        </w:rPr>
        <w:annotationRef/>
      </w:r>
      <w:r>
        <w:rPr>
          <w:rFonts w:asciiTheme="minorHAnsi" w:eastAsiaTheme="minorHAnsi" w:hAnsiTheme="minorHAnsi" w:cstheme="minorBidi"/>
        </w:rPr>
        <w:t xml:space="preserve">This paragraph needs a concluding statement, that brings us back to the introduction sentence that there is no consensus about how ice and ocean respond to cyclones. And I would disagree with that first sentence. We do have some consensus among the studies that have come before us. </w:t>
      </w:r>
    </w:p>
  </w:comment>
  <w:comment w:id="46" w:author="Watkins, Daniel" w:date="2023-10-30T10:29:00Z" w:initials="DMW">
    <w:p w14:paraId="01DFC9EA" w14:textId="112EB778" w:rsidR="00BA3E67" w:rsidRDefault="00BA3E67" w:rsidP="00BA3E67">
      <w:pPr>
        <w:pStyle w:val="CommentText"/>
      </w:pPr>
      <w:r>
        <w:rPr>
          <w:rStyle w:val="CommentReference"/>
        </w:rPr>
        <w:annotationRef/>
      </w:r>
      <w:r>
        <w:t>Anyone know how to do a real equation number in word?</w:t>
      </w:r>
    </w:p>
  </w:comment>
  <w:comment w:id="47" w:author="Watkins, Daniel" w:date="2023-10-30T09:46:00Z" w:initials="DMW">
    <w:p w14:paraId="273D0C0E" w14:textId="1096513A" w:rsidR="00613FD9" w:rsidRDefault="00613FD9">
      <w:pPr>
        <w:pStyle w:val="CommentText"/>
      </w:pPr>
      <w:r>
        <w:rPr>
          <w:rStyle w:val="CommentReference"/>
        </w:rPr>
        <w:annotationRef/>
      </w:r>
      <w:r>
        <w:t xml:space="preserve">I took out the number 24, because that number is debatable and was presented without a description of what a significant cyclone means. </w:t>
      </w:r>
      <w:r w:rsidR="00296A83">
        <w:t>For example, you get different numbers if you look at the pressure gradient than if you consider only the absolute minimum pressure.</w:t>
      </w:r>
    </w:p>
  </w:comment>
  <w:comment w:id="48" w:author="Watkins, Daniel" w:date="2023-10-30T09:44:00Z" w:initials="DMW">
    <w:p w14:paraId="6881FA06" w14:textId="7ED0F5C8" w:rsidR="00613FD9" w:rsidRDefault="00613FD9">
      <w:pPr>
        <w:pStyle w:val="CommentText"/>
      </w:pPr>
      <w:r>
        <w:rPr>
          <w:rStyle w:val="CommentReference"/>
        </w:rPr>
        <w:annotationRef/>
      </w:r>
      <w:r>
        <w:t>Ola: do you have a DOI for this publication? I didn’t find anything on Google Scholar.</w:t>
      </w:r>
    </w:p>
  </w:comment>
  <w:comment w:id="49" w:author="Hutchings, Jennifer" w:date="2023-11-01T14:28:00Z" w:initials="JH">
    <w:p w14:paraId="5E47598D" w14:textId="77777777" w:rsidR="0061404D" w:rsidRDefault="0061404D" w:rsidP="008D4D76">
      <w:r>
        <w:rPr>
          <w:rStyle w:val="CommentReference"/>
        </w:rPr>
        <w:annotationRef/>
      </w:r>
      <w:r>
        <w:rPr>
          <w:rFonts w:asciiTheme="minorHAnsi" w:eastAsiaTheme="minorHAnsi" w:hAnsiTheme="minorHAnsi" w:cstheme="minorBidi"/>
        </w:rPr>
        <w:t>Is it not also important that these are the strongest cyclones during the consolidated ice season, when the role of ice interaction can be observed.</w:t>
      </w:r>
    </w:p>
  </w:comment>
  <w:comment w:id="50" w:author="Watkins, Daniel" w:date="2023-10-26T09:23:00Z" w:initials="DMW">
    <w:p w14:paraId="0577C990" w14:textId="2F2C69A4" w:rsidR="00C54875" w:rsidRDefault="00C54875">
      <w:pPr>
        <w:pStyle w:val="CommentText"/>
      </w:pPr>
      <w:r>
        <w:rPr>
          <w:rStyle w:val="CommentReference"/>
        </w:rPr>
        <w:annotationRef/>
      </w:r>
      <w:r>
        <w:t>Add DN overview paper when available</w:t>
      </w:r>
    </w:p>
  </w:comment>
  <w:comment w:id="51" w:author="Watkins, Daniel" w:date="2023-10-26T09:22:00Z" w:initials="DMW">
    <w:p w14:paraId="2DE379E1" w14:textId="4B7B124F" w:rsidR="00C54875" w:rsidRDefault="00C54875">
      <w:pPr>
        <w:pStyle w:val="CommentText"/>
      </w:pPr>
      <w:r>
        <w:rPr>
          <w:rStyle w:val="CommentReference"/>
        </w:rPr>
        <w:annotationRef/>
      </w:r>
      <w:r>
        <w:t>Add “e.g.” when I figure out how to adjust the Zotero citation formatting.</w:t>
      </w:r>
    </w:p>
  </w:comment>
  <w:comment w:id="58" w:author="Watkins, Daniel" w:date="2023-10-26T13:22:00Z" w:initials="DMW">
    <w:p w14:paraId="36DC8211" w14:textId="0DEB28EC" w:rsidR="00285ACB" w:rsidRDefault="00285ACB">
      <w:pPr>
        <w:pStyle w:val="CommentText"/>
      </w:pPr>
      <w:r>
        <w:rPr>
          <w:rStyle w:val="CommentReference"/>
        </w:rPr>
        <w:annotationRef/>
      </w:r>
      <w:r>
        <w:t>Ola: Please add information about the Ka-band radar and the methodology you used to produce the analyses in Figure 4</w:t>
      </w:r>
    </w:p>
  </w:comment>
  <w:comment w:id="136" w:author="Watkins, Daniel" w:date="2023-10-26T09:40:00Z" w:initials="DMW">
    <w:p w14:paraId="071B6986" w14:textId="77777777" w:rsidR="005B761F" w:rsidRDefault="005B761F">
      <w:pPr>
        <w:pStyle w:val="CommentText"/>
      </w:pPr>
      <w:r>
        <w:rPr>
          <w:rStyle w:val="CommentReference"/>
        </w:rPr>
        <w:annotationRef/>
      </w:r>
      <w:r>
        <w:t>Not sure that this reference is necessary</w:t>
      </w:r>
    </w:p>
    <w:p w14:paraId="4DEC09C4" w14:textId="1B23D9DB" w:rsidR="005B761F" w:rsidRDefault="005B761F">
      <w:pPr>
        <w:pStyle w:val="CommentText"/>
      </w:pPr>
    </w:p>
  </w:comment>
  <w:comment w:id="139" w:author="Watkins, Daniel" w:date="2023-10-30T13:37:00Z" w:initials="DMW">
    <w:p w14:paraId="3E6A5504" w14:textId="7BA03864" w:rsidR="0037787F" w:rsidRDefault="0037787F">
      <w:pPr>
        <w:pStyle w:val="CommentText"/>
      </w:pPr>
      <w:r>
        <w:rPr>
          <w:rStyle w:val="CommentReference"/>
        </w:rPr>
        <w:annotationRef/>
      </w:r>
      <w:r>
        <w:t>Ola: please provide equation</w:t>
      </w:r>
    </w:p>
  </w:comment>
  <w:comment w:id="203" w:author="Watkins, Daniel" w:date="2023-10-26T14:18:00Z" w:initials="DMW">
    <w:p w14:paraId="51698885" w14:textId="6E479152" w:rsidR="00C84322" w:rsidRDefault="00C84322">
      <w:pPr>
        <w:pStyle w:val="CommentText"/>
      </w:pPr>
      <w:r>
        <w:rPr>
          <w:rStyle w:val="CommentReference"/>
        </w:rPr>
        <w:annotationRef/>
      </w:r>
      <w:r>
        <w:t>Ola: methods for these calculations and data description for the radar are missing in the current draft</w:t>
      </w:r>
    </w:p>
  </w:comment>
  <w:comment w:id="278" w:author="Watkins, Daniel" w:date="2023-10-26T10:36:00Z" w:initials="DMW">
    <w:p w14:paraId="03C4882C" w14:textId="599E3574" w:rsidR="00967C89" w:rsidRDefault="00967C89">
      <w:pPr>
        <w:pStyle w:val="CommentText"/>
      </w:pPr>
      <w:r>
        <w:rPr>
          <w:rStyle w:val="CommentReference"/>
        </w:rPr>
        <w:annotationRef/>
      </w:r>
      <w:r>
        <w:t>Jari: is this section sufficient? Do have any citations you want to add for the instrument?</w:t>
      </w:r>
    </w:p>
  </w:comment>
  <w:comment w:id="279" w:author="Watkins, Daniel" w:date="2023-10-26T10:42:00Z" w:initials="DMW">
    <w:p w14:paraId="273DB415" w14:textId="477BF248" w:rsidR="00C22B1D" w:rsidRDefault="00C22B1D">
      <w:pPr>
        <w:pStyle w:val="CommentText"/>
      </w:pPr>
      <w:r>
        <w:rPr>
          <w:rStyle w:val="CommentReference"/>
        </w:rPr>
        <w:annotationRef/>
      </w:r>
      <w:r>
        <w:t>Add Stanton et al. in prep article when preprint is available</w:t>
      </w:r>
    </w:p>
  </w:comment>
  <w:comment w:id="282" w:author="Watkins, Daniel" w:date="2023-10-26T10:43:00Z" w:initials="DMW">
    <w:p w14:paraId="62C2920D" w14:textId="69EDAC8C" w:rsidR="00C22B1D" w:rsidRDefault="00C22B1D">
      <w:pPr>
        <w:pStyle w:val="CommentText"/>
      </w:pPr>
      <w:r>
        <w:rPr>
          <w:rStyle w:val="CommentReference"/>
        </w:rPr>
        <w:annotationRef/>
      </w:r>
      <w:r>
        <w:t xml:space="preserve">Tim/Ola – let’s use a consistent definition.  In the Atmosphere section, u* is defined as a square root so that the stress is rho u*^2, here, it’s the fourth root so that the stress is rho u*. </w:t>
      </w:r>
    </w:p>
  </w:comment>
  <w:comment w:id="283" w:author="Watkins, Daniel" w:date="2023-10-26T10:48:00Z" w:initials="DMW">
    <w:p w14:paraId="0DE679E7" w14:textId="786DE85F" w:rsidR="00C22B1D" w:rsidRDefault="00C22B1D">
      <w:pPr>
        <w:pStyle w:val="CommentText"/>
      </w:pPr>
      <w:r>
        <w:rPr>
          <w:rStyle w:val="CommentReference"/>
        </w:rPr>
        <w:annotationRef/>
      </w:r>
      <w:r>
        <w:t>Amy: I’ve added the citation for CLM5, can you verify whether CLM5 or CLM4 was used?</w:t>
      </w:r>
    </w:p>
  </w:comment>
  <w:comment w:id="284" w:author="Watkins, Daniel" w:date="2023-10-26T10:51:00Z" w:initials="DMW">
    <w:p w14:paraId="1716EA3A" w14:textId="71D3AF4F" w:rsidR="00C22B1D" w:rsidRDefault="00C22B1D">
      <w:pPr>
        <w:pStyle w:val="CommentText"/>
      </w:pPr>
      <w:r>
        <w:rPr>
          <w:rStyle w:val="CommentReference"/>
        </w:rPr>
        <w:annotationRef/>
      </w:r>
      <w:r>
        <w:t>Amy: can you send me the DOI for this paper so I can add it to the bibliography?</w:t>
      </w:r>
    </w:p>
  </w:comment>
  <w:comment w:id="285" w:author="Watkins, Daniel" w:date="2023-10-26T11:02:00Z" w:initials="DMW">
    <w:p w14:paraId="533CABCF" w14:textId="14FFDAE8" w:rsidR="00671EDE" w:rsidRDefault="00671EDE">
      <w:pPr>
        <w:pStyle w:val="CommentText"/>
      </w:pPr>
      <w:r>
        <w:rPr>
          <w:rStyle w:val="CommentReference"/>
        </w:rPr>
        <w:annotationRef/>
      </w:r>
      <w:r>
        <w:t>Amy: can we use a different symbol here? We’re using u* for friction velocity for the atmosphere and ocean observations.</w:t>
      </w:r>
    </w:p>
  </w:comment>
  <w:comment w:id="286" w:author="Watkins, Daniel" w:date="2023-10-26T11:08:00Z" w:initials="DMW">
    <w:p w14:paraId="5C8ABE06" w14:textId="6813B163" w:rsidR="00671EDE" w:rsidRDefault="00671EDE">
      <w:pPr>
        <w:pStyle w:val="CommentText"/>
      </w:pPr>
      <w:r>
        <w:rPr>
          <w:rStyle w:val="CommentReference"/>
        </w:rPr>
        <w:annotationRef/>
      </w:r>
      <w:r>
        <w:t>Amy: Following Ola’s comment in the draft, I’ve left out the description of the heat flux equations. I can add them back in if we end up discussing them in the paper.</w:t>
      </w:r>
    </w:p>
  </w:comment>
  <w:comment w:id="287" w:author="Daniel Watkins" w:date="2023-11-01T10:01:00Z" w:initials="DW">
    <w:p w14:paraId="14BCDE02" w14:textId="2AB1FEFF" w:rsidR="0ADCA794" w:rsidRDefault="0ADCA794">
      <w:pPr>
        <w:pStyle w:val="CommentText"/>
      </w:pPr>
      <w:r>
        <w:t>It's a bit confusing that we have multiple things called L1. Perhaps C1 and C2 would be better for naming the lows?</w:t>
      </w:r>
      <w:r>
        <w:rPr>
          <w:rStyle w:val="CommentReference"/>
        </w:rPr>
        <w:annotationRef/>
      </w:r>
    </w:p>
  </w:comment>
  <w:comment w:id="288" w:author="Watkins, Daniel" w:date="2023-10-26T13:22:00Z" w:initials="DMW">
    <w:p w14:paraId="7999B13E" w14:textId="77777777" w:rsidR="00FF6E3B" w:rsidRDefault="00FF6E3B" w:rsidP="00FF6E3B">
      <w:pPr>
        <w:pStyle w:val="CommentText"/>
      </w:pPr>
      <w:r>
        <w:rPr>
          <w:rStyle w:val="CommentReference"/>
        </w:rPr>
        <w:annotationRef/>
      </w:r>
      <w:r>
        <w:t>Definition?</w:t>
      </w:r>
    </w:p>
  </w:comment>
  <w:comment w:id="329" w:author="Watkins, Daniel" w:date="2023-10-26T13:37:00Z" w:initials="DMW">
    <w:p w14:paraId="7D7FAAD5" w14:textId="7E98C220" w:rsidR="00AE3EE6" w:rsidRDefault="00AE3EE6">
      <w:pPr>
        <w:pStyle w:val="CommentText"/>
      </w:pPr>
      <w:r>
        <w:rPr>
          <w:rStyle w:val="CommentReference"/>
        </w:rPr>
        <w:annotationRef/>
      </w:r>
      <w:r>
        <w:t>Some comments and concerns:</w:t>
      </w:r>
      <w:r>
        <w:br/>
        <w:t>1. Are the isotherms and isobars empirical or drawn by hand?</w:t>
      </w:r>
      <w:r w:rsidR="0048623B">
        <w:t xml:space="preserve"> Where there is a single line, is that a minimum or maximum? </w:t>
      </w:r>
      <w:r>
        <w:br/>
        <w:t>2. Can the resolution of the figure be increased? It needs to be at least 300 dpi</w:t>
      </w:r>
      <w:r w:rsidR="0048623B">
        <w:t xml:space="preserve"> and must be jpg, tif, pdf, or eps format.</w:t>
      </w:r>
    </w:p>
    <w:p w14:paraId="332E2A85" w14:textId="13170BFC" w:rsidR="0048623B" w:rsidRDefault="0048623B">
      <w:pPr>
        <w:pStyle w:val="CommentText"/>
      </w:pPr>
      <w:r>
        <w:t>3. Relatedly, can you increase the size of all text in the image? AGU requires the text to be at least 8 pt size in the final versions. Increasing the size of the temperatures listed by each station so that they can easily be read may be a more effective method than superimposing isotherms.</w:t>
      </w:r>
    </w:p>
    <w:p w14:paraId="61AC8D6D" w14:textId="2B49795B" w:rsidR="0048623B" w:rsidRDefault="0048623B">
      <w:pPr>
        <w:pStyle w:val="CommentText"/>
      </w:pPr>
      <w:r>
        <w:t>4. Is it necessary to have overlaid black squares? Why not set the axis extents to that distance?</w:t>
      </w:r>
    </w:p>
  </w:comment>
  <w:comment w:id="336" w:author="Watkins, Daniel" w:date="2023-10-26T14:13:00Z" w:initials="DMW">
    <w:p w14:paraId="66F7F604" w14:textId="77777777" w:rsidR="00C84322" w:rsidRDefault="00C84322" w:rsidP="00C84322">
      <w:pPr>
        <w:pStyle w:val="CommentText"/>
      </w:pPr>
      <w:r>
        <w:rPr>
          <w:rStyle w:val="CommentReference"/>
        </w:rPr>
        <w:annotationRef/>
      </w:r>
      <w:r>
        <w:t>What is the reason for showing only the temperature at the Polarstern instead of the 4 sites?</w:t>
      </w:r>
    </w:p>
  </w:comment>
  <w:comment w:id="342" w:author="Watkins, Daniel" w:date="2023-10-26T14:22:00Z" w:initials="DMW">
    <w:p w14:paraId="7A450C99" w14:textId="2990BB69" w:rsidR="00C84322" w:rsidRDefault="00C84322">
      <w:pPr>
        <w:pStyle w:val="CommentText"/>
      </w:pPr>
      <w:r>
        <w:rPr>
          <w:rStyle w:val="CommentReference"/>
        </w:rPr>
        <w:annotationRef/>
      </w:r>
      <w:r>
        <w:rPr>
          <w:rStyle w:val="CommentReference"/>
        </w:rPr>
        <w:t>By when?</w:t>
      </w:r>
    </w:p>
  </w:comment>
  <w:comment w:id="343" w:author="Watkins, Daniel" w:date="2023-10-26T14:23:00Z" w:initials="DMW">
    <w:p w14:paraId="259F7444" w14:textId="4BBD753B" w:rsidR="00C84322" w:rsidRDefault="00C84322">
      <w:pPr>
        <w:pStyle w:val="CommentText"/>
      </w:pPr>
      <w:r>
        <w:rPr>
          <w:rStyle w:val="CommentReference"/>
        </w:rPr>
        <w:annotationRef/>
      </w:r>
      <w:r>
        <w:t>By whom?</w:t>
      </w:r>
      <w:r w:rsidR="00DA2D8D">
        <w:t xml:space="preserve"> Can we site another paper, or will this be forthcoming? </w:t>
      </w:r>
    </w:p>
  </w:comment>
  <w:comment w:id="354" w:author="Daniel Watkins" w:date="2023-09-20T10:22:00Z" w:initials="DW">
    <w:p w14:paraId="269FB1A7" w14:textId="77777777" w:rsidR="008B2C93" w:rsidRDefault="008B2C93" w:rsidP="008B2C93">
      <w:pPr>
        <w:pStyle w:val="CommentText"/>
      </w:pPr>
      <w:r>
        <w:t>Is it possible to increase the size of the legends? I can't read them at the current size. I also have difficulty differentiating the cyan and green colors. It would be great if we could have a consistent color scheme throughout for the CO and L sites.</w:t>
      </w:r>
      <w:r>
        <w:rPr>
          <w:rStyle w:val="CommentReference"/>
        </w:rPr>
        <w:annotationRef/>
      </w:r>
    </w:p>
  </w:comment>
  <w:comment w:id="381" w:author="Watkins, Daniel" w:date="2023-10-30T13:44:00Z" w:initials="DMW">
    <w:p w14:paraId="7628B72C" w14:textId="77777777" w:rsidR="0037787F" w:rsidRDefault="0037787F">
      <w:pPr>
        <w:pStyle w:val="CommentText"/>
      </w:pPr>
      <w:r>
        <w:rPr>
          <w:rStyle w:val="CommentReference"/>
        </w:rPr>
        <w:annotationRef/>
      </w:r>
      <w:r>
        <w:t>For the publication version of the figure, there’s a few things that need to be clarified and/or adjusted</w:t>
      </w:r>
      <w:r>
        <w:br/>
        <w:t>1. Font sizes – AGU requires that font size in the final figure be at least 8 pt</w:t>
      </w:r>
    </w:p>
    <w:p w14:paraId="41773948" w14:textId="77777777" w:rsidR="005C6F8A" w:rsidRDefault="005C6F8A">
      <w:pPr>
        <w:pStyle w:val="CommentText"/>
      </w:pPr>
      <w:r>
        <w:t>2. Resolution – needs to be at least 300 dpi</w:t>
      </w:r>
    </w:p>
    <w:p w14:paraId="6A4CF324" w14:textId="3B46B864" w:rsidR="005C6F8A" w:rsidRDefault="005C6F8A">
      <w:pPr>
        <w:pStyle w:val="CommentText"/>
      </w:pPr>
      <w:r>
        <w:t>3. Simplification – my opinion here is that we shouldn’t be presenting any data or calculations in the figure that aren’t explained or mentioned in the text. The Arctic inversion is not mentioned in the text, for example.</w:t>
      </w:r>
    </w:p>
    <w:p w14:paraId="5B096316" w14:textId="398485D0" w:rsidR="005C6F8A" w:rsidRDefault="005C6F8A">
      <w:pPr>
        <w:pStyle w:val="CommentText"/>
      </w:pPr>
      <w:r>
        <w:t>4. Color schemes – we should be consistent with the colors for the L sites and CO throughout. For the top panel in particular, we need to be sure that all the information is legible when printed in black and white and that all numbers and text on the figure are at least 8 pt font and are clearly legible. Colors should be marked in legends rather than in titles.</w:t>
      </w:r>
    </w:p>
    <w:p w14:paraId="1B2594AA" w14:textId="5AB01DDC" w:rsidR="005C6F8A" w:rsidRDefault="005C6F8A">
      <w:pPr>
        <w:pStyle w:val="CommentText"/>
      </w:pPr>
      <w:r>
        <w:t xml:space="preserve">5. Choice of variables – is there a reason that air pressure and air temperature are only provided for the Polarstern, and that wind speed and direction are only at the L sites? </w:t>
      </w:r>
    </w:p>
  </w:comment>
  <w:comment w:id="420" w:author="Ola Persson" w:date="2023-11-14T07:55:00Z" w:initials="OP">
    <w:p w14:paraId="7D9BF812" w14:textId="77777777" w:rsidR="00171DAC" w:rsidRDefault="00171DAC" w:rsidP="00BF4DF9">
      <w:pPr>
        <w:pStyle w:val="CommentText"/>
      </w:pPr>
      <w:r>
        <w:rPr>
          <w:rStyle w:val="CommentReference"/>
        </w:rPr>
        <w:annotationRef/>
      </w:r>
      <w:r>
        <w:t>I don't see that L3 has a larger drift ratio than the others in the post-frontal domain.  Hence, removed this statement.</w:t>
      </w:r>
    </w:p>
  </w:comment>
  <w:comment w:id="431" w:author="Ola Persson" w:date="2023-11-14T07:57:00Z" w:initials="OP">
    <w:p w14:paraId="62164209" w14:textId="77777777" w:rsidR="00171DAC" w:rsidRDefault="00171DAC" w:rsidP="009C71B2">
      <w:pPr>
        <w:pStyle w:val="CommentText"/>
      </w:pPr>
      <w:r>
        <w:rPr>
          <w:rStyle w:val="CommentReference"/>
        </w:rPr>
        <w:annotationRef/>
      </w:r>
      <w:r>
        <w:t>Perhaps provide a vector length scale on the figure.</w:t>
      </w:r>
    </w:p>
  </w:comment>
  <w:comment w:id="432" w:author="Watkins, Daniel" w:date="2023-10-25T12:18:00Z" w:initials="DMW">
    <w:p w14:paraId="5F231E42" w14:textId="5572FDB9" w:rsidR="005D1626" w:rsidRDefault="005D1626">
      <w:pPr>
        <w:pStyle w:val="CommentText"/>
      </w:pPr>
      <w:r>
        <w:rPr>
          <w:rStyle w:val="CommentReference"/>
        </w:rPr>
        <w:annotationRef/>
      </w:r>
      <w:r w:rsidRPr="00F47B9C">
        <w:t>Note: This is a draft / suggested form of this figure. A final version would have the times of A/B on the bottom panels, colors consistent with the other figures for the L and CO sites, consistent fonts, and consistency with placement of the abc labels.</w:t>
      </w:r>
      <w:r w:rsidR="0048317D">
        <w:br/>
      </w:r>
      <w:r w:rsidR="0048317D">
        <w:br/>
        <w:t>Also note to self: change the figure legend to say “Observations” instead of “Met City”</w:t>
      </w:r>
    </w:p>
    <w:p w14:paraId="5B463C1F" w14:textId="5AC27BD7" w:rsidR="005D1626" w:rsidRDefault="005D1626">
      <w:pPr>
        <w:pStyle w:val="CommentText"/>
      </w:pPr>
    </w:p>
  </w:comment>
  <w:comment w:id="433" w:author="Ola Persson" w:date="2023-11-14T11:18:00Z" w:initials="OP">
    <w:p w14:paraId="6909BBF1" w14:textId="77777777" w:rsidR="00746664" w:rsidRDefault="00746664" w:rsidP="0086758E">
      <w:pPr>
        <w:pStyle w:val="CommentText"/>
      </w:pPr>
      <w:r>
        <w:rPr>
          <w:rStyle w:val="CommentReference"/>
        </w:rPr>
        <w:annotationRef/>
      </w:r>
      <w:r>
        <w:t>It might be useful to plot the 16 m/s 925 hPa isotachs in panels d)-g) as in Fig. 3 so the reader can use these panels as the LLJ is discussed.  The surface vectors, while relevant to the ice motion, don't directly show the position of the LLJ.</w:t>
      </w:r>
    </w:p>
  </w:comment>
  <w:comment w:id="472" w:author="Ola Persson" w:date="2023-11-15T07:47:00Z" w:initials="OP">
    <w:p w14:paraId="137F1CE5" w14:textId="77777777" w:rsidR="00CB49B2" w:rsidRDefault="00CB49B2" w:rsidP="00E9688E">
      <w:pPr>
        <w:pStyle w:val="CommentText"/>
      </w:pPr>
      <w:r>
        <w:rPr>
          <w:rStyle w:val="CommentReference"/>
        </w:rPr>
        <w:annotationRef/>
      </w:r>
      <w:r>
        <w:t>While interesting, this discussion of L1 is somewhat speculative. Do we need to include it?</w:t>
      </w:r>
    </w:p>
  </w:comment>
  <w:comment w:id="485" w:author="Ola Persson" w:date="2023-11-14T11:50:00Z" w:initials="OP">
    <w:p w14:paraId="5BD2AE58" w14:textId="7CA608D3" w:rsidR="009B076A" w:rsidRDefault="009B076A" w:rsidP="00C1697F">
      <w:pPr>
        <w:pStyle w:val="CommentText"/>
      </w:pPr>
      <w:r>
        <w:rPr>
          <w:rStyle w:val="CommentReference"/>
        </w:rPr>
        <w:annotationRef/>
      </w:r>
      <w:r>
        <w:t>12 h times 25 km/h is 300 km.  Arguably, one should use half the trough-to-trough time of 12 h, leading to a spatial scale of 150 km.  This totally changes the next sentence.</w:t>
      </w:r>
    </w:p>
  </w:comment>
  <w:comment w:id="534" w:author="Ola Persson" w:date="2023-11-15T08:20:00Z" w:initials="OP">
    <w:p w14:paraId="7FE308DE" w14:textId="77777777" w:rsidR="000E7271" w:rsidRDefault="000E7271" w:rsidP="006B2E14">
      <w:pPr>
        <w:pStyle w:val="CommentText"/>
      </w:pPr>
      <w:r>
        <w:rPr>
          <w:rStyle w:val="CommentReference"/>
        </w:rPr>
        <w:annotationRef/>
      </w:r>
      <w:r>
        <w:t>Speculative, but plausible.</w:t>
      </w:r>
    </w:p>
  </w:comment>
  <w:comment w:id="552" w:author="Watkins, Daniel" w:date="2023-10-31T17:08:00Z" w:initials="DMW">
    <w:p w14:paraId="0BD0727D" w14:textId="7AC0EA1C" w:rsidR="006F6D20" w:rsidRDefault="006F6D20">
      <w:pPr>
        <w:pStyle w:val="CommentText"/>
      </w:pPr>
      <w:r>
        <w:rPr>
          <w:rStyle w:val="CommentReference"/>
        </w:rPr>
        <w:annotationRef/>
      </w:r>
      <w:r>
        <w:t>Will need 300 dpi image and larger fonts</w:t>
      </w:r>
    </w:p>
  </w:comment>
  <w:comment w:id="553" w:author="Watkins, Daniel" w:date="2023-10-31T17:08:00Z" w:initials="DMW">
    <w:p w14:paraId="7B34B47D" w14:textId="77777777" w:rsidR="006F6D20" w:rsidRDefault="006F6D20">
      <w:pPr>
        <w:pStyle w:val="CommentText"/>
      </w:pPr>
      <w:r>
        <w:rPr>
          <w:rStyle w:val="CommentReference"/>
        </w:rPr>
        <w:annotationRef/>
      </w:r>
      <w:r>
        <w:t>Adjust time format</w:t>
      </w:r>
    </w:p>
    <w:p w14:paraId="107EED8E" w14:textId="68476368" w:rsidR="006F6D20" w:rsidRDefault="006F6D20">
      <w:pPr>
        <w:pStyle w:val="CommentText"/>
      </w:pPr>
    </w:p>
  </w:comment>
  <w:comment w:id="557" w:author="Watkins, Daniel" w:date="2023-10-31T17:14:00Z" w:initials="DMW">
    <w:p w14:paraId="5B2524C6" w14:textId="1CFBCAA1" w:rsidR="003271C6" w:rsidRDefault="003271C6">
      <w:pPr>
        <w:pStyle w:val="CommentText"/>
      </w:pPr>
      <w:r>
        <w:rPr>
          <w:rStyle w:val="CommentReference"/>
        </w:rPr>
        <w:annotationRef/>
      </w:r>
      <w:r>
        <w:t>Jari: Can you read through this section? I think most of this text is from Ola, it would be good if you could see if anything needs to be added.</w:t>
      </w:r>
    </w:p>
  </w:comment>
  <w:comment w:id="561" w:author="Watkins, Daniel" w:date="2023-10-31T17:09:00Z" w:initials="DMW">
    <w:p w14:paraId="3BD8EEC6" w14:textId="74005450" w:rsidR="006F6D20" w:rsidRDefault="006F6D20">
      <w:pPr>
        <w:pStyle w:val="CommentText"/>
      </w:pPr>
      <w:r>
        <w:rPr>
          <w:rStyle w:val="CommentReference"/>
        </w:rPr>
        <w:annotationRef/>
      </w:r>
      <w:r>
        <w:t>Jari: What’s the right word for what the ice radar shows?</w:t>
      </w:r>
    </w:p>
  </w:comment>
  <w:comment w:id="572" w:author="Watkins, Daniel" w:date="2023-10-25T13:57:00Z" w:initials="DMW">
    <w:p w14:paraId="3B654978" w14:textId="687AF9E6" w:rsidR="00F96747" w:rsidRDefault="00F96747">
      <w:pPr>
        <w:pStyle w:val="CommentText"/>
      </w:pPr>
      <w:r>
        <w:rPr>
          <w:rStyle w:val="CommentReference"/>
        </w:rPr>
        <w:annotationRef/>
      </w:r>
      <w:r>
        <w:t>I’ll check with the AGU guidelines about status of “in prep” references. If I recall correctly, we’d need to mention it in the cover letter, and there needs to be a DOI</w:t>
      </w:r>
    </w:p>
  </w:comment>
  <w:comment w:id="573" w:author="Watkins, Daniel" w:date="2023-10-25T14:00:00Z" w:initials="DMW">
    <w:p w14:paraId="6F41A583" w14:textId="22B18C87" w:rsidR="00F96747" w:rsidRDefault="00F96747">
      <w:pPr>
        <w:pStyle w:val="CommentText"/>
      </w:pPr>
      <w:r>
        <w:rPr>
          <w:rStyle w:val="CommentReference"/>
        </w:rPr>
        <w:annotationRef/>
      </w:r>
      <w:r>
        <w:t>Tim: I’ve made an attempt at breaking apart a long sentence, could you verify that this language still conveys what you intended?</w:t>
      </w:r>
    </w:p>
  </w:comment>
  <w:comment w:id="574" w:author="Watkins, Daniel" w:date="2023-10-25T14:08:00Z" w:initials="DMW">
    <w:p w14:paraId="53D7EE5F" w14:textId="6C5E75F0" w:rsidR="00F7238F" w:rsidRDefault="00F7238F">
      <w:pPr>
        <w:pStyle w:val="CommentText"/>
      </w:pPr>
      <w:r>
        <w:rPr>
          <w:rStyle w:val="CommentReference"/>
        </w:rPr>
        <w:annotationRef/>
      </w:r>
      <w:r>
        <w:t>Should this be “Mixing layer”?</w:t>
      </w:r>
    </w:p>
  </w:comment>
  <w:comment w:id="575" w:author="Watkins, Daniel" w:date="2023-10-25T14:09:00Z" w:initials="DMW">
    <w:p w14:paraId="3E98B67B" w14:textId="4570116D" w:rsidR="00F7238F" w:rsidRDefault="00F7238F">
      <w:pPr>
        <w:pStyle w:val="CommentText"/>
      </w:pPr>
      <w:r>
        <w:rPr>
          <w:rStyle w:val="CommentReference"/>
        </w:rPr>
        <w:annotationRef/>
      </w:r>
      <w:r w:rsidR="00B24C5F">
        <w:t>Should we re-state</w:t>
      </w:r>
      <w:r>
        <w:t xml:space="preserve"> what the CTD time resolution was? </w:t>
      </w:r>
      <w:r w:rsidR="00B24C5F">
        <w:t>It’s mentioned in the data section. Could help though, e</w:t>
      </w:r>
      <w:r>
        <w:t>.g., Unfortunately, the CTD profiles are only available at irregular X to Y hour intervals.</w:t>
      </w:r>
      <w:r w:rsidR="00B24C5F">
        <w:t xml:space="preserve"> </w:t>
      </w:r>
    </w:p>
  </w:comment>
  <w:comment w:id="576" w:author="Watkins, Daniel" w:date="2023-10-25T12:28:00Z" w:initials="DMW">
    <w:p w14:paraId="77F59092" w14:textId="01471805" w:rsidR="00813D4C" w:rsidRDefault="00813D4C">
      <w:pPr>
        <w:pStyle w:val="CommentText"/>
      </w:pPr>
      <w:r>
        <w:rPr>
          <w:rStyle w:val="CommentReference"/>
        </w:rPr>
        <w:annotationRef/>
      </w:r>
      <w:r>
        <w:t xml:space="preserve">Let’s move the depth labels from the titles into a legend. </w:t>
      </w:r>
      <w:r w:rsidR="005B7B67">
        <w:t xml:space="preserve">That way, we don’t necessarily need to name the colors at all. </w:t>
      </w:r>
      <w:r w:rsidR="005B7B67">
        <w:br/>
      </w:r>
      <w:r w:rsidR="005B7B67">
        <w:br/>
        <w:t>It would also be helpful to make the wind axis and the wind speed the same color, and to note the difference in scales in the legend.</w:t>
      </w:r>
      <w:r w:rsidR="00DA2D8D">
        <w:br/>
      </w:r>
      <w:r w:rsidR="00DA2D8D">
        <w:br/>
        <w:t>Also, if we share x-axis across the panels, we can potentially make the figure take half a page instead of a full page</w:t>
      </w:r>
    </w:p>
  </w:comment>
  <w:comment w:id="577" w:author="Watkins, Daniel" w:date="2023-10-25T14:15:00Z" w:initials="DMW">
    <w:p w14:paraId="17010106" w14:textId="77777777" w:rsidR="00DA2D8D" w:rsidRDefault="00DA2D8D" w:rsidP="00DA2D8D">
      <w:pPr>
        <w:pStyle w:val="CommentText"/>
      </w:pPr>
      <w:r>
        <w:rPr>
          <w:rStyle w:val="CommentReference"/>
        </w:rPr>
        <w:annotationRef/>
      </w:r>
      <w:r>
        <w:t>Tim: mixed or mixing?</w:t>
      </w:r>
    </w:p>
  </w:comment>
  <w:comment w:id="578" w:author="Watkins, Daniel" w:date="2023-10-26T14:42:00Z" w:initials="DMW">
    <w:p w14:paraId="1C91026C" w14:textId="77777777" w:rsidR="00DA2D8D" w:rsidRDefault="00DA2D8D" w:rsidP="00DA2D8D">
      <w:pPr>
        <w:pStyle w:val="CommentText"/>
      </w:pPr>
      <w:r>
        <w:rPr>
          <w:rStyle w:val="CommentReference"/>
        </w:rPr>
        <w:annotationRef/>
      </w:r>
      <w:r>
        <w:t>Highlighting this as a reminder we’ll need to mention them in the cover letter if they’re not available at time of submission.</w:t>
      </w:r>
    </w:p>
  </w:comment>
  <w:comment w:id="579" w:author="Watkins, Daniel" w:date="2023-10-26T14:54:00Z" w:initials="DMW">
    <w:p w14:paraId="3411FF00" w14:textId="5372758F" w:rsidR="00F6750F" w:rsidRDefault="00F6750F">
      <w:pPr>
        <w:pStyle w:val="CommentText"/>
      </w:pPr>
      <w:r>
        <w:rPr>
          <w:rStyle w:val="CommentReference"/>
        </w:rPr>
        <w:annotationRef/>
      </w:r>
      <w:r>
        <w:t>We’ll need to either leave this out (i.e. just say a companion paper) or have a reference/DOI by time of publication. Leaving a comment here so we know to put it in the cover letter at submission.</w:t>
      </w:r>
    </w:p>
  </w:comment>
  <w:comment w:id="580" w:author="Watkins, Daniel" w:date="2023-10-26T14:47:00Z" w:initials="DMW">
    <w:p w14:paraId="5C96C53A" w14:textId="1FF8011F" w:rsidR="00F6750F" w:rsidRDefault="00F6750F">
      <w:pPr>
        <w:pStyle w:val="CommentText"/>
      </w:pPr>
      <w:r>
        <w:rPr>
          <w:rStyle w:val="CommentReference"/>
        </w:rPr>
        <w:annotationRef/>
      </w:r>
      <w:r>
        <w:t>Amy: Can you provide a new version of this figure? Are these the times you’d recommend including in the discussion?  I don’t know who spliced together the screenshots in this version so I’m not sure the reasoning for the particular times chosen. We’ll need abc panel labels, too.</w:t>
      </w:r>
      <w:r>
        <w:br/>
      </w:r>
      <w:r>
        <w:br/>
        <w:t>Also, is it possible to use a perceptually uniform diverging colormap here? The current map makes it easy to see the edges of contours, but difficult to see gradients.</w:t>
      </w:r>
      <w:r w:rsidR="005C6F8A">
        <w:br/>
      </w:r>
      <w:r w:rsidR="005C6F8A">
        <w:br/>
        <w:t>And as discussed we’ll want to make sure that it’s centered at 90 E.</w:t>
      </w:r>
    </w:p>
  </w:comment>
  <w:comment w:id="581" w:author="Watkins, Daniel" w:date="2023-10-31T16:50:00Z" w:initials="DMW">
    <w:p w14:paraId="144E4814" w14:textId="3BD2BC38" w:rsidR="005F66A0" w:rsidRDefault="005F66A0">
      <w:pPr>
        <w:pStyle w:val="CommentText"/>
      </w:pPr>
      <w:r>
        <w:rPr>
          <w:rStyle w:val="CommentReference"/>
        </w:rPr>
        <w:annotationRef/>
      </w:r>
      <w:r>
        <w:t>Ola: would you like to add discussion here about how the structure of the storm compared to previous observational results?</w:t>
      </w:r>
    </w:p>
  </w:comment>
  <w:comment w:id="582" w:author="Watkins, Daniel" w:date="2023-10-31T10:09:00Z" w:initials="DMW">
    <w:p w14:paraId="39B87591" w14:textId="7E139334" w:rsidR="00CF675A" w:rsidRDefault="00CF675A">
      <w:pPr>
        <w:pStyle w:val="CommentText"/>
      </w:pPr>
      <w:r>
        <w:rPr>
          <w:rStyle w:val="CommentReference"/>
        </w:rPr>
        <w:annotationRef/>
      </w:r>
      <w:r>
        <w:t>Tim: Could you add a few lines of discussion about the ocean stress results compared to earlier work? Doesn’t have to be this McPhee paper, whatever you think is appropriate.</w:t>
      </w:r>
    </w:p>
  </w:comment>
  <w:comment w:id="583" w:author="Watkins, Daniel" w:date="2023-10-31T16:59:00Z" w:initials="DMW">
    <w:p w14:paraId="4B4BAB5C" w14:textId="1D9C2960" w:rsidR="00126BA4" w:rsidRDefault="00126BA4">
      <w:pPr>
        <w:pStyle w:val="CommentText"/>
      </w:pPr>
      <w:r>
        <w:rPr>
          <w:rStyle w:val="CommentReference"/>
        </w:rPr>
        <w:annotationRef/>
      </w:r>
      <w:r>
        <w:t>I’m still working on this part, Jenny if there’s some prior results you’d like to include let me know!</w:t>
      </w:r>
    </w:p>
  </w:comment>
  <w:comment w:id="584" w:author="Hutchings, Jennifer" w:date="2023-11-01T14:54:00Z" w:initials="JH">
    <w:p w14:paraId="38990E58" w14:textId="77777777" w:rsidR="00002354" w:rsidRDefault="00002354" w:rsidP="00646584">
      <w:r>
        <w:rPr>
          <w:rStyle w:val="CommentReference"/>
        </w:rPr>
        <w:annotationRef/>
      </w:r>
      <w:r>
        <w:rPr>
          <w:rFonts w:asciiTheme="minorHAnsi" w:eastAsiaTheme="minorHAnsi" w:hAnsiTheme="minorHAnsi" w:cstheme="minorBidi"/>
          <w:color w:val="212121"/>
          <w:highlight w:val="white"/>
        </w:rPr>
        <w:t xml:space="preserve">Gimbert, F., Jourdain, N. C., Marsan, D., Weiss, J., &amp; Barnier, B. (2012). Recent mechanical weakening of the Arctic sea ice cover as revealed from larger inertial oscillations. </w:t>
      </w:r>
      <w:r>
        <w:rPr>
          <w:rFonts w:asciiTheme="minorHAnsi" w:eastAsiaTheme="minorHAnsi" w:hAnsiTheme="minorHAnsi" w:cstheme="minorBidi"/>
          <w:i/>
          <w:iCs/>
          <w:color w:val="212121"/>
          <w:highlight w:val="white"/>
        </w:rPr>
        <w:t>Journal of Geophysical Research: Oceans</w:t>
      </w:r>
      <w:r>
        <w:rPr>
          <w:rFonts w:asciiTheme="minorHAnsi" w:eastAsiaTheme="minorHAnsi" w:hAnsiTheme="minorHAnsi" w:cstheme="minorBidi"/>
          <w:color w:val="212121"/>
          <w:highlight w:val="white"/>
        </w:rPr>
        <w:t xml:space="preserve">, </w:t>
      </w:r>
      <w:r>
        <w:rPr>
          <w:rFonts w:asciiTheme="minorHAnsi" w:eastAsiaTheme="minorHAnsi" w:hAnsiTheme="minorHAnsi" w:cstheme="minorBidi"/>
          <w:i/>
          <w:iCs/>
          <w:color w:val="212121"/>
          <w:highlight w:val="white"/>
        </w:rPr>
        <w:t>117</w:t>
      </w:r>
      <w:r>
        <w:rPr>
          <w:rFonts w:asciiTheme="minorHAnsi" w:eastAsiaTheme="minorHAnsi" w:hAnsiTheme="minorHAnsi" w:cstheme="minorBidi"/>
          <w:color w:val="212121"/>
          <w:highlight w:val="white"/>
        </w:rPr>
        <w:t>(C11).</w:t>
      </w:r>
    </w:p>
    <w:p w14:paraId="62C81744" w14:textId="77777777" w:rsidR="00002354" w:rsidRDefault="00002354" w:rsidP="00646584"/>
    <w:p w14:paraId="41276C3F" w14:textId="77777777" w:rsidR="00002354" w:rsidRDefault="00002354" w:rsidP="00646584">
      <w:r>
        <w:rPr>
          <w:rFonts w:asciiTheme="minorHAnsi" w:eastAsiaTheme="minorHAnsi" w:hAnsiTheme="minorHAnsi" w:cstheme="minorBidi"/>
          <w:color w:val="212121"/>
          <w:highlight w:val="white"/>
        </w:rPr>
        <w:t xml:space="preserve">So this work states they find an increase in sea ice inertial ringing in 2002-2008 compared to 1979-2001. I do have some issues with the study. 1. GPS was relatively new in the time series and ARGOS positioning would introduce white noise swamping the inertial signal in earlier years. 2. There were more GPS buoys deployed in 2007/8 than ever before - so that increases the signal. 3. They did not present significance on their spectral peaks. Or show examples that were not ‘cherry picked’. And 4. The interpret the increase in inertial response (if it is real) as mechanical weakening of the ice, when it could equally be increased cyclone activity. So many issues with this paper, but it does point to a need for studies like ours to build better boundary layer parameterizations to capture the actual response. </w:t>
      </w:r>
    </w:p>
  </w:comment>
  <w:comment w:id="585" w:author="Hutchings, Jennifer" w:date="2023-11-01T15:00:00Z" w:initials="JH">
    <w:p w14:paraId="612C8647" w14:textId="77777777" w:rsidR="00002354" w:rsidRDefault="00002354" w:rsidP="001A5714">
      <w:r>
        <w:rPr>
          <w:rStyle w:val="CommentReference"/>
        </w:rPr>
        <w:annotationRef/>
      </w:r>
      <w:r>
        <w:rPr>
          <w:rFonts w:asciiTheme="minorHAnsi" w:eastAsiaTheme="minorHAnsi" w:hAnsiTheme="minorHAnsi" w:cstheme="minorBidi"/>
        </w:rPr>
        <w:t>Do we want to comment on the link to internal wave field in the Arctic (see Rainville, Woodgate, Dossier paper), changes (Peralta-Ferriz and Woodgate) and processes (Brenner et al.)  in the upper ocean.</w:t>
      </w:r>
    </w:p>
  </w:comment>
  <w:comment w:id="587" w:author="Watkins, Daniel" w:date="2023-10-26T15:41:00Z" w:initials="DMW">
    <w:p w14:paraId="54933630" w14:textId="3B7DD98B" w:rsidR="00CF51E4" w:rsidRDefault="00CF51E4" w:rsidP="00CF51E4">
      <w:pPr>
        <w:pStyle w:val="CommentText"/>
      </w:pPr>
      <w:r>
        <w:t xml:space="preserve">Ola: </w:t>
      </w:r>
      <w:r>
        <w:rPr>
          <w:rStyle w:val="CommentReference"/>
        </w:rPr>
        <w:annotationRef/>
      </w:r>
      <w:r>
        <w:t>I couldn’t find the appropriate references, do you have a citation for me?</w:t>
      </w:r>
    </w:p>
  </w:comment>
  <w:comment w:id="586" w:author="Watkins, Daniel" w:date="2023-10-31T17:02:00Z" w:initials="DMW">
    <w:p w14:paraId="2D69F436" w14:textId="2AEB539C" w:rsidR="00126BA4" w:rsidRDefault="00126BA4">
      <w:pPr>
        <w:pStyle w:val="CommentText"/>
      </w:pPr>
      <w:r>
        <w:rPr>
          <w:rStyle w:val="CommentReference"/>
        </w:rPr>
        <w:annotationRef/>
      </w:r>
      <w:r>
        <w:t xml:space="preserve">I’m still writing on this part. Basically, we can be sure of the first </w:t>
      </w:r>
      <w:r w:rsidR="006F6D20">
        <w:t>“bump” in the drift speed being inertial since we see the characteristic rotation in the ocean, and the sea ice follows a pattern different from the wind. I’m looking at the orientation of the ice motion for the later oscillations and checking whether they can be expected given the wind.</w:t>
      </w:r>
    </w:p>
  </w:comment>
  <w:comment w:id="588" w:author="Watkins, Daniel" w:date="2023-10-31T17:03:00Z" w:initials="DMW">
    <w:p w14:paraId="2455FCE3" w14:textId="5B55EBE6" w:rsidR="006F6D20" w:rsidRDefault="006F6D20">
      <w:pPr>
        <w:pStyle w:val="CommentText"/>
      </w:pPr>
      <w:r>
        <w:rPr>
          <w:rStyle w:val="CommentReference"/>
        </w:rPr>
        <w:annotationRef/>
      </w:r>
      <w:r>
        <w:t>TBD</w:t>
      </w:r>
    </w:p>
  </w:comment>
  <w:comment w:id="594" w:author="Watkins, Daniel" w:date="2023-10-26T13:25:00Z" w:initials="DMW">
    <w:p w14:paraId="538C00B3" w14:textId="09271153" w:rsidR="00285ACB" w:rsidRDefault="00285ACB">
      <w:pPr>
        <w:pStyle w:val="CommentText"/>
      </w:pPr>
      <w:r>
        <w:rPr>
          <w:rStyle w:val="CommentReference"/>
        </w:rPr>
        <w:annotationRef/>
      </w:r>
      <w:r>
        <w:t>If you notice any errors in the reference, please mention those to me directly rather than editing this section. The bibliography generated automatically using the Zotero reference management software, so I would need to adjust the bibliographic information there. Otherwise I might accidentally overwrite your corrections when I refresh the bibliography.</w:t>
      </w:r>
    </w:p>
  </w:comment>
  <w:comment w:id="595" w:author="Hutchings, Jennifer" w:date="2023-11-01T15:01:00Z" w:initials="JH">
    <w:p w14:paraId="1D034D55" w14:textId="77777777" w:rsidR="00002354" w:rsidRDefault="00002354" w:rsidP="000968A3">
      <w:r>
        <w:rPr>
          <w:rStyle w:val="CommentReference"/>
        </w:rPr>
        <w:annotationRef/>
      </w:r>
      <w:r>
        <w:rPr>
          <w:rFonts w:asciiTheme="minorHAnsi" w:eastAsiaTheme="minorHAnsi" w:hAnsiTheme="minorHAnsi" w:cstheme="minorBidi"/>
        </w:rPr>
        <w:t>Angela’s data paper is referenced twice.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CCB390" w15:done="0"/>
  <w15:commentEx w15:paraId="070DB07E" w15:done="0"/>
  <w15:commentEx w15:paraId="78F4A52D" w15:done="0"/>
  <w15:commentEx w15:paraId="09A7640E" w15:done="0"/>
  <w15:commentEx w15:paraId="5EE252AE" w15:done="0"/>
  <w15:commentEx w15:paraId="223280BA" w15:done="0"/>
  <w15:commentEx w15:paraId="5FFE8448" w15:done="0"/>
  <w15:commentEx w15:paraId="1DF9F3F7" w15:done="0"/>
  <w15:commentEx w15:paraId="2EC385D8" w15:done="0"/>
  <w15:commentEx w15:paraId="772EBF33" w15:paraIdParent="2EC385D8" w15:done="0"/>
  <w15:commentEx w15:paraId="70B5BB95" w15:done="0"/>
  <w15:commentEx w15:paraId="67BEA2FB" w15:done="0"/>
  <w15:commentEx w15:paraId="6BEFFB62" w15:done="0"/>
  <w15:commentEx w15:paraId="75B70511" w15:done="0"/>
  <w15:commentEx w15:paraId="68A57416" w15:done="0"/>
  <w15:commentEx w15:paraId="01DFC9EA" w15:done="0"/>
  <w15:commentEx w15:paraId="273D0C0E" w15:done="0"/>
  <w15:commentEx w15:paraId="6881FA06" w15:done="0"/>
  <w15:commentEx w15:paraId="5E47598D" w15:done="0"/>
  <w15:commentEx w15:paraId="0577C990" w15:done="0"/>
  <w15:commentEx w15:paraId="2DE379E1" w15:done="0"/>
  <w15:commentEx w15:paraId="36DC8211" w15:done="0"/>
  <w15:commentEx w15:paraId="4DEC09C4" w15:done="0"/>
  <w15:commentEx w15:paraId="3E6A5504" w15:done="0"/>
  <w15:commentEx w15:paraId="51698885" w15:done="0"/>
  <w15:commentEx w15:paraId="03C4882C" w15:done="0"/>
  <w15:commentEx w15:paraId="273DB415" w15:done="0"/>
  <w15:commentEx w15:paraId="62C2920D" w15:done="0"/>
  <w15:commentEx w15:paraId="0DE679E7" w15:done="0"/>
  <w15:commentEx w15:paraId="1716EA3A" w15:done="0"/>
  <w15:commentEx w15:paraId="533CABCF" w15:done="0"/>
  <w15:commentEx w15:paraId="5C8ABE06" w15:done="0"/>
  <w15:commentEx w15:paraId="14BCDE02" w15:done="0"/>
  <w15:commentEx w15:paraId="7999B13E" w15:done="0"/>
  <w15:commentEx w15:paraId="61AC8D6D" w15:done="0"/>
  <w15:commentEx w15:paraId="66F7F604" w15:done="0"/>
  <w15:commentEx w15:paraId="7A450C99" w15:done="0"/>
  <w15:commentEx w15:paraId="259F7444" w15:done="0"/>
  <w15:commentEx w15:paraId="269FB1A7" w15:done="0"/>
  <w15:commentEx w15:paraId="1B2594AA" w15:done="0"/>
  <w15:commentEx w15:paraId="7D9BF812" w15:done="0"/>
  <w15:commentEx w15:paraId="62164209" w15:done="0"/>
  <w15:commentEx w15:paraId="5B463C1F" w15:done="0"/>
  <w15:commentEx w15:paraId="6909BBF1" w15:done="0"/>
  <w15:commentEx w15:paraId="137F1CE5" w15:done="0"/>
  <w15:commentEx w15:paraId="5BD2AE58" w15:done="0"/>
  <w15:commentEx w15:paraId="7FE308DE" w15:done="0"/>
  <w15:commentEx w15:paraId="0BD0727D" w15:done="0"/>
  <w15:commentEx w15:paraId="107EED8E" w15:done="0"/>
  <w15:commentEx w15:paraId="5B2524C6" w15:done="0"/>
  <w15:commentEx w15:paraId="3BD8EEC6" w15:done="0"/>
  <w15:commentEx w15:paraId="3B654978" w15:done="0"/>
  <w15:commentEx w15:paraId="6F41A583" w15:done="0"/>
  <w15:commentEx w15:paraId="53D7EE5F" w15:done="0"/>
  <w15:commentEx w15:paraId="3E98B67B" w15:done="0"/>
  <w15:commentEx w15:paraId="77F59092" w15:done="0"/>
  <w15:commentEx w15:paraId="17010106" w15:done="0"/>
  <w15:commentEx w15:paraId="1C91026C" w15:done="0"/>
  <w15:commentEx w15:paraId="3411FF00" w15:done="0"/>
  <w15:commentEx w15:paraId="5C96C53A" w15:done="0"/>
  <w15:commentEx w15:paraId="144E4814" w15:done="0"/>
  <w15:commentEx w15:paraId="39B87591" w15:done="0"/>
  <w15:commentEx w15:paraId="4B4BAB5C" w15:done="0"/>
  <w15:commentEx w15:paraId="41276C3F" w15:paraIdParent="4B4BAB5C" w15:done="0"/>
  <w15:commentEx w15:paraId="612C8647" w15:paraIdParent="4B4BAB5C" w15:done="0"/>
  <w15:commentEx w15:paraId="54933630" w15:done="0"/>
  <w15:commentEx w15:paraId="2D69F436" w15:done="0"/>
  <w15:commentEx w15:paraId="2455FCE3" w15:done="0"/>
  <w15:commentEx w15:paraId="538C00B3" w15:done="0"/>
  <w15:commentEx w15:paraId="1D034D55" w15:paraIdParent="538C00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6519C0D" w16cex:dateUtc="2023-10-30T17:36:00Z"/>
  <w16cex:commentExtensible w16cex:durableId="275FFB92" w16cex:dateUtc="2023-10-30T17:37:00Z"/>
  <w16cex:commentExtensible w16cex:durableId="00F1003E" w16cex:dateUtc="2023-10-30T14:52:00Z"/>
  <w16cex:commentExtensible w16cex:durableId="28ECD77E" w16cex:dateUtc="2023-11-01T20:56:00Z"/>
  <w16cex:commentExtensible w16cex:durableId="0AB97880" w16cex:dateUtc="2023-10-30T17:36:00Z"/>
  <w16cex:commentExtensible w16cex:durableId="28F4C0BF" w16cex:dateUtc="2023-11-07T21:57:00Z"/>
  <w16cex:commentExtensible w16cex:durableId="28F4C298" w16cex:dateUtc="2023-11-07T22:05:00Z"/>
  <w16cex:commentExtensible w16cex:durableId="28F4C303" w16cex:dateUtc="2023-11-07T22:06:00Z"/>
  <w16cex:commentExtensible w16cex:durableId="28F4C388" w16cex:dateUtc="2023-11-07T22:09:00Z"/>
  <w16cex:commentExtensible w16cex:durableId="28F4C3CE" w16cex:dateUtc="2023-11-07T22:10:00Z"/>
  <w16cex:commentExtensible w16cex:durableId="28F4C3F9" w16cex:dateUtc="2023-11-07T22:11:00Z"/>
  <w16cex:commentExtensible w16cex:durableId="28F4C42D" w16cex:dateUtc="2023-11-07T22:11:00Z"/>
  <w16cex:commentExtensible w16cex:durableId="28F4C4F0" w16cex:dateUtc="2023-11-07T22:15:00Z"/>
  <w16cex:commentExtensible w16cex:durableId="28F4C543" w16cex:dateUtc="2023-11-07T22:16:00Z"/>
  <w16cex:commentExtensible w16cex:durableId="28F4C678" w16cex:dateUtc="2023-11-07T22:21:00Z"/>
  <w16cex:commentExtensible w16cex:durableId="45BF6D72" w16cex:dateUtc="2023-10-30T14:29:00Z"/>
  <w16cex:commentExtensible w16cex:durableId="7B6950D1" w16cex:dateUtc="2023-10-30T13:46:00Z"/>
  <w16cex:commentExtensible w16cex:durableId="1DD2DA0D" w16cex:dateUtc="2023-10-30T13:44:00Z"/>
  <w16cex:commentExtensible w16cex:durableId="28ECDF25" w16cex:dateUtc="2023-11-01T21:28:00Z"/>
  <w16cex:commentExtensible w16cex:durableId="25F3D486" w16cex:dateUtc="2023-10-26T13:23:00Z"/>
  <w16cex:commentExtensible w16cex:durableId="17BE81C5" w16cex:dateUtc="2023-10-26T13:22:00Z"/>
  <w16cex:commentExtensible w16cex:durableId="4949BAF7" w16cex:dateUtc="2023-10-26T17:22:00Z"/>
  <w16cex:commentExtensible w16cex:durableId="5CD21525" w16cex:dateUtc="2023-10-26T13:40:00Z"/>
  <w16cex:commentExtensible w16cex:durableId="048754F2" w16cex:dateUtc="2023-10-30T17:37:00Z"/>
  <w16cex:commentExtensible w16cex:durableId="599072B9" w16cex:dateUtc="2023-10-26T18:18:00Z"/>
  <w16cex:commentExtensible w16cex:durableId="7420FA2D" w16cex:dateUtc="2023-10-26T14:36:00Z"/>
  <w16cex:commentExtensible w16cex:durableId="01521AAC" w16cex:dateUtc="2023-10-26T14:42:00Z"/>
  <w16cex:commentExtensible w16cex:durableId="395588A8" w16cex:dateUtc="2023-10-26T14:43:00Z"/>
  <w16cex:commentExtensible w16cex:durableId="66CA452E" w16cex:dateUtc="2023-10-26T14:48:00Z"/>
  <w16cex:commentExtensible w16cex:durableId="4C5C3F5D" w16cex:dateUtc="2023-10-26T14:51:00Z"/>
  <w16cex:commentExtensible w16cex:durableId="7032A35C" w16cex:dateUtc="2023-10-26T15:02:00Z"/>
  <w16cex:commentExtensible w16cex:durableId="49975F76" w16cex:dateUtc="2023-10-26T15:08:00Z"/>
  <w16cex:commentExtensible w16cex:durableId="1D72FF37" w16cex:dateUtc="2023-11-01T14:01:00Z"/>
  <w16cex:commentExtensible w16cex:durableId="3F0B5344" w16cex:dateUtc="2023-10-26T17:22:00Z"/>
  <w16cex:commentExtensible w16cex:durableId="68E605A0" w16cex:dateUtc="2023-10-26T17:37:00Z"/>
  <w16cex:commentExtensible w16cex:durableId="04184693" w16cex:dateUtc="2023-10-26T18:13:00Z"/>
  <w16cex:commentExtensible w16cex:durableId="2C33E4EF" w16cex:dateUtc="2023-10-26T18:22:00Z"/>
  <w16cex:commentExtensible w16cex:durableId="5F362638" w16cex:dateUtc="2023-10-26T18:23:00Z"/>
  <w16cex:commentExtensible w16cex:durableId="05E27DC4" w16cex:dateUtc="2023-09-20T14:22:00Z"/>
  <w16cex:commentExtensible w16cex:durableId="5A2BC04F" w16cex:dateUtc="2023-10-30T17:44:00Z"/>
  <w16cex:commentExtensible w16cex:durableId="69DBE3E9" w16cex:dateUtc="2023-11-14T14:55:00Z"/>
  <w16cex:commentExtensible w16cex:durableId="46FD5A34" w16cex:dateUtc="2023-11-14T14:57:00Z"/>
  <w16cex:commentExtensible w16cex:durableId="3D30A84F" w16cex:dateUtc="2023-10-25T16:18:00Z"/>
  <w16cex:commentExtensible w16cex:durableId="2D0BAEE2" w16cex:dateUtc="2023-11-14T18:18:00Z"/>
  <w16cex:commentExtensible w16cex:durableId="2501E66B" w16cex:dateUtc="2023-11-15T14:47:00Z"/>
  <w16cex:commentExtensible w16cex:durableId="55CD1056" w16cex:dateUtc="2023-11-14T18:50:00Z"/>
  <w16cex:commentExtensible w16cex:durableId="7CC718B2" w16cex:dateUtc="2023-11-15T15:20:00Z"/>
  <w16cex:commentExtensible w16cex:durableId="6AB28600" w16cex:dateUtc="2023-10-31T21:08:00Z"/>
  <w16cex:commentExtensible w16cex:durableId="1D6DA950" w16cex:dateUtc="2023-10-31T21:08:00Z"/>
  <w16cex:commentExtensible w16cex:durableId="071231B9" w16cex:dateUtc="2023-10-31T21:14:00Z"/>
  <w16cex:commentExtensible w16cex:durableId="637C462C" w16cex:dateUtc="2023-10-31T21:09:00Z"/>
  <w16cex:commentExtensible w16cex:durableId="455CD82E" w16cex:dateUtc="2023-10-25T17:57:00Z"/>
  <w16cex:commentExtensible w16cex:durableId="52498623" w16cex:dateUtc="2023-10-25T18:00:00Z"/>
  <w16cex:commentExtensible w16cex:durableId="348E2A2D" w16cex:dateUtc="2023-10-25T18:08:00Z"/>
  <w16cex:commentExtensible w16cex:durableId="68A82863" w16cex:dateUtc="2023-10-25T18:09:00Z"/>
  <w16cex:commentExtensible w16cex:durableId="36883212" w16cex:dateUtc="2023-10-25T16:28:00Z"/>
  <w16cex:commentExtensible w16cex:durableId="55C722ED" w16cex:dateUtc="2023-10-25T18:15:00Z"/>
  <w16cex:commentExtensible w16cex:durableId="639DB1C0" w16cex:dateUtc="2023-10-26T18:42:00Z"/>
  <w16cex:commentExtensible w16cex:durableId="127CC236" w16cex:dateUtc="2023-10-26T18:54:00Z"/>
  <w16cex:commentExtensible w16cex:durableId="39E3515F" w16cex:dateUtc="2023-10-26T18:47:00Z"/>
  <w16cex:commentExtensible w16cex:durableId="7B0A941F" w16cex:dateUtc="2023-10-31T20:50:00Z"/>
  <w16cex:commentExtensible w16cex:durableId="32FE3888" w16cex:dateUtc="2023-10-31T14:09:00Z"/>
  <w16cex:commentExtensible w16cex:durableId="5461A674" w16cex:dateUtc="2023-10-31T20:59:00Z"/>
  <w16cex:commentExtensible w16cex:durableId="28ECE520" w16cex:dateUtc="2023-11-01T21:54:00Z"/>
  <w16cex:commentExtensible w16cex:durableId="28ECE69D" w16cex:dateUtc="2023-11-01T22:00:00Z"/>
  <w16cex:commentExtensible w16cex:durableId="5764EB63" w16cex:dateUtc="2023-10-26T19:41:00Z"/>
  <w16cex:commentExtensible w16cex:durableId="486DA544" w16cex:dateUtc="2023-10-31T21:02:00Z"/>
  <w16cex:commentExtensible w16cex:durableId="27394C0B" w16cex:dateUtc="2023-10-31T21:03:00Z"/>
  <w16cex:commentExtensible w16cex:durableId="1CADEAE8" w16cex:dateUtc="2023-10-26T17:25:00Z"/>
  <w16cex:commentExtensible w16cex:durableId="28ECE6CB" w16cex:dateUtc="2023-11-01T2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CCB390" w16cid:durableId="16519C0D"/>
  <w16cid:commentId w16cid:paraId="070DB07E" w16cid:durableId="275FFB92"/>
  <w16cid:commentId w16cid:paraId="78F4A52D" w16cid:durableId="00F1003E"/>
  <w16cid:commentId w16cid:paraId="09A7640E" w16cid:durableId="28ECD77E"/>
  <w16cid:commentId w16cid:paraId="5EE252AE" w16cid:durableId="0AB97880"/>
  <w16cid:commentId w16cid:paraId="223280BA" w16cid:durableId="28F4C0BF"/>
  <w16cid:commentId w16cid:paraId="5FFE8448" w16cid:durableId="28F4C298"/>
  <w16cid:commentId w16cid:paraId="1DF9F3F7" w16cid:durableId="28F4C303"/>
  <w16cid:commentId w16cid:paraId="2EC385D8" w16cid:durableId="28F4C388"/>
  <w16cid:commentId w16cid:paraId="772EBF33" w16cid:durableId="28F4C3CE"/>
  <w16cid:commentId w16cid:paraId="70B5BB95" w16cid:durableId="28F4C3F9"/>
  <w16cid:commentId w16cid:paraId="67BEA2FB" w16cid:durableId="28F4C42D"/>
  <w16cid:commentId w16cid:paraId="6BEFFB62" w16cid:durableId="28F4C4F0"/>
  <w16cid:commentId w16cid:paraId="75B70511" w16cid:durableId="28F4C543"/>
  <w16cid:commentId w16cid:paraId="68A57416" w16cid:durableId="28F4C678"/>
  <w16cid:commentId w16cid:paraId="01DFC9EA" w16cid:durableId="45BF6D72"/>
  <w16cid:commentId w16cid:paraId="273D0C0E" w16cid:durableId="7B6950D1"/>
  <w16cid:commentId w16cid:paraId="6881FA06" w16cid:durableId="1DD2DA0D"/>
  <w16cid:commentId w16cid:paraId="5E47598D" w16cid:durableId="28ECDF25"/>
  <w16cid:commentId w16cid:paraId="0577C990" w16cid:durableId="25F3D486"/>
  <w16cid:commentId w16cid:paraId="2DE379E1" w16cid:durableId="17BE81C5"/>
  <w16cid:commentId w16cid:paraId="36DC8211" w16cid:durableId="4949BAF7"/>
  <w16cid:commentId w16cid:paraId="4DEC09C4" w16cid:durableId="5CD21525"/>
  <w16cid:commentId w16cid:paraId="3E6A5504" w16cid:durableId="048754F2"/>
  <w16cid:commentId w16cid:paraId="51698885" w16cid:durableId="599072B9"/>
  <w16cid:commentId w16cid:paraId="03C4882C" w16cid:durableId="7420FA2D"/>
  <w16cid:commentId w16cid:paraId="273DB415" w16cid:durableId="01521AAC"/>
  <w16cid:commentId w16cid:paraId="62C2920D" w16cid:durableId="395588A8"/>
  <w16cid:commentId w16cid:paraId="0DE679E7" w16cid:durableId="66CA452E"/>
  <w16cid:commentId w16cid:paraId="1716EA3A" w16cid:durableId="4C5C3F5D"/>
  <w16cid:commentId w16cid:paraId="533CABCF" w16cid:durableId="7032A35C"/>
  <w16cid:commentId w16cid:paraId="5C8ABE06" w16cid:durableId="49975F76"/>
  <w16cid:commentId w16cid:paraId="14BCDE02" w16cid:durableId="1D72FF37"/>
  <w16cid:commentId w16cid:paraId="7999B13E" w16cid:durableId="3F0B5344"/>
  <w16cid:commentId w16cid:paraId="61AC8D6D" w16cid:durableId="68E605A0"/>
  <w16cid:commentId w16cid:paraId="66F7F604" w16cid:durableId="04184693"/>
  <w16cid:commentId w16cid:paraId="7A450C99" w16cid:durableId="2C33E4EF"/>
  <w16cid:commentId w16cid:paraId="259F7444" w16cid:durableId="5F362638"/>
  <w16cid:commentId w16cid:paraId="269FB1A7" w16cid:durableId="05E27DC4"/>
  <w16cid:commentId w16cid:paraId="1B2594AA" w16cid:durableId="5A2BC04F"/>
  <w16cid:commentId w16cid:paraId="7D9BF812" w16cid:durableId="69DBE3E9"/>
  <w16cid:commentId w16cid:paraId="62164209" w16cid:durableId="46FD5A34"/>
  <w16cid:commentId w16cid:paraId="5B463C1F" w16cid:durableId="3D30A84F"/>
  <w16cid:commentId w16cid:paraId="6909BBF1" w16cid:durableId="2D0BAEE2"/>
  <w16cid:commentId w16cid:paraId="137F1CE5" w16cid:durableId="2501E66B"/>
  <w16cid:commentId w16cid:paraId="5BD2AE58" w16cid:durableId="55CD1056"/>
  <w16cid:commentId w16cid:paraId="7FE308DE" w16cid:durableId="7CC718B2"/>
  <w16cid:commentId w16cid:paraId="0BD0727D" w16cid:durableId="6AB28600"/>
  <w16cid:commentId w16cid:paraId="107EED8E" w16cid:durableId="1D6DA950"/>
  <w16cid:commentId w16cid:paraId="5B2524C6" w16cid:durableId="071231B9"/>
  <w16cid:commentId w16cid:paraId="3BD8EEC6" w16cid:durableId="637C462C"/>
  <w16cid:commentId w16cid:paraId="3B654978" w16cid:durableId="455CD82E"/>
  <w16cid:commentId w16cid:paraId="6F41A583" w16cid:durableId="52498623"/>
  <w16cid:commentId w16cid:paraId="53D7EE5F" w16cid:durableId="348E2A2D"/>
  <w16cid:commentId w16cid:paraId="3E98B67B" w16cid:durableId="68A82863"/>
  <w16cid:commentId w16cid:paraId="77F59092" w16cid:durableId="36883212"/>
  <w16cid:commentId w16cid:paraId="17010106" w16cid:durableId="55C722ED"/>
  <w16cid:commentId w16cid:paraId="1C91026C" w16cid:durableId="639DB1C0"/>
  <w16cid:commentId w16cid:paraId="3411FF00" w16cid:durableId="127CC236"/>
  <w16cid:commentId w16cid:paraId="5C96C53A" w16cid:durableId="39E3515F"/>
  <w16cid:commentId w16cid:paraId="144E4814" w16cid:durableId="7B0A941F"/>
  <w16cid:commentId w16cid:paraId="39B87591" w16cid:durableId="32FE3888"/>
  <w16cid:commentId w16cid:paraId="4B4BAB5C" w16cid:durableId="5461A674"/>
  <w16cid:commentId w16cid:paraId="41276C3F" w16cid:durableId="28ECE520"/>
  <w16cid:commentId w16cid:paraId="612C8647" w16cid:durableId="28ECE69D"/>
  <w16cid:commentId w16cid:paraId="54933630" w16cid:durableId="5764EB63"/>
  <w16cid:commentId w16cid:paraId="2D69F436" w16cid:durableId="486DA544"/>
  <w16cid:commentId w16cid:paraId="2455FCE3" w16cid:durableId="27394C0B"/>
  <w16cid:commentId w16cid:paraId="538C00B3" w16cid:durableId="1CADEAE8"/>
  <w16cid:commentId w16cid:paraId="1D034D55" w16cid:durableId="28ECE6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3EE01" w14:textId="77777777" w:rsidR="00552118" w:rsidRDefault="00552118" w:rsidP="000379AB">
      <w:r>
        <w:separator/>
      </w:r>
    </w:p>
  </w:endnote>
  <w:endnote w:type="continuationSeparator" w:id="0">
    <w:p w14:paraId="024725CE" w14:textId="77777777" w:rsidR="00552118" w:rsidRDefault="00552118"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grees">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89D22" w14:textId="77777777" w:rsidR="00552118" w:rsidRDefault="00552118" w:rsidP="000379AB">
      <w:r>
        <w:separator/>
      </w:r>
    </w:p>
  </w:footnote>
  <w:footnote w:type="continuationSeparator" w:id="0">
    <w:p w14:paraId="2E96ECB5" w14:textId="77777777" w:rsidR="00552118" w:rsidRDefault="00552118"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TiScV8/eyCk60j" int2:id="e13VQ9j0">
      <int2:state int2:value="Rejected" int2:type="LegacyProofing"/>
    </int2:textHash>
    <int2:bookmark int2:bookmarkName="_Int_geaByVZ1" int2:invalidationBookmarkName="" int2:hashCode="YGb+xzuxUpOFDI" int2:id="ZTje6xWN">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2"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1"/>
  </w:num>
  <w:num w:numId="4" w16cid:durableId="2038120924">
    <w:abstractNumId w:val="5"/>
  </w:num>
  <w:num w:numId="5" w16cid:durableId="1782721186">
    <w:abstractNumId w:val="6"/>
  </w:num>
  <w:num w:numId="6" w16cid:durableId="1879539494">
    <w:abstractNumId w:val="8"/>
  </w:num>
  <w:num w:numId="7" w16cid:durableId="1929800961">
    <w:abstractNumId w:val="9"/>
  </w:num>
  <w:num w:numId="8" w16cid:durableId="188102137">
    <w:abstractNumId w:val="10"/>
  </w:num>
  <w:num w:numId="9" w16cid:durableId="1539926305">
    <w:abstractNumId w:val="3"/>
  </w:num>
  <w:num w:numId="10" w16cid:durableId="760027046">
    <w:abstractNumId w:val="7"/>
  </w:num>
  <w:num w:numId="11" w16cid:durableId="1024477298">
    <w:abstractNumId w:val="4"/>
  </w:num>
  <w:num w:numId="12" w16cid:durableId="1146968376">
    <w:abstractNumId w:val="12"/>
  </w:num>
  <w:num w:numId="13" w16cid:durableId="191339517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kins, Daniel">
    <w15:presenceInfo w15:providerId="AD" w15:userId="S::dwatkin2@ad.brown.edu::95ead6a9-e46b-4253-8e05-51429952ea56"/>
  </w15:person>
  <w15:person w15:author="Hutchings, Jennifer">
    <w15:presenceInfo w15:providerId="AD" w15:userId="S::hutchije@oregonstate.edu::b3fa859c-75c5-4e60-afd7-b4368c90079e"/>
  </w15:person>
  <w15:person w15:author="Ola Persson">
    <w15:presenceInfo w15:providerId="Windows Live" w15:userId="e3e273df4f474657"/>
  </w15:person>
  <w15:person w15:author="Daniel Watkins">
    <w15:presenceInfo w15:providerId="None" w15:userId="Daniel Watk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2354"/>
    <w:rsid w:val="00002B9D"/>
    <w:rsid w:val="00026D88"/>
    <w:rsid w:val="00027834"/>
    <w:rsid w:val="00031829"/>
    <w:rsid w:val="000379AB"/>
    <w:rsid w:val="0007414F"/>
    <w:rsid w:val="00093E37"/>
    <w:rsid w:val="000C0A99"/>
    <w:rsid w:val="000D6171"/>
    <w:rsid w:val="000E7271"/>
    <w:rsid w:val="0012146A"/>
    <w:rsid w:val="0012178C"/>
    <w:rsid w:val="00126BA4"/>
    <w:rsid w:val="00142E6A"/>
    <w:rsid w:val="00150894"/>
    <w:rsid w:val="00171DAC"/>
    <w:rsid w:val="00184E7B"/>
    <w:rsid w:val="001902F1"/>
    <w:rsid w:val="00193BB6"/>
    <w:rsid w:val="001A16D2"/>
    <w:rsid w:val="001A2EDE"/>
    <w:rsid w:val="001A7413"/>
    <w:rsid w:val="001B3D21"/>
    <w:rsid w:val="001C2B0D"/>
    <w:rsid w:val="001D307B"/>
    <w:rsid w:val="001E33EF"/>
    <w:rsid w:val="00205265"/>
    <w:rsid w:val="002112B8"/>
    <w:rsid w:val="00240493"/>
    <w:rsid w:val="00285ACB"/>
    <w:rsid w:val="00296A83"/>
    <w:rsid w:val="002977AA"/>
    <w:rsid w:val="002B4127"/>
    <w:rsid w:val="002B5F01"/>
    <w:rsid w:val="002B6F74"/>
    <w:rsid w:val="002C3263"/>
    <w:rsid w:val="002E7898"/>
    <w:rsid w:val="002E78F3"/>
    <w:rsid w:val="002F2289"/>
    <w:rsid w:val="002F3B11"/>
    <w:rsid w:val="002F3EA8"/>
    <w:rsid w:val="003137C3"/>
    <w:rsid w:val="00321596"/>
    <w:rsid w:val="003271C6"/>
    <w:rsid w:val="00346A37"/>
    <w:rsid w:val="003512EC"/>
    <w:rsid w:val="00357A4A"/>
    <w:rsid w:val="00366917"/>
    <w:rsid w:val="0037466A"/>
    <w:rsid w:val="0037787F"/>
    <w:rsid w:val="003E660A"/>
    <w:rsid w:val="003F199B"/>
    <w:rsid w:val="00400425"/>
    <w:rsid w:val="004009A6"/>
    <w:rsid w:val="00411041"/>
    <w:rsid w:val="004145CB"/>
    <w:rsid w:val="0042590D"/>
    <w:rsid w:val="00440A22"/>
    <w:rsid w:val="00444E5E"/>
    <w:rsid w:val="00445C8E"/>
    <w:rsid w:val="00447240"/>
    <w:rsid w:val="00451B39"/>
    <w:rsid w:val="0046739F"/>
    <w:rsid w:val="00474948"/>
    <w:rsid w:val="0048317D"/>
    <w:rsid w:val="0048623B"/>
    <w:rsid w:val="004A0754"/>
    <w:rsid w:val="004B6A94"/>
    <w:rsid w:val="004D651F"/>
    <w:rsid w:val="004E5F5D"/>
    <w:rsid w:val="00510F8D"/>
    <w:rsid w:val="00514B45"/>
    <w:rsid w:val="005167EA"/>
    <w:rsid w:val="00534937"/>
    <w:rsid w:val="005358D5"/>
    <w:rsid w:val="00535B2C"/>
    <w:rsid w:val="005414E1"/>
    <w:rsid w:val="00545B6C"/>
    <w:rsid w:val="005472C9"/>
    <w:rsid w:val="0055027F"/>
    <w:rsid w:val="00551C56"/>
    <w:rsid w:val="00552118"/>
    <w:rsid w:val="00562C9F"/>
    <w:rsid w:val="00562D64"/>
    <w:rsid w:val="0057441D"/>
    <w:rsid w:val="00575C0B"/>
    <w:rsid w:val="005B034E"/>
    <w:rsid w:val="005B761F"/>
    <w:rsid w:val="005B7B67"/>
    <w:rsid w:val="005C6F8A"/>
    <w:rsid w:val="005D1626"/>
    <w:rsid w:val="005E1969"/>
    <w:rsid w:val="005F4A60"/>
    <w:rsid w:val="005F66A0"/>
    <w:rsid w:val="0060004D"/>
    <w:rsid w:val="0060104A"/>
    <w:rsid w:val="00613FD9"/>
    <w:rsid w:val="0061404D"/>
    <w:rsid w:val="00625360"/>
    <w:rsid w:val="0063663F"/>
    <w:rsid w:val="00661BBD"/>
    <w:rsid w:val="00671EDE"/>
    <w:rsid w:val="00680E56"/>
    <w:rsid w:val="006842EE"/>
    <w:rsid w:val="0069096B"/>
    <w:rsid w:val="006A4375"/>
    <w:rsid w:val="006C4619"/>
    <w:rsid w:val="006D19B4"/>
    <w:rsid w:val="006E1CB0"/>
    <w:rsid w:val="006F0D4D"/>
    <w:rsid w:val="006F662E"/>
    <w:rsid w:val="006F6D20"/>
    <w:rsid w:val="00715C4A"/>
    <w:rsid w:val="00746664"/>
    <w:rsid w:val="007509CB"/>
    <w:rsid w:val="00751148"/>
    <w:rsid w:val="00775E58"/>
    <w:rsid w:val="007778ED"/>
    <w:rsid w:val="00796FB8"/>
    <w:rsid w:val="007B4B93"/>
    <w:rsid w:val="007C1CC0"/>
    <w:rsid w:val="00806FAE"/>
    <w:rsid w:val="00813315"/>
    <w:rsid w:val="00813D4C"/>
    <w:rsid w:val="00830FCB"/>
    <w:rsid w:val="0084775F"/>
    <w:rsid w:val="0085102B"/>
    <w:rsid w:val="00855B07"/>
    <w:rsid w:val="00894D11"/>
    <w:rsid w:val="008969B4"/>
    <w:rsid w:val="008A6077"/>
    <w:rsid w:val="008A6BE1"/>
    <w:rsid w:val="008B2C93"/>
    <w:rsid w:val="008D3087"/>
    <w:rsid w:val="008E4588"/>
    <w:rsid w:val="008E58E5"/>
    <w:rsid w:val="00907D27"/>
    <w:rsid w:val="00967C89"/>
    <w:rsid w:val="0097213C"/>
    <w:rsid w:val="00975D9D"/>
    <w:rsid w:val="00995CAA"/>
    <w:rsid w:val="009B076A"/>
    <w:rsid w:val="009B68DA"/>
    <w:rsid w:val="009C63D9"/>
    <w:rsid w:val="009D0ABB"/>
    <w:rsid w:val="009D6108"/>
    <w:rsid w:val="009E2D53"/>
    <w:rsid w:val="009F0DF3"/>
    <w:rsid w:val="00A1073D"/>
    <w:rsid w:val="00A44E37"/>
    <w:rsid w:val="00A82C3F"/>
    <w:rsid w:val="00A853BC"/>
    <w:rsid w:val="00AA11F3"/>
    <w:rsid w:val="00AB46CF"/>
    <w:rsid w:val="00AD03B0"/>
    <w:rsid w:val="00AE3EE6"/>
    <w:rsid w:val="00AF33DA"/>
    <w:rsid w:val="00B075A8"/>
    <w:rsid w:val="00B10088"/>
    <w:rsid w:val="00B120F3"/>
    <w:rsid w:val="00B15730"/>
    <w:rsid w:val="00B24C5F"/>
    <w:rsid w:val="00B477D1"/>
    <w:rsid w:val="00B50A95"/>
    <w:rsid w:val="00B50BF9"/>
    <w:rsid w:val="00B52E5A"/>
    <w:rsid w:val="00B56CDF"/>
    <w:rsid w:val="00B719C8"/>
    <w:rsid w:val="00B81C79"/>
    <w:rsid w:val="00B82556"/>
    <w:rsid w:val="00B828C4"/>
    <w:rsid w:val="00B977DA"/>
    <w:rsid w:val="00BA3E67"/>
    <w:rsid w:val="00BB0349"/>
    <w:rsid w:val="00BB4619"/>
    <w:rsid w:val="00BB4B28"/>
    <w:rsid w:val="00BC44C1"/>
    <w:rsid w:val="00BD47BB"/>
    <w:rsid w:val="00BF0028"/>
    <w:rsid w:val="00BF7EC2"/>
    <w:rsid w:val="00C00961"/>
    <w:rsid w:val="00C04A51"/>
    <w:rsid w:val="00C22B1D"/>
    <w:rsid w:val="00C3475A"/>
    <w:rsid w:val="00C40C4D"/>
    <w:rsid w:val="00C46917"/>
    <w:rsid w:val="00C54875"/>
    <w:rsid w:val="00C81368"/>
    <w:rsid w:val="00C81692"/>
    <w:rsid w:val="00C82BEA"/>
    <w:rsid w:val="00C84322"/>
    <w:rsid w:val="00C8601F"/>
    <w:rsid w:val="00C94329"/>
    <w:rsid w:val="00C94AA5"/>
    <w:rsid w:val="00CB49B2"/>
    <w:rsid w:val="00CB7BED"/>
    <w:rsid w:val="00CC4CBE"/>
    <w:rsid w:val="00CD12A7"/>
    <w:rsid w:val="00CE2ABA"/>
    <w:rsid w:val="00CF3DEE"/>
    <w:rsid w:val="00CF51E4"/>
    <w:rsid w:val="00CF675A"/>
    <w:rsid w:val="00D13DF0"/>
    <w:rsid w:val="00D31C86"/>
    <w:rsid w:val="00D34830"/>
    <w:rsid w:val="00D41929"/>
    <w:rsid w:val="00D50A01"/>
    <w:rsid w:val="00D5461E"/>
    <w:rsid w:val="00D810E5"/>
    <w:rsid w:val="00D9218A"/>
    <w:rsid w:val="00D94549"/>
    <w:rsid w:val="00D94839"/>
    <w:rsid w:val="00D9528F"/>
    <w:rsid w:val="00D972BC"/>
    <w:rsid w:val="00DA2D8D"/>
    <w:rsid w:val="00DC02E1"/>
    <w:rsid w:val="00DD2BF6"/>
    <w:rsid w:val="00DD6745"/>
    <w:rsid w:val="00DE3F91"/>
    <w:rsid w:val="00DE7523"/>
    <w:rsid w:val="00DF1162"/>
    <w:rsid w:val="00DF77D4"/>
    <w:rsid w:val="00E00E17"/>
    <w:rsid w:val="00E03025"/>
    <w:rsid w:val="00E25BDC"/>
    <w:rsid w:val="00E31404"/>
    <w:rsid w:val="00E31513"/>
    <w:rsid w:val="00E36D5B"/>
    <w:rsid w:val="00E46824"/>
    <w:rsid w:val="00E46A7A"/>
    <w:rsid w:val="00E51EC0"/>
    <w:rsid w:val="00E664DF"/>
    <w:rsid w:val="00E67B96"/>
    <w:rsid w:val="00E82BB9"/>
    <w:rsid w:val="00E92CAF"/>
    <w:rsid w:val="00EE433D"/>
    <w:rsid w:val="00EE5AD6"/>
    <w:rsid w:val="00EF04CF"/>
    <w:rsid w:val="00EF52BF"/>
    <w:rsid w:val="00F13598"/>
    <w:rsid w:val="00F13606"/>
    <w:rsid w:val="00F21080"/>
    <w:rsid w:val="00F26111"/>
    <w:rsid w:val="00F45E57"/>
    <w:rsid w:val="00F47B9C"/>
    <w:rsid w:val="00F573B7"/>
    <w:rsid w:val="00F6334C"/>
    <w:rsid w:val="00F6750F"/>
    <w:rsid w:val="00F71CD1"/>
    <w:rsid w:val="00F7238F"/>
    <w:rsid w:val="00F72CD2"/>
    <w:rsid w:val="00F75F39"/>
    <w:rsid w:val="00F8561D"/>
    <w:rsid w:val="00F96747"/>
    <w:rsid w:val="00FB2CE0"/>
    <w:rsid w:val="00FC3EAC"/>
    <w:rsid w:val="00FC48AF"/>
    <w:rsid w:val="00FC49C6"/>
    <w:rsid w:val="00FD417D"/>
    <w:rsid w:val="00FE627A"/>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oc.nps.edu/~stanton/fluxbuoy/deploy/deploy.html" TargetMode="External"/><Relationship Id="rId26" Type="http://schemas.openxmlformats.org/officeDocument/2006/relationships/image" Target="media/image9.jpg"/><Relationship Id="rId39" Type="http://schemas.microsoft.com/office/2020/10/relationships/intelligence" Target="intelligence2.xml"/><Relationship Id="rId21" Type="http://schemas.openxmlformats.org/officeDocument/2006/relationships/image" Target="media/image4.png"/><Relationship Id="rId34" Type="http://schemas.openxmlformats.org/officeDocument/2006/relationships/hyperlink" Target="https://www.agu.org/Publish-with-AGU/Publish/Author-Resources/Data-and-Software-for-Authors" TargetMode="Externa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1.png"/><Relationship Id="rId25" Type="http://schemas.openxmlformats.org/officeDocument/2006/relationships/image" Target="media/image8.jpg"/><Relationship Id="rId33" Type="http://schemas.openxmlformats.org/officeDocument/2006/relationships/hyperlink" Target="https://www.agu.org/Publish-with-AGU/Publish/Author-Resources/Data-and-Software-for-Author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haringscience.agu.org/creating-plain-language-summary/" TargetMode="External"/><Relationship Id="rId20" Type="http://schemas.openxmlformats.org/officeDocument/2006/relationships/image" Target="media/image3.jp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hyperlink" Target="https://publications.agu.org/brief-guide-agu-style-grammar/" TargetMode="Externa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mailto:daniel_watkins@brown.ed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2.jp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hyperlink" Target="https://www.agu.org/Publish-with-AGU/Publish/Author-Resources/Data-and-Software-for-Authors"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43</Pages>
  <Words>50101</Words>
  <Characters>285582</Characters>
  <Application>Microsoft Office Word</Application>
  <DocSecurity>0</DocSecurity>
  <Lines>2379</Lines>
  <Paragraphs>670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Ola Persson</cp:lastModifiedBy>
  <cp:revision>2</cp:revision>
  <cp:lastPrinted>2023-11-07T21:25:00Z</cp:lastPrinted>
  <dcterms:created xsi:type="dcterms:W3CDTF">2023-11-15T16:02:00Z</dcterms:created>
  <dcterms:modified xsi:type="dcterms:W3CDTF">2023-11-15T16:02:00Z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zotero-version="6.0.29"&gt;&lt;session id="ASs2BaU9"/&gt;&lt;style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